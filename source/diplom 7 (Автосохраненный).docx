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«РОССИЙСКИЙ БИОТЕХНОЛОГИЧЕСКИЙ УНИВЕРСИТЕТ»</w:t>
      </w:r>
    </w:p>
    <w:p w:rsidR="000600F1" w:rsidRPr="000600F1" w:rsidRDefault="000600F1" w:rsidP="000600F1">
      <w:pPr>
        <w:rPr>
          <w:rFonts w:ascii="Times New Roman" w:hAnsi="Times New Roman" w:cs="Times New Roman"/>
          <w:sz w:val="28"/>
          <w:szCs w:val="28"/>
        </w:rPr>
      </w:pP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 xml:space="preserve">Институт промышленной инженерии, информационных технологий и </w:t>
      </w:r>
      <w:proofErr w:type="spellStart"/>
      <w:r w:rsidRPr="000600F1">
        <w:rPr>
          <w:rFonts w:ascii="Times New Roman" w:hAnsi="Times New Roman" w:cs="Times New Roman"/>
          <w:sz w:val="28"/>
          <w:szCs w:val="28"/>
          <w:u w:val="single"/>
        </w:rPr>
        <w:t>мехатроники</w:t>
      </w:r>
      <w:proofErr w:type="spellEnd"/>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института/колледжа</w:t>
      </w: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Автоматизированные системы управления биотехнологическими процессами</w:t>
      </w:r>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выпускающей кафедры</w:t>
      </w:r>
    </w:p>
    <w:p w:rsidR="000600F1" w:rsidRPr="000600F1" w:rsidRDefault="000600F1" w:rsidP="000600F1">
      <w:pPr>
        <w:spacing w:after="0"/>
        <w:jc w:val="center"/>
        <w:rPr>
          <w:rFonts w:ascii="Times New Roman" w:hAnsi="Times New Roman" w:cs="Times New Roman"/>
          <w:b/>
          <w:sz w:val="28"/>
          <w:szCs w:val="28"/>
        </w:rPr>
      </w:pPr>
    </w:p>
    <w:p w:rsidR="000600F1" w:rsidRPr="000600F1" w:rsidRDefault="000600F1" w:rsidP="000600F1">
      <w:pPr>
        <w:spacing w:after="0"/>
        <w:jc w:val="center"/>
        <w:rPr>
          <w:rFonts w:ascii="Times New Roman" w:hAnsi="Times New Roman" w:cs="Times New Roman"/>
          <w:b/>
          <w:sz w:val="28"/>
          <w:szCs w:val="28"/>
        </w:rPr>
      </w:pPr>
      <w:r w:rsidRPr="000600F1">
        <w:rPr>
          <w:rFonts w:ascii="Times New Roman" w:hAnsi="Times New Roman" w:cs="Times New Roman"/>
          <w:b/>
          <w:sz w:val="28"/>
          <w:szCs w:val="28"/>
        </w:rPr>
        <w:t>ВЫПУСКНАЯ КВАЛИФИКАЦИОННАЯ РАБОТА</w:t>
      </w:r>
    </w:p>
    <w:p w:rsidR="000600F1" w:rsidRPr="000600F1" w:rsidRDefault="000600F1" w:rsidP="000600F1">
      <w:pPr>
        <w:spacing w:after="0"/>
        <w:jc w:val="center"/>
        <w:rPr>
          <w:rFonts w:ascii="Times New Roman" w:hAnsi="Times New Roman" w:cs="Times New Roman"/>
          <w:b/>
          <w:color w:val="000000" w:themeColor="text1"/>
          <w:sz w:val="28"/>
          <w:szCs w:val="28"/>
        </w:rPr>
      </w:pPr>
      <w:r w:rsidRPr="000600F1">
        <w:rPr>
          <w:rFonts w:ascii="Times New Roman" w:hAnsi="Times New Roman" w:cs="Times New Roman"/>
          <w:b/>
          <w:color w:val="000000" w:themeColor="text1"/>
          <w:sz w:val="28"/>
          <w:szCs w:val="28"/>
        </w:rPr>
        <w:t>форма защиты: очная</w:t>
      </w:r>
    </w:p>
    <w:p w:rsidR="000600F1" w:rsidRPr="000600F1" w:rsidRDefault="000600F1" w:rsidP="000600F1">
      <w:pPr>
        <w:spacing w:after="0"/>
        <w:jc w:val="center"/>
        <w:rPr>
          <w:rFonts w:ascii="Times New Roman" w:hAnsi="Times New Roman" w:cs="Times New Roman"/>
          <w:color w:val="000000" w:themeColor="text1"/>
          <w:sz w:val="28"/>
          <w:szCs w:val="28"/>
          <w:vertAlign w:val="superscript"/>
        </w:rPr>
      </w:pPr>
      <w:r w:rsidRPr="000600F1">
        <w:rPr>
          <w:rFonts w:ascii="Times New Roman" w:hAnsi="Times New Roman" w:cs="Times New Roman"/>
          <w:color w:val="000000" w:themeColor="text1"/>
          <w:sz w:val="28"/>
          <w:szCs w:val="28"/>
          <w:vertAlign w:val="superscript"/>
        </w:rPr>
        <w:t>очная/с применением ДОТ</w:t>
      </w:r>
    </w:p>
    <w:tbl>
      <w:tblPr>
        <w:tblStyle w:val="a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3"/>
        <w:gridCol w:w="1196"/>
        <w:gridCol w:w="849"/>
        <w:gridCol w:w="3772"/>
      </w:tblGrid>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Тема работы</w:t>
            </w:r>
          </w:p>
        </w:tc>
        <w:tc>
          <w:tcPr>
            <w:tcW w:w="5811" w:type="dxa"/>
            <w:gridSpan w:val="3"/>
            <w:tcBorders>
              <w:bottom w:val="single" w:sz="4" w:space="0" w:color="auto"/>
            </w:tcBorders>
          </w:tcPr>
          <w:p w:rsidR="000600F1" w:rsidRPr="006E4730" w:rsidRDefault="006E4730" w:rsidP="0062108F">
            <w:pPr>
              <w:rPr>
                <w:rFonts w:ascii="Times New Roman" w:hAnsi="Times New Roman" w:cs="Times New Roman"/>
                <w:sz w:val="28"/>
                <w:szCs w:val="28"/>
                <w:u w:val="single"/>
              </w:rPr>
            </w:pPr>
            <w:r w:rsidRPr="000600F1">
              <w:rPr>
                <w:rFonts w:ascii="Times New Roman" w:hAnsi="Times New Roman" w:cs="Times New Roman"/>
                <w:sz w:val="28"/>
                <w:szCs w:val="28"/>
              </w:rPr>
              <w:t>Автоматизированная система прогнозирования качества исходного сырья для производства вина</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rPr>
                <w:rFonts w:ascii="Times New Roman" w:hAnsi="Times New Roman" w:cs="Times New Roman"/>
                <w:sz w:val="28"/>
                <w:szCs w:val="28"/>
              </w:rPr>
            </w:pPr>
          </w:p>
        </w:tc>
      </w:tr>
      <w:tr w:rsidR="000600F1" w:rsidRPr="000600F1" w:rsidTr="0062108F">
        <w:trPr>
          <w:trHeight w:val="443"/>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ни</w:t>
            </w:r>
            <w:r w:rsidRPr="000600F1">
              <w:rPr>
                <w:rFonts w:ascii="Times New Roman" w:hAnsi="Times New Roman" w:cs="Times New Roman"/>
                <w:sz w:val="28"/>
                <w:szCs w:val="28"/>
              </w:rPr>
              <w:t>е</w:t>
            </w:r>
            <w:r w:rsidRPr="000600F1">
              <w:rPr>
                <w:rFonts w:ascii="Times New Roman" w:hAnsi="Times New Roman" w:cs="Times New Roman"/>
                <w:spacing w:val="-1"/>
                <w:sz w:val="28"/>
                <w:szCs w:val="28"/>
              </w:rPr>
              <w:t xml:space="preserve">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одгото</w:t>
            </w:r>
            <w:r w:rsidRPr="000600F1">
              <w:rPr>
                <w:rFonts w:ascii="Times New Roman" w:hAnsi="Times New Roman" w:cs="Times New Roman"/>
                <w:spacing w:val="-1"/>
                <w:sz w:val="28"/>
                <w:szCs w:val="28"/>
              </w:rPr>
              <w:t>в</w:t>
            </w:r>
            <w:r w:rsidRPr="000600F1">
              <w:rPr>
                <w:rFonts w:ascii="Times New Roman" w:hAnsi="Times New Roman" w:cs="Times New Roman"/>
                <w:spacing w:val="-2"/>
                <w:sz w:val="28"/>
                <w:szCs w:val="28"/>
              </w:rPr>
              <w:t>к</w:t>
            </w:r>
            <w:r w:rsidRPr="000600F1">
              <w:rPr>
                <w:rFonts w:ascii="Times New Roman" w:hAnsi="Times New Roman" w:cs="Times New Roman"/>
                <w:spacing w:val="1"/>
                <w:sz w:val="28"/>
                <w:szCs w:val="28"/>
              </w:rPr>
              <w:t>и/специальность</w:t>
            </w:r>
          </w:p>
        </w:tc>
        <w:tc>
          <w:tcPr>
            <w:tcW w:w="11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27.03.04</w:t>
            </w:r>
          </w:p>
        </w:tc>
        <w:tc>
          <w:tcPr>
            <w:tcW w:w="851" w:type="dxa"/>
          </w:tcPr>
          <w:p w:rsidR="000600F1" w:rsidRPr="000600F1" w:rsidRDefault="000600F1" w:rsidP="0062108F">
            <w:pPr>
              <w:rPr>
                <w:rFonts w:ascii="Times New Roman" w:hAnsi="Times New Roman" w:cs="Times New Roman"/>
                <w:sz w:val="28"/>
                <w:szCs w:val="28"/>
              </w:rPr>
            </w:pPr>
          </w:p>
        </w:tc>
        <w:tc>
          <w:tcPr>
            <w:tcW w:w="37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1180" w:type="dxa"/>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код</w:t>
            </w:r>
          </w:p>
        </w:tc>
        <w:tc>
          <w:tcPr>
            <w:tcW w:w="851" w:type="dxa"/>
          </w:tcPr>
          <w:p w:rsidR="000600F1" w:rsidRPr="000600F1" w:rsidRDefault="000600F1" w:rsidP="0062108F">
            <w:pPr>
              <w:jc w:val="center"/>
              <w:rPr>
                <w:rFonts w:ascii="Times New Roman" w:hAnsi="Times New Roman" w:cs="Times New Roman"/>
                <w:sz w:val="28"/>
                <w:szCs w:val="28"/>
                <w:vertAlign w:val="superscript"/>
              </w:rPr>
            </w:pPr>
          </w:p>
        </w:tc>
        <w:tc>
          <w:tcPr>
            <w:tcW w:w="3780" w:type="dxa"/>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w:t>
            </w:r>
          </w:p>
        </w:tc>
      </w:tr>
      <w:tr w:rsidR="000600F1" w:rsidRPr="000600F1" w:rsidTr="0062108F">
        <w:trPr>
          <w:trHeight w:val="454"/>
        </w:trPr>
        <w:tc>
          <w:tcPr>
            <w:tcW w:w="3369" w:type="dxa"/>
            <w:vAlign w:val="bottom"/>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нн</w:t>
            </w:r>
            <w:r w:rsidRPr="000600F1">
              <w:rPr>
                <w:rFonts w:ascii="Times New Roman" w:hAnsi="Times New Roman" w:cs="Times New Roman"/>
                <w:sz w:val="28"/>
                <w:szCs w:val="28"/>
              </w:rPr>
              <w:t>о</w:t>
            </w:r>
            <w:r w:rsidRPr="000600F1">
              <w:rPr>
                <w:rFonts w:ascii="Times New Roman" w:hAnsi="Times New Roman" w:cs="Times New Roman"/>
                <w:spacing w:val="-1"/>
                <w:sz w:val="28"/>
                <w:szCs w:val="28"/>
              </w:rPr>
              <w:t>с</w:t>
            </w:r>
            <w:r w:rsidRPr="000600F1">
              <w:rPr>
                <w:rFonts w:ascii="Times New Roman" w:hAnsi="Times New Roman" w:cs="Times New Roman"/>
                <w:sz w:val="28"/>
                <w:szCs w:val="28"/>
              </w:rPr>
              <w:t xml:space="preserve">ть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рогр</w:t>
            </w:r>
            <w:r w:rsidRPr="000600F1">
              <w:rPr>
                <w:rFonts w:ascii="Times New Roman" w:hAnsi="Times New Roman" w:cs="Times New Roman"/>
                <w:spacing w:val="-1"/>
                <w:sz w:val="28"/>
                <w:szCs w:val="28"/>
              </w:rPr>
              <w:t>амм</w:t>
            </w:r>
            <w:r w:rsidRPr="000600F1">
              <w:rPr>
                <w:rFonts w:ascii="Times New Roman" w:hAnsi="Times New Roman" w:cs="Times New Roman"/>
                <w:sz w:val="28"/>
                <w:szCs w:val="28"/>
              </w:rPr>
              <w:t>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наименование</w:t>
            </w:r>
          </w:p>
        </w:tc>
      </w:tr>
      <w:tr w:rsidR="000600F1" w:rsidRPr="000600F1" w:rsidTr="0062108F">
        <w:trPr>
          <w:trHeight w:val="295"/>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Уровень образования</w:t>
            </w:r>
          </w:p>
        </w:tc>
        <w:tc>
          <w:tcPr>
            <w:tcW w:w="5811" w:type="dxa"/>
            <w:gridSpan w:val="3"/>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rPr>
              <w:t xml:space="preserve">ВО - </w:t>
            </w:r>
            <w:proofErr w:type="spellStart"/>
            <w:r w:rsidRPr="000600F1">
              <w:rPr>
                <w:rFonts w:ascii="Times New Roman" w:hAnsi="Times New Roman" w:cs="Times New Roman"/>
                <w:sz w:val="28"/>
                <w:szCs w:val="28"/>
              </w:rPr>
              <w:t>бакалавриат</w:t>
            </w:r>
            <w:proofErr w:type="spellEnd"/>
            <w:r w:rsidRPr="000600F1">
              <w:rPr>
                <w:rFonts w:ascii="Times New Roman" w:hAnsi="Times New Roman" w:cs="Times New Roman"/>
                <w:sz w:val="28"/>
                <w:szCs w:val="28"/>
              </w:rPr>
              <w:t xml:space="preserve"> </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 xml:space="preserve">СПО / ВО – </w:t>
            </w:r>
            <w:proofErr w:type="spellStart"/>
            <w:r w:rsidRPr="000600F1">
              <w:rPr>
                <w:rFonts w:ascii="Times New Roman" w:hAnsi="Times New Roman" w:cs="Times New Roman"/>
                <w:sz w:val="28"/>
                <w:szCs w:val="28"/>
                <w:vertAlign w:val="superscript"/>
              </w:rPr>
              <w:t>бакалавриат</w:t>
            </w:r>
            <w:proofErr w:type="spellEnd"/>
            <w:r w:rsidRPr="000600F1">
              <w:rPr>
                <w:rFonts w:ascii="Times New Roman" w:hAnsi="Times New Roman" w:cs="Times New Roman"/>
                <w:sz w:val="28"/>
                <w:szCs w:val="28"/>
                <w:vertAlign w:val="superscript"/>
              </w:rPr>
              <w:t xml:space="preserve">/ ВО – </w:t>
            </w:r>
            <w:proofErr w:type="spellStart"/>
            <w:r w:rsidRPr="000600F1">
              <w:rPr>
                <w:rFonts w:ascii="Times New Roman" w:hAnsi="Times New Roman" w:cs="Times New Roman"/>
                <w:sz w:val="28"/>
                <w:szCs w:val="28"/>
                <w:vertAlign w:val="superscript"/>
              </w:rPr>
              <w:t>специалитет</w:t>
            </w:r>
            <w:proofErr w:type="spellEnd"/>
            <w:r w:rsidRPr="000600F1">
              <w:rPr>
                <w:rFonts w:ascii="Times New Roman" w:hAnsi="Times New Roman" w:cs="Times New Roman"/>
                <w:sz w:val="28"/>
                <w:szCs w:val="28"/>
                <w:vertAlign w:val="superscript"/>
              </w:rPr>
              <w:t>/ ВО – магистратура/ ВО – подготовка кадров высшей квалификации</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Форма предоставления работы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 xml:space="preserve">в электронном формате </w:t>
            </w:r>
            <w:r w:rsidRPr="000600F1">
              <w:rPr>
                <w:rFonts w:ascii="Times New Roman" w:hAnsi="Times New Roman" w:cs="Times New Roman"/>
                <w:sz w:val="28"/>
                <w:szCs w:val="28"/>
                <w:lang w:val="en-US"/>
              </w:rPr>
              <w:t>PDF</w:t>
            </w:r>
            <w:r w:rsidRPr="000600F1">
              <w:rPr>
                <w:rFonts w:ascii="Times New Roman" w:hAnsi="Times New Roman" w:cs="Times New Roman"/>
                <w:sz w:val="28"/>
                <w:szCs w:val="28"/>
              </w:rPr>
              <w:t xml:space="preserve"> и бумажном виде</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color w:val="000000" w:themeColor="text1"/>
                <w:sz w:val="28"/>
                <w:szCs w:val="28"/>
                <w:vertAlign w:val="superscript"/>
              </w:rPr>
              <w:t xml:space="preserve">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 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и бумажном виде</w:t>
            </w:r>
          </w:p>
        </w:tc>
      </w:tr>
    </w:tbl>
    <w:p w:rsidR="000600F1" w:rsidRPr="000600F1" w:rsidRDefault="000600F1" w:rsidP="000600F1">
      <w:pPr>
        <w:spacing w:line="240" w:lineRule="auto"/>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before="4" w:after="0" w:line="240" w:lineRule="auto"/>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26"/>
        <w:gridCol w:w="2268"/>
        <w:gridCol w:w="283"/>
        <w:gridCol w:w="1701"/>
      </w:tblGrid>
      <w:tr w:rsidR="000600F1" w:rsidRPr="000600F1" w:rsidTr="0062108F">
        <w:tc>
          <w:tcPr>
            <w:tcW w:w="450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r w:rsidRPr="000600F1">
              <w:rPr>
                <w:rFonts w:ascii="Times New Roman" w:hAnsi="Times New Roman" w:cs="Times New Roman"/>
                <w:sz w:val="28"/>
                <w:szCs w:val="28"/>
              </w:rPr>
              <w:t>Работу выполнил</w:t>
            </w:r>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rPr>
          <w:trHeight w:val="274"/>
        </w:trPr>
        <w:tc>
          <w:tcPr>
            <w:tcW w:w="4503"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roofErr w:type="spellStart"/>
            <w:r>
              <w:rPr>
                <w:rFonts w:ascii="Times New Roman" w:hAnsi="Times New Roman" w:cs="Times New Roman"/>
                <w:sz w:val="28"/>
                <w:szCs w:val="28"/>
              </w:rPr>
              <w:t>Корнюхин</w:t>
            </w:r>
            <w:proofErr w:type="spellEnd"/>
            <w:r>
              <w:rPr>
                <w:rFonts w:ascii="Times New Roman" w:hAnsi="Times New Roman" w:cs="Times New Roman"/>
                <w:sz w:val="28"/>
                <w:szCs w:val="28"/>
              </w:rPr>
              <w:t xml:space="preserve"> Даниил </w:t>
            </w:r>
            <w:proofErr w:type="spellStart"/>
            <w:r>
              <w:rPr>
                <w:rFonts w:ascii="Times New Roman" w:hAnsi="Times New Roman" w:cs="Times New Roman"/>
                <w:sz w:val="28"/>
                <w:szCs w:val="28"/>
              </w:rPr>
              <w:t>Алекссевич</w:t>
            </w:r>
            <w:proofErr w:type="spellEnd"/>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c>
          <w:tcPr>
            <w:tcW w:w="4503"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обучающегося полностью</w:t>
            </w:r>
          </w:p>
        </w:tc>
        <w:tc>
          <w:tcPr>
            <w:tcW w:w="426"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2268"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подпись</w:t>
            </w:r>
          </w:p>
        </w:tc>
        <w:tc>
          <w:tcPr>
            <w:tcW w:w="283"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1701"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дата</w:t>
            </w:r>
          </w:p>
        </w:tc>
      </w:tr>
    </w:tbl>
    <w:p w:rsidR="000600F1" w:rsidRPr="000600F1" w:rsidRDefault="000600F1" w:rsidP="000600F1">
      <w:pPr>
        <w:widowControl w:val="0"/>
        <w:kinsoku w:val="0"/>
        <w:overflowPunct w:val="0"/>
        <w:autoSpaceDE w:val="0"/>
        <w:autoSpaceDN w:val="0"/>
        <w:adjustRightInd w:val="0"/>
        <w:spacing w:before="4" w:after="0" w:line="200" w:lineRule="exact"/>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after="0" w:line="200" w:lineRule="exact"/>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rPr>
      </w:pPr>
      <w:r w:rsidRPr="000600F1">
        <w:rPr>
          <w:rFonts w:ascii="Times New Roman" w:hAnsi="Times New Roman" w:cs="Times New Roman"/>
          <w:sz w:val="28"/>
          <w:szCs w:val="28"/>
        </w:rPr>
        <w:t xml:space="preserve">Работа </w:t>
      </w:r>
      <w:r w:rsidRPr="000600F1">
        <w:rPr>
          <w:rFonts w:ascii="Times New Roman" w:hAnsi="Times New Roman" w:cs="Times New Roman"/>
          <w:i/>
          <w:sz w:val="28"/>
          <w:szCs w:val="28"/>
        </w:rPr>
        <w:t>защищена/незащищена</w:t>
      </w:r>
      <w:r w:rsidRPr="000600F1">
        <w:rPr>
          <w:rFonts w:ascii="Times New Roman" w:hAnsi="Times New Roman" w:cs="Times New Roman"/>
          <w:sz w:val="28"/>
          <w:szCs w:val="28"/>
        </w:rPr>
        <w:t xml:space="preserve"> с оценкой/: </w:t>
      </w:r>
      <w:r w:rsidRPr="000600F1">
        <w:rPr>
          <w:rFonts w:ascii="Times New Roman" w:hAnsi="Times New Roman" w:cs="Times New Roman"/>
          <w:i/>
          <w:sz w:val="28"/>
          <w:szCs w:val="28"/>
        </w:rPr>
        <w:t>_______________________________________</w:t>
      </w:r>
    </w:p>
    <w:p w:rsidR="000600F1" w:rsidRPr="000600F1" w:rsidRDefault="000600F1" w:rsidP="000600F1">
      <w:pPr>
        <w:spacing w:after="0"/>
        <w:rPr>
          <w:rFonts w:ascii="Times New Roman" w:hAnsi="Times New Roman" w:cs="Times New Roman"/>
          <w:sz w:val="28"/>
          <w:szCs w:val="28"/>
        </w:rPr>
      </w:pPr>
    </w:p>
    <w:p w:rsidR="000600F1" w:rsidRPr="000600F1" w:rsidDel="00294B1B" w:rsidRDefault="000600F1" w:rsidP="000600F1">
      <w:pPr>
        <w:spacing w:after="0"/>
        <w:rPr>
          <w:del w:id="0" w:author="root" w:date="2023-06-07T13:09:00Z"/>
          <w:rFonts w:ascii="Times New Roman" w:hAnsi="Times New Roman" w:cs="Times New Roman"/>
          <w:sz w:val="28"/>
          <w:szCs w:val="28"/>
          <w:u w:val="single"/>
        </w:rPr>
      </w:pPr>
      <w:r w:rsidRPr="000600F1">
        <w:rPr>
          <w:rFonts w:ascii="Times New Roman" w:hAnsi="Times New Roman" w:cs="Times New Roman"/>
          <w:sz w:val="28"/>
          <w:szCs w:val="28"/>
        </w:rPr>
        <w:t>Дата: _______________________</w:t>
      </w:r>
      <w:r w:rsidRPr="000600F1">
        <w:rPr>
          <w:rFonts w:ascii="Times New Roman" w:hAnsi="Times New Roman" w:cs="Times New Roman"/>
          <w:sz w:val="28"/>
          <w:szCs w:val="28"/>
          <w:u w:val="single"/>
        </w:rPr>
        <w:t xml:space="preserve"> </w:t>
      </w:r>
    </w:p>
    <w:p w:rsidR="000600F1" w:rsidRPr="000600F1" w:rsidRDefault="000600F1" w:rsidP="00294B1B">
      <w:pPr>
        <w:spacing w:after="0"/>
        <w:rPr>
          <w:rFonts w:ascii="Times New Roman" w:hAnsi="Times New Roman" w:cs="Times New Roman"/>
          <w:sz w:val="28"/>
          <w:szCs w:val="28"/>
          <w:u w:val="single"/>
        </w:rPr>
        <w:pPrChange w:id="1" w:author="root" w:date="2023-06-07T13:09:00Z">
          <w:pPr/>
        </w:pPrChange>
      </w:pPr>
    </w:p>
    <w:p w:rsidR="000600F1" w:rsidRPr="000600F1" w:rsidRDefault="000600F1" w:rsidP="000600F1">
      <w:pPr>
        <w:jc w:val="center"/>
        <w:rPr>
          <w:rFonts w:ascii="Times New Roman" w:hAnsi="Times New Roman" w:cs="Times New Roman"/>
          <w:sz w:val="28"/>
          <w:szCs w:val="28"/>
        </w:rPr>
      </w:pPr>
      <w:r w:rsidRPr="000600F1">
        <w:rPr>
          <w:rFonts w:ascii="Times New Roman" w:hAnsi="Times New Roman" w:cs="Times New Roman"/>
          <w:sz w:val="28"/>
          <w:szCs w:val="28"/>
        </w:rPr>
        <w:t>Москва 2023</w:t>
      </w:r>
    </w:p>
    <w:p w:rsidR="000600F1" w:rsidRPr="000600F1" w:rsidRDefault="000600F1" w:rsidP="000600F1">
      <w:pPr>
        <w:jc w:val="center"/>
        <w:rPr>
          <w:rFonts w:ascii="Times New Roman" w:hAnsi="Times New Roman" w:cs="Times New Roman"/>
          <w:b/>
          <w:bCs/>
          <w:sz w:val="28"/>
          <w:szCs w:val="28"/>
        </w:rPr>
      </w:pPr>
      <w:r w:rsidRPr="000600F1">
        <w:rPr>
          <w:rFonts w:ascii="Times New Roman" w:hAnsi="Times New Roman" w:cs="Times New Roman"/>
          <w:sz w:val="28"/>
          <w:szCs w:val="28"/>
          <w:u w:val="single"/>
        </w:rPr>
        <w:br w:type="page"/>
      </w:r>
      <w:r w:rsidRPr="000600F1">
        <w:rPr>
          <w:rFonts w:ascii="Times New Roman" w:hAnsi="Times New Roman" w:cs="Times New Roman"/>
          <w:b/>
          <w:bCs/>
          <w:sz w:val="28"/>
          <w:szCs w:val="28"/>
        </w:rPr>
        <w:lastRenderedPageBreak/>
        <w:t>Задание</w:t>
      </w:r>
    </w:p>
    <w:p w:rsidR="000600F1" w:rsidRPr="000600F1" w:rsidRDefault="000600F1" w:rsidP="000600F1">
      <w:pPr>
        <w:spacing w:after="0"/>
        <w:ind w:right="57"/>
        <w:jc w:val="center"/>
        <w:rPr>
          <w:rFonts w:ascii="Times New Roman" w:hAnsi="Times New Roman" w:cs="Times New Roman"/>
          <w:b/>
          <w:bCs/>
          <w:sz w:val="28"/>
          <w:szCs w:val="28"/>
        </w:rPr>
      </w:pPr>
      <w:r w:rsidRPr="000600F1">
        <w:rPr>
          <w:rFonts w:ascii="Times New Roman" w:hAnsi="Times New Roman" w:cs="Times New Roman"/>
          <w:sz w:val="28"/>
          <w:szCs w:val="28"/>
        </w:rPr>
        <w:t xml:space="preserve">на выполнение </w:t>
      </w:r>
      <w:r w:rsidRPr="000600F1">
        <w:rPr>
          <w:rFonts w:ascii="Times New Roman" w:hAnsi="Times New Roman" w:cs="Times New Roman"/>
          <w:bCs/>
          <w:sz w:val="28"/>
          <w:szCs w:val="28"/>
        </w:rPr>
        <w:t>выпускной квалификационной работы</w:t>
      </w:r>
    </w:p>
    <w:p w:rsidR="000600F1" w:rsidRPr="000600F1" w:rsidRDefault="000600F1" w:rsidP="000600F1">
      <w:pPr>
        <w:spacing w:after="0"/>
        <w:jc w:val="center"/>
        <w:rPr>
          <w:rFonts w:ascii="Times New Roman" w:hAnsi="Times New Roman" w:cs="Times New Roman"/>
          <w:bCs/>
          <w:sz w:val="28"/>
          <w:szCs w:val="28"/>
          <w:u w:val="single"/>
        </w:rPr>
      </w:pPr>
      <w:bookmarkStart w:id="2" w:name="_Toc12191511"/>
      <w:bookmarkStart w:id="3" w:name="_Toc12192095"/>
      <w:bookmarkStart w:id="4" w:name="_Toc12215369"/>
      <w:r w:rsidRPr="000600F1">
        <w:rPr>
          <w:rFonts w:ascii="Times New Roman" w:hAnsi="Times New Roman" w:cs="Times New Roman"/>
          <w:bCs/>
          <w:sz w:val="28"/>
          <w:szCs w:val="28"/>
          <w:u w:val="single"/>
        </w:rPr>
        <w:t xml:space="preserve">студенту </w:t>
      </w:r>
      <w:r w:rsidRPr="000600F1">
        <w:rPr>
          <w:rFonts w:ascii="Times New Roman" w:hAnsi="Times New Roman" w:cs="Times New Roman"/>
          <w:bCs/>
          <w:sz w:val="28"/>
          <w:szCs w:val="28"/>
          <w:u w:val="single"/>
        </w:rPr>
        <w:tab/>
      </w:r>
      <w:r w:rsidRPr="000600F1">
        <w:rPr>
          <w:rFonts w:ascii="Times New Roman" w:hAnsi="Times New Roman" w:cs="Times New Roman"/>
          <w:bCs/>
          <w:sz w:val="28"/>
          <w:szCs w:val="28"/>
          <w:u w:val="single"/>
        </w:rPr>
        <w:tab/>
      </w:r>
      <w:bookmarkEnd w:id="2"/>
      <w:bookmarkEnd w:id="3"/>
      <w:bookmarkEnd w:id="4"/>
      <w:proofErr w:type="spellStart"/>
      <w:r>
        <w:rPr>
          <w:rFonts w:ascii="Times New Roman" w:hAnsi="Times New Roman" w:cs="Times New Roman"/>
          <w:bCs/>
          <w:sz w:val="28"/>
          <w:szCs w:val="28"/>
          <w:u w:val="single"/>
        </w:rPr>
        <w:t>Корнюхину</w:t>
      </w:r>
      <w:proofErr w:type="spellEnd"/>
      <w:r>
        <w:rPr>
          <w:rFonts w:ascii="Times New Roman" w:hAnsi="Times New Roman" w:cs="Times New Roman"/>
          <w:bCs/>
          <w:sz w:val="28"/>
          <w:szCs w:val="28"/>
          <w:u w:val="single"/>
        </w:rPr>
        <w:t xml:space="preserve"> Даниилу Алексеевичу</w:t>
      </w:r>
    </w:p>
    <w:p w:rsidR="000600F1" w:rsidRPr="000600F1" w:rsidRDefault="000600F1" w:rsidP="000600F1">
      <w:pPr>
        <w:spacing w:after="0"/>
        <w:ind w:right="57"/>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полностью)</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1. Тема: «Автоматизированная система прогнозирования качества исходного сырья для производства вина» утверждена приказом от </w:t>
      </w:r>
      <w:r w:rsidRPr="000600F1">
        <w:rPr>
          <w:rFonts w:ascii="Times New Roman" w:hAnsi="Times New Roman" w:cs="Times New Roman"/>
          <w:color w:val="000000" w:themeColor="text1"/>
          <w:sz w:val="28"/>
          <w:szCs w:val="28"/>
        </w:rPr>
        <w:t xml:space="preserve">«07» декабря </w:t>
      </w:r>
      <w:r w:rsidRPr="000600F1">
        <w:rPr>
          <w:rFonts w:ascii="Times New Roman" w:hAnsi="Times New Roman" w:cs="Times New Roman"/>
          <w:sz w:val="28"/>
          <w:szCs w:val="28"/>
        </w:rPr>
        <w:t>2022г. №5/3119.</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2. Дата сдачи студентом законченной работы: </w:t>
      </w:r>
      <w:r>
        <w:rPr>
          <w:rFonts w:ascii="Times New Roman" w:hAnsi="Times New Roman" w:cs="Times New Roman"/>
          <w:color w:val="000000" w:themeColor="text1"/>
          <w:sz w:val="28"/>
          <w:szCs w:val="28"/>
        </w:rPr>
        <w:t>07</w:t>
      </w:r>
      <w:r w:rsidRPr="000600F1">
        <w:rPr>
          <w:rFonts w:ascii="Times New Roman" w:hAnsi="Times New Roman" w:cs="Times New Roman"/>
          <w:color w:val="000000" w:themeColor="text1"/>
          <w:sz w:val="28"/>
          <w:szCs w:val="28"/>
        </w:rPr>
        <w:t>.06.</w:t>
      </w:r>
      <w:r w:rsidRPr="000600F1">
        <w:rPr>
          <w:rFonts w:ascii="Times New Roman" w:hAnsi="Times New Roman" w:cs="Times New Roman"/>
          <w:sz w:val="28"/>
          <w:szCs w:val="28"/>
        </w:rPr>
        <w:t>2023 г.</w:t>
      </w:r>
    </w:p>
    <w:p w:rsidR="000600F1" w:rsidRPr="000600F1" w:rsidRDefault="000600F1" w:rsidP="000600F1">
      <w:pPr>
        <w:spacing w:line="288" w:lineRule="auto"/>
        <w:rPr>
          <w:rFonts w:ascii="Times New Roman" w:hAnsi="Times New Roman" w:cs="Times New Roman"/>
          <w:color w:val="000000"/>
          <w:sz w:val="28"/>
          <w:szCs w:val="28"/>
        </w:rPr>
      </w:pPr>
      <w:r w:rsidRPr="000600F1">
        <w:rPr>
          <w:rFonts w:ascii="Times New Roman" w:hAnsi="Times New Roman" w:cs="Times New Roman"/>
          <w:sz w:val="28"/>
          <w:szCs w:val="28"/>
        </w:rPr>
        <w:t xml:space="preserve">3. </w:t>
      </w:r>
      <w:r w:rsidRPr="000600F1">
        <w:rPr>
          <w:rFonts w:ascii="Times New Roman" w:hAnsi="Times New Roman" w:cs="Times New Roman"/>
          <w:color w:val="000000"/>
          <w:sz w:val="28"/>
          <w:szCs w:val="28"/>
        </w:rPr>
        <w:t xml:space="preserve">Специальные указания по работе: </w:t>
      </w:r>
    </w:p>
    <w:p w:rsidR="000600F1" w:rsidRPr="000600F1" w:rsidRDefault="000600F1" w:rsidP="000600F1">
      <w:pPr>
        <w:rPr>
          <w:rFonts w:ascii="Times New Roman" w:hAnsi="Times New Roman" w:cs="Times New Roman"/>
          <w:sz w:val="28"/>
          <w:szCs w:val="28"/>
        </w:rPr>
      </w:pPr>
      <w:r w:rsidRPr="000600F1">
        <w:rPr>
          <w:rFonts w:ascii="Times New Roman" w:hAnsi="Times New Roman" w:cs="Times New Roman"/>
          <w:sz w:val="28"/>
          <w:szCs w:val="28"/>
        </w:rPr>
        <w:t xml:space="preserve">4. Содержание пояснительной записки (перечень разработанных вопросов): Введение; </w:t>
      </w:r>
      <w:r w:rsidR="00851E6C" w:rsidRPr="00851E6C">
        <w:rPr>
          <w:rFonts w:ascii="Times New Roman" w:hAnsi="Times New Roman" w:cs="Times New Roman"/>
          <w:sz w:val="28"/>
          <w:szCs w:val="28"/>
        </w:rPr>
        <w:t>Технологический процесс производства вина</w:t>
      </w:r>
      <w:r w:rsidRPr="000600F1">
        <w:rPr>
          <w:rFonts w:ascii="Times New Roman" w:hAnsi="Times New Roman" w:cs="Times New Roman"/>
          <w:sz w:val="28"/>
          <w:szCs w:val="28"/>
        </w:rPr>
        <w:t xml:space="preserve">; </w:t>
      </w:r>
      <w:r w:rsidR="005D64C8">
        <w:rPr>
          <w:rFonts w:ascii="Times New Roman" w:hAnsi="Times New Roman" w:cs="Times New Roman"/>
          <w:sz w:val="28"/>
          <w:szCs w:val="28"/>
        </w:rPr>
        <w:t>Разработка системы</w:t>
      </w:r>
      <w:r w:rsidR="00851E6C">
        <w:rPr>
          <w:rFonts w:ascii="Times New Roman" w:hAnsi="Times New Roman" w:cs="Times New Roman"/>
          <w:sz w:val="28"/>
          <w:szCs w:val="28"/>
        </w:rPr>
        <w:t xml:space="preserve"> прогнозирования качества исходного сырья</w:t>
      </w:r>
      <w:r w:rsidR="005D64C8">
        <w:rPr>
          <w:rFonts w:ascii="Times New Roman" w:hAnsi="Times New Roman" w:cs="Times New Roman"/>
          <w:sz w:val="28"/>
          <w:szCs w:val="28"/>
        </w:rPr>
        <w:t>; Разработка машинного</w:t>
      </w:r>
      <w:r w:rsidR="00851E6C">
        <w:rPr>
          <w:rFonts w:ascii="Times New Roman" w:hAnsi="Times New Roman" w:cs="Times New Roman"/>
          <w:sz w:val="28"/>
          <w:szCs w:val="28"/>
        </w:rPr>
        <w:t xml:space="preserve"> обучение</w:t>
      </w:r>
      <w:r w:rsidRPr="000600F1">
        <w:rPr>
          <w:rFonts w:ascii="Times New Roman" w:hAnsi="Times New Roman" w:cs="Times New Roman"/>
          <w:sz w:val="28"/>
          <w:szCs w:val="28"/>
        </w:rPr>
        <w:t>;</w:t>
      </w:r>
      <w:r w:rsidR="005D64C8" w:rsidRPr="005D64C8">
        <w:rPr>
          <w:rFonts w:ascii="Times New Roman" w:hAnsi="Times New Roman" w:cs="Times New Roman"/>
          <w:sz w:val="28"/>
          <w:szCs w:val="28"/>
        </w:rPr>
        <w:t xml:space="preserve"> </w:t>
      </w:r>
      <w:r w:rsidR="005D64C8">
        <w:rPr>
          <w:rFonts w:ascii="Times New Roman" w:hAnsi="Times New Roman" w:cs="Times New Roman"/>
          <w:sz w:val="28"/>
          <w:szCs w:val="28"/>
        </w:rPr>
        <w:t>Разработка пользовательского интерфейса</w:t>
      </w:r>
      <w:r w:rsidR="005D64C8" w:rsidRPr="005D64C8">
        <w:rPr>
          <w:rFonts w:ascii="Times New Roman" w:hAnsi="Times New Roman" w:cs="Times New Roman"/>
          <w:sz w:val="28"/>
          <w:szCs w:val="28"/>
        </w:rPr>
        <w:t>;</w:t>
      </w:r>
      <w:r w:rsidR="005D64C8">
        <w:rPr>
          <w:rFonts w:ascii="Times New Roman" w:hAnsi="Times New Roman" w:cs="Times New Roman"/>
          <w:sz w:val="28"/>
          <w:szCs w:val="28"/>
        </w:rPr>
        <w:t xml:space="preserve"> </w:t>
      </w:r>
      <w:r w:rsidRPr="000600F1">
        <w:rPr>
          <w:rFonts w:ascii="Times New Roman" w:hAnsi="Times New Roman" w:cs="Times New Roman"/>
          <w:sz w:val="28"/>
          <w:szCs w:val="28"/>
        </w:rPr>
        <w:t>Заключение.</w:t>
      </w:r>
    </w:p>
    <w:p w:rsidR="000600F1" w:rsidRDefault="000600F1" w:rsidP="000600F1">
      <w:pPr>
        <w:spacing w:after="0" w:line="240" w:lineRule="auto"/>
        <w:rPr>
          <w:rFonts w:ascii="Times New Roman" w:hAnsi="Times New Roman" w:cs="Times New Roman"/>
          <w:sz w:val="28"/>
          <w:szCs w:val="28"/>
        </w:rPr>
      </w:pPr>
    </w:p>
    <w:p w:rsidR="004532BA" w:rsidRPr="000600F1" w:rsidRDefault="004532BA" w:rsidP="000600F1">
      <w:pPr>
        <w:spacing w:after="0" w:line="240" w:lineRule="auto"/>
        <w:rPr>
          <w:rFonts w:ascii="Times New Roman" w:hAnsi="Times New Roman" w:cs="Times New Roman"/>
          <w:sz w:val="28"/>
          <w:szCs w:val="28"/>
        </w:rPr>
      </w:pPr>
    </w:p>
    <w:p w:rsidR="000600F1" w:rsidRPr="0062108F" w:rsidRDefault="000600F1" w:rsidP="000600F1">
      <w:pPr>
        <w:spacing w:after="0" w:line="240" w:lineRule="auto"/>
        <w:rPr>
          <w:rFonts w:ascii="Times New Roman" w:hAnsi="Times New Roman" w:cs="Times New Roman"/>
          <w:sz w:val="26"/>
          <w:szCs w:val="26"/>
        </w:rPr>
      </w:pPr>
      <w:r w:rsidRPr="0062108F">
        <w:rPr>
          <w:rFonts w:ascii="Times New Roman" w:hAnsi="Times New Roman" w:cs="Times New Roman"/>
          <w:sz w:val="26"/>
          <w:szCs w:val="26"/>
        </w:rPr>
        <w:t xml:space="preserve">Дата выдачи задания </w:t>
      </w:r>
      <w:r w:rsidRPr="0062108F">
        <w:rPr>
          <w:rFonts w:ascii="Times New Roman" w:hAnsi="Times New Roman" w:cs="Times New Roman"/>
          <w:color w:val="000000" w:themeColor="text1"/>
          <w:sz w:val="26"/>
          <w:szCs w:val="26"/>
        </w:rPr>
        <w:t xml:space="preserve">24 </w:t>
      </w:r>
      <w:r w:rsidRPr="0062108F">
        <w:rPr>
          <w:rFonts w:ascii="Times New Roman" w:hAnsi="Times New Roman" w:cs="Times New Roman"/>
          <w:sz w:val="26"/>
          <w:szCs w:val="26"/>
        </w:rPr>
        <w:t>марта 2023</w:t>
      </w:r>
      <w:r w:rsidR="0062108F">
        <w:rPr>
          <w:rFonts w:ascii="Times New Roman" w:hAnsi="Times New Roman" w:cs="Times New Roman"/>
          <w:sz w:val="26"/>
          <w:szCs w:val="26"/>
        </w:rPr>
        <w:t xml:space="preserve"> г. Руководитель______________</w:t>
      </w:r>
      <w:r w:rsidR="00147CEB" w:rsidRPr="0062108F">
        <w:rPr>
          <w:rFonts w:ascii="Times New Roman" w:hAnsi="Times New Roman" w:cs="Times New Roman"/>
          <w:sz w:val="26"/>
          <w:szCs w:val="26"/>
        </w:rPr>
        <w:t>/ Каргин В.А.</w:t>
      </w:r>
      <w:r w:rsidRPr="0062108F">
        <w:rPr>
          <w:rFonts w:ascii="Times New Roman" w:hAnsi="Times New Roman" w:cs="Times New Roman"/>
          <w:sz w:val="26"/>
          <w:szCs w:val="26"/>
        </w:rPr>
        <w:t xml:space="preserve"> /</w:t>
      </w:r>
    </w:p>
    <w:p w:rsidR="000600F1" w:rsidRPr="0062108F" w:rsidRDefault="000600F1" w:rsidP="000600F1">
      <w:pPr>
        <w:spacing w:after="0" w:line="240" w:lineRule="auto"/>
        <w:rPr>
          <w:rFonts w:ascii="Times New Roman" w:hAnsi="Times New Roman" w:cs="Times New Roman"/>
          <w:i/>
          <w:sz w:val="26"/>
          <w:szCs w:val="26"/>
          <w:vertAlign w:val="superscript"/>
        </w:rPr>
      </w:pPr>
      <w:r w:rsidRPr="0062108F">
        <w:rPr>
          <w:rFonts w:ascii="Times New Roman" w:hAnsi="Times New Roman" w:cs="Times New Roman"/>
          <w:i/>
          <w:sz w:val="26"/>
          <w:szCs w:val="26"/>
          <w:vertAlign w:val="superscript"/>
        </w:rPr>
        <w:t xml:space="preserve">                                                                                                </w:t>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t xml:space="preserve">         (подпись)</w:t>
      </w:r>
    </w:p>
    <w:p w:rsidR="000600F1" w:rsidRPr="000600F1" w:rsidRDefault="000600F1" w:rsidP="000600F1">
      <w:pPr>
        <w:spacing w:after="0" w:line="240" w:lineRule="auto"/>
        <w:rPr>
          <w:rFonts w:ascii="Times New Roman" w:hAnsi="Times New Roman" w:cs="Times New Roman"/>
          <w:sz w:val="28"/>
          <w:szCs w:val="28"/>
        </w:rPr>
      </w:pPr>
      <w:r w:rsidRPr="0062108F">
        <w:rPr>
          <w:rFonts w:ascii="Times New Roman" w:hAnsi="Times New Roman" w:cs="Times New Roman"/>
          <w:sz w:val="26"/>
          <w:szCs w:val="26"/>
        </w:rPr>
        <w:t xml:space="preserve">Задание принял к выполнению </w:t>
      </w:r>
      <w:r w:rsidRPr="0062108F">
        <w:rPr>
          <w:rFonts w:ascii="Times New Roman" w:hAnsi="Times New Roman" w:cs="Times New Roman"/>
          <w:color w:val="000000" w:themeColor="text1"/>
          <w:sz w:val="26"/>
          <w:szCs w:val="26"/>
        </w:rPr>
        <w:t>24</w:t>
      </w:r>
      <w:r w:rsidRPr="0062108F">
        <w:rPr>
          <w:rFonts w:ascii="Times New Roman" w:hAnsi="Times New Roman" w:cs="Times New Roman"/>
          <w:sz w:val="26"/>
          <w:szCs w:val="26"/>
        </w:rPr>
        <w:t xml:space="preserve"> м</w:t>
      </w:r>
      <w:r w:rsidR="0062108F">
        <w:rPr>
          <w:rFonts w:ascii="Times New Roman" w:hAnsi="Times New Roman" w:cs="Times New Roman"/>
          <w:sz w:val="26"/>
          <w:szCs w:val="26"/>
        </w:rPr>
        <w:t>арта 2023 г. Студент ____</w:t>
      </w:r>
      <w:del w:id="5" w:author="root" w:date="2023-06-07T13:09:00Z">
        <w:r w:rsidR="0062108F" w:rsidDel="002137E7">
          <w:rPr>
            <w:rFonts w:ascii="Times New Roman" w:hAnsi="Times New Roman" w:cs="Times New Roman"/>
            <w:sz w:val="26"/>
            <w:szCs w:val="26"/>
          </w:rPr>
          <w:delText>_</w:delText>
        </w:r>
      </w:del>
      <w:r w:rsidR="0062108F">
        <w:rPr>
          <w:rFonts w:ascii="Times New Roman" w:hAnsi="Times New Roman" w:cs="Times New Roman"/>
          <w:sz w:val="26"/>
          <w:szCs w:val="26"/>
        </w:rPr>
        <w:t>__</w:t>
      </w:r>
      <w:r w:rsidRPr="0062108F">
        <w:rPr>
          <w:rFonts w:ascii="Times New Roman" w:hAnsi="Times New Roman" w:cs="Times New Roman"/>
          <w:sz w:val="26"/>
          <w:szCs w:val="26"/>
        </w:rPr>
        <w:t xml:space="preserve">_/ </w:t>
      </w:r>
      <w:proofErr w:type="spellStart"/>
      <w:r w:rsidR="006E4730" w:rsidRPr="0062108F">
        <w:rPr>
          <w:rFonts w:ascii="Times New Roman" w:hAnsi="Times New Roman" w:cs="Times New Roman"/>
          <w:sz w:val="26"/>
          <w:szCs w:val="26"/>
        </w:rPr>
        <w:t>Корнюхин</w:t>
      </w:r>
      <w:proofErr w:type="spellEnd"/>
      <w:r w:rsidRPr="0062108F">
        <w:rPr>
          <w:rFonts w:ascii="Times New Roman" w:hAnsi="Times New Roman" w:cs="Times New Roman"/>
          <w:sz w:val="26"/>
          <w:szCs w:val="26"/>
        </w:rPr>
        <w:t xml:space="preserve"> </w:t>
      </w:r>
      <w:ins w:id="6" w:author="root" w:date="2023-06-07T13:10:00Z">
        <w:r w:rsidR="002137E7">
          <w:rPr>
            <w:rFonts w:ascii="Times New Roman" w:hAnsi="Times New Roman" w:cs="Times New Roman"/>
            <w:sz w:val="26"/>
            <w:szCs w:val="26"/>
          </w:rPr>
          <w:t>Д</w:t>
        </w:r>
      </w:ins>
      <w:del w:id="7" w:author="root" w:date="2023-06-07T13:10:00Z">
        <w:r w:rsidRPr="0062108F" w:rsidDel="002137E7">
          <w:rPr>
            <w:rFonts w:ascii="Times New Roman" w:hAnsi="Times New Roman" w:cs="Times New Roman"/>
            <w:sz w:val="26"/>
            <w:szCs w:val="26"/>
          </w:rPr>
          <w:delText>А</w:delText>
        </w:r>
      </w:del>
      <w:r w:rsidRPr="0062108F">
        <w:rPr>
          <w:rFonts w:ascii="Times New Roman" w:hAnsi="Times New Roman" w:cs="Times New Roman"/>
          <w:sz w:val="26"/>
          <w:szCs w:val="26"/>
        </w:rPr>
        <w:t>.А.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w:t>
      </w:r>
      <w:del w:id="8" w:author="root" w:date="2023-06-07T13:10:00Z">
        <w:r w:rsidRPr="000600F1" w:rsidDel="002137E7">
          <w:rPr>
            <w:rFonts w:ascii="Times New Roman" w:hAnsi="Times New Roman" w:cs="Times New Roman"/>
            <w:i/>
            <w:sz w:val="28"/>
            <w:szCs w:val="28"/>
            <w:vertAlign w:val="superscript"/>
          </w:rPr>
          <w:delText xml:space="preserve">                 </w:delText>
        </w:r>
      </w:del>
      <w:r w:rsidRPr="000600F1">
        <w:rPr>
          <w:rFonts w:ascii="Times New Roman" w:hAnsi="Times New Roman" w:cs="Times New Roman"/>
          <w:i/>
          <w:sz w:val="28"/>
          <w:szCs w:val="28"/>
          <w:vertAlign w:val="superscript"/>
        </w:rPr>
        <w:t xml:space="preserve"> (подпись)</w:t>
      </w:r>
    </w:p>
    <w:p w:rsidR="00902913" w:rsidRPr="000600F1" w:rsidRDefault="00902913" w:rsidP="004F1DEC">
      <w:pPr>
        <w:spacing w:after="0" w:line="360" w:lineRule="auto"/>
        <w:ind w:firstLine="709"/>
        <w:jc w:val="both"/>
        <w:rPr>
          <w:rFonts w:ascii="Times New Roman" w:hAnsi="Times New Roman" w:cs="Times New Roman"/>
          <w:sz w:val="28"/>
          <w:szCs w:val="28"/>
        </w:rPr>
      </w:pPr>
    </w:p>
    <w:p w:rsidR="00902913" w:rsidRPr="000600F1" w:rsidRDefault="00902913" w:rsidP="004F1DEC">
      <w:pPr>
        <w:spacing w:after="0" w:line="360" w:lineRule="auto"/>
        <w:ind w:firstLine="709"/>
        <w:jc w:val="both"/>
        <w:rPr>
          <w:rFonts w:ascii="Times New Roman" w:hAnsi="Times New Roman" w:cs="Times New Roman"/>
          <w:sz w:val="28"/>
          <w:szCs w:val="28"/>
        </w:rPr>
      </w:pPr>
    </w:p>
    <w:p w:rsidR="000600F1" w:rsidRP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62108F" w:rsidRPr="00843411" w:rsidRDefault="0062108F" w:rsidP="004F1DEC">
      <w:pPr>
        <w:spacing w:after="0" w:line="360" w:lineRule="auto"/>
        <w:ind w:firstLine="709"/>
        <w:jc w:val="both"/>
        <w:rPr>
          <w:rFonts w:ascii="Times New Roman" w:hAnsi="Times New Roman" w:cs="Times New Roman"/>
          <w:sz w:val="28"/>
          <w:szCs w:val="28"/>
        </w:rPr>
      </w:pPr>
    </w:p>
    <w:p w:rsidR="00902913" w:rsidRDefault="00902913" w:rsidP="004F1DEC">
      <w:pPr>
        <w:spacing w:after="0" w:line="360" w:lineRule="auto"/>
        <w:ind w:firstLine="709"/>
        <w:jc w:val="both"/>
        <w:rPr>
          <w:ins w:id="9" w:author="root" w:date="2023-06-07T13:13:00Z"/>
          <w:rFonts w:ascii="Times New Roman" w:hAnsi="Times New Roman" w:cs="Times New Roman"/>
          <w:sz w:val="28"/>
          <w:szCs w:val="28"/>
        </w:rPr>
      </w:pPr>
    </w:p>
    <w:p w:rsidR="00841DB1" w:rsidRDefault="00841DB1" w:rsidP="004F1DEC">
      <w:pPr>
        <w:spacing w:after="0" w:line="360" w:lineRule="auto"/>
        <w:ind w:firstLine="709"/>
        <w:jc w:val="both"/>
        <w:rPr>
          <w:rFonts w:ascii="Times New Roman" w:hAnsi="Times New Roman" w:cs="Times New Roman"/>
          <w:sz w:val="28"/>
          <w:szCs w:val="28"/>
        </w:rPr>
      </w:pPr>
    </w:p>
    <w:p w:rsidR="00763BFD" w:rsidRDefault="00763BFD" w:rsidP="004F1DEC">
      <w:pPr>
        <w:spacing w:after="0" w:line="360" w:lineRule="auto"/>
        <w:ind w:firstLine="709"/>
        <w:jc w:val="both"/>
        <w:rPr>
          <w:ins w:id="10" w:author="root" w:date="2023-06-07T14:34:00Z"/>
          <w:rFonts w:ascii="Times New Roman" w:hAnsi="Times New Roman" w:cs="Times New Roman"/>
          <w:sz w:val="28"/>
          <w:szCs w:val="28"/>
        </w:rPr>
        <w:sectPr w:rsidR="00763BFD" w:rsidSect="00A976E6">
          <w:headerReference w:type="default" r:id="rId8"/>
          <w:pgSz w:w="11906" w:h="16838"/>
          <w:pgMar w:top="1134" w:right="851" w:bottom="1134" w:left="1701" w:header="709" w:footer="709" w:gutter="0"/>
          <w:pgNumType w:start="0"/>
          <w:cols w:space="708"/>
          <w:titlePg/>
          <w:docGrid w:linePitch="360"/>
          <w:sectPrChange w:id="15" w:author="root" w:date="2023-06-07T14:47:00Z">
            <w:sectPr w:rsidR="00763BFD" w:rsidSect="00A976E6">
              <w:pgMar w:top="1134" w:right="851" w:bottom="1134" w:left="1701" w:header="709" w:footer="709" w:gutter="0"/>
              <w:pgNumType w:start="0"/>
              <w:titlePg w:val="0"/>
            </w:sectPr>
          </w:sectPrChange>
        </w:sectPr>
      </w:pPr>
    </w:p>
    <w:p w:rsidR="00763BFD" w:rsidRPr="009E27A4" w:rsidRDefault="00763BFD" w:rsidP="00763BFD">
      <w:pPr>
        <w:jc w:val="center"/>
        <w:rPr>
          <w:ins w:id="16" w:author="root" w:date="2023-06-07T14:35:00Z"/>
          <w:sz w:val="20"/>
          <w:szCs w:val="20"/>
        </w:rPr>
      </w:pPr>
      <w:ins w:id="17" w:author="root" w:date="2023-06-07T14:35:00Z">
        <w:r w:rsidRPr="009E27A4">
          <w:rPr>
            <w:sz w:val="20"/>
            <w:szCs w:val="20"/>
          </w:rPr>
          <w:lastRenderedPageBreak/>
          <w:t>КАЛЕНДАРНЫЙ ПЛАН</w:t>
        </w:r>
      </w:ins>
    </w:p>
    <w:p w:rsidR="00763BFD" w:rsidRPr="009E27A4" w:rsidRDefault="00763BFD" w:rsidP="00763BFD">
      <w:pPr>
        <w:spacing w:after="0" w:line="240" w:lineRule="auto"/>
        <w:jc w:val="center"/>
        <w:rPr>
          <w:ins w:id="18" w:author="root" w:date="2023-06-07T14:35:00Z"/>
          <w:sz w:val="20"/>
          <w:szCs w:val="20"/>
        </w:rPr>
      </w:pPr>
      <w:ins w:id="19" w:author="root" w:date="2023-06-07T14:35:00Z">
        <w:r w:rsidRPr="009E27A4">
          <w:rPr>
            <w:sz w:val="20"/>
            <w:szCs w:val="20"/>
          </w:rPr>
          <w:t>выполнения выпускной квалификационной работы</w:t>
        </w:r>
      </w:ins>
    </w:p>
    <w:tbl>
      <w:tblPr>
        <w:tblW w:w="5000" w:type="pct"/>
        <w:tblLook w:val="04A0" w:firstRow="1" w:lastRow="0" w:firstColumn="1" w:lastColumn="0" w:noHBand="0" w:noVBand="1"/>
        <w:tblPrChange w:id="20" w:author="root" w:date="2023-06-07T14:38:00Z">
          <w:tblPr>
            <w:tblW w:w="5000" w:type="pct"/>
            <w:tblLook w:val="04A0" w:firstRow="1" w:lastRow="0" w:firstColumn="1" w:lastColumn="0" w:noHBand="0" w:noVBand="1"/>
          </w:tblPr>
        </w:tblPrChange>
      </w:tblPr>
      <w:tblGrid>
        <w:gridCol w:w="1050"/>
        <w:gridCol w:w="3724"/>
        <w:gridCol w:w="1507"/>
        <w:gridCol w:w="524"/>
        <w:gridCol w:w="524"/>
        <w:gridCol w:w="524"/>
        <w:gridCol w:w="524"/>
        <w:gridCol w:w="524"/>
        <w:gridCol w:w="524"/>
        <w:gridCol w:w="524"/>
        <w:gridCol w:w="524"/>
        <w:gridCol w:w="524"/>
        <w:gridCol w:w="710"/>
        <w:gridCol w:w="710"/>
        <w:gridCol w:w="710"/>
        <w:gridCol w:w="710"/>
        <w:gridCol w:w="713"/>
        <w:tblGridChange w:id="21">
          <w:tblGrid>
            <w:gridCol w:w="1050"/>
            <w:gridCol w:w="3724"/>
            <w:gridCol w:w="1507"/>
            <w:gridCol w:w="524"/>
            <w:gridCol w:w="524"/>
            <w:gridCol w:w="524"/>
            <w:gridCol w:w="524"/>
            <w:gridCol w:w="524"/>
            <w:gridCol w:w="524"/>
            <w:gridCol w:w="524"/>
            <w:gridCol w:w="524"/>
            <w:gridCol w:w="524"/>
            <w:gridCol w:w="710"/>
            <w:gridCol w:w="710"/>
            <w:gridCol w:w="710"/>
            <w:gridCol w:w="710"/>
            <w:gridCol w:w="713"/>
          </w:tblGrid>
        </w:tblGridChange>
      </w:tblGrid>
      <w:tr w:rsidR="00763BFD" w:rsidRPr="009E27A4" w:rsidTr="00E54C21">
        <w:trPr>
          <w:trHeight w:val="1355"/>
          <w:ins w:id="22" w:author="root" w:date="2023-06-07T14:35:00Z"/>
          <w:trPrChange w:id="23" w:author="root" w:date="2023-06-07T14:38:00Z">
            <w:trPr>
              <w:trHeight w:val="1355"/>
            </w:trPr>
          </w:trPrChange>
        </w:trPr>
        <w:tc>
          <w:tcPr>
            <w:tcW w:w="361" w:type="pct"/>
            <w:vMerge w:val="restart"/>
            <w:tcBorders>
              <w:top w:val="single" w:sz="8" w:space="0" w:color="000000"/>
              <w:left w:val="single" w:sz="8" w:space="0" w:color="000000"/>
              <w:bottom w:val="nil"/>
              <w:right w:val="single" w:sz="8" w:space="0" w:color="000000"/>
            </w:tcBorders>
            <w:vAlign w:val="center"/>
            <w:hideMark/>
            <w:tcPrChange w:id="24" w:author="root" w:date="2023-06-07T14:38:00Z">
              <w:tcPr>
                <w:tcW w:w="361" w:type="pct"/>
                <w:vMerge w:val="restart"/>
                <w:tcBorders>
                  <w:top w:val="single" w:sz="8" w:space="0" w:color="000000"/>
                  <w:left w:val="single" w:sz="8" w:space="0" w:color="000000"/>
                  <w:bottom w:val="nil"/>
                  <w:right w:val="single" w:sz="8" w:space="0" w:color="000000"/>
                </w:tcBorders>
                <w:vAlign w:val="center"/>
                <w:hideMark/>
              </w:tcPr>
            </w:tcPrChange>
          </w:tcPr>
          <w:p w:rsidR="00763BFD" w:rsidRPr="009E27A4" w:rsidRDefault="00763BFD" w:rsidP="00F43689">
            <w:pPr>
              <w:spacing w:after="0" w:line="240" w:lineRule="auto"/>
              <w:jc w:val="center"/>
              <w:rPr>
                <w:ins w:id="25" w:author="root" w:date="2023-06-07T14:35:00Z"/>
                <w:color w:val="000000"/>
                <w:sz w:val="20"/>
                <w:szCs w:val="20"/>
              </w:rPr>
            </w:pPr>
            <w:ins w:id="26" w:author="root" w:date="2023-06-07T14:35:00Z">
              <w:r w:rsidRPr="009E27A4">
                <w:rPr>
                  <w:color w:val="000000"/>
                  <w:sz w:val="20"/>
                  <w:szCs w:val="20"/>
                </w:rPr>
                <w:t>№№</w:t>
              </w:r>
            </w:ins>
          </w:p>
          <w:p w:rsidR="00763BFD" w:rsidRPr="009E27A4" w:rsidRDefault="00763BFD" w:rsidP="00F43689">
            <w:pPr>
              <w:spacing w:after="0" w:line="240" w:lineRule="auto"/>
              <w:jc w:val="center"/>
              <w:rPr>
                <w:ins w:id="27" w:author="root" w:date="2023-06-07T14:35:00Z"/>
                <w:color w:val="000000"/>
                <w:sz w:val="20"/>
                <w:szCs w:val="20"/>
              </w:rPr>
            </w:pPr>
            <w:ins w:id="28" w:author="root" w:date="2023-06-07T14:35:00Z">
              <w:r w:rsidRPr="009E27A4">
                <w:rPr>
                  <w:color w:val="000000"/>
                  <w:sz w:val="20"/>
                  <w:szCs w:val="20"/>
                </w:rPr>
                <w:t>п/п</w:t>
              </w:r>
            </w:ins>
          </w:p>
        </w:tc>
        <w:tc>
          <w:tcPr>
            <w:tcW w:w="1280" w:type="pct"/>
            <w:vMerge w:val="restart"/>
            <w:tcBorders>
              <w:top w:val="single" w:sz="8" w:space="0" w:color="000000"/>
              <w:left w:val="single" w:sz="8" w:space="0" w:color="000000"/>
              <w:bottom w:val="single" w:sz="8" w:space="0" w:color="000000"/>
              <w:right w:val="single" w:sz="8" w:space="0" w:color="000000"/>
            </w:tcBorders>
            <w:vAlign w:val="center"/>
            <w:hideMark/>
            <w:tcPrChange w:id="29" w:author="root" w:date="2023-06-07T14:38:00Z">
              <w:tcPr>
                <w:tcW w:w="1280" w:type="pct"/>
                <w:vMerge w:val="restart"/>
                <w:tcBorders>
                  <w:top w:val="single" w:sz="8" w:space="0" w:color="000000"/>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30" w:author="root" w:date="2023-06-07T14:35:00Z"/>
                <w:color w:val="000000"/>
                <w:sz w:val="20"/>
                <w:szCs w:val="20"/>
              </w:rPr>
            </w:pPr>
            <w:ins w:id="31" w:author="root" w:date="2023-06-07T14:35:00Z">
              <w:r w:rsidRPr="009E27A4">
                <w:rPr>
                  <w:color w:val="000000"/>
                  <w:sz w:val="20"/>
                  <w:szCs w:val="20"/>
                </w:rPr>
                <w:t>Наименование этапа (раздела) работы</w:t>
              </w:r>
            </w:ins>
          </w:p>
        </w:tc>
        <w:tc>
          <w:tcPr>
            <w:tcW w:w="518" w:type="pct"/>
            <w:vMerge w:val="restart"/>
            <w:tcBorders>
              <w:top w:val="single" w:sz="8" w:space="0" w:color="000000"/>
              <w:left w:val="nil"/>
              <w:bottom w:val="nil"/>
              <w:right w:val="single" w:sz="8" w:space="0" w:color="000000"/>
            </w:tcBorders>
            <w:vAlign w:val="center"/>
            <w:hideMark/>
            <w:tcPrChange w:id="32" w:author="root" w:date="2023-06-07T14:38:00Z">
              <w:tcPr>
                <w:tcW w:w="518" w:type="pct"/>
                <w:vMerge w:val="restart"/>
                <w:tcBorders>
                  <w:top w:val="single" w:sz="8" w:space="0" w:color="000000"/>
                  <w:left w:val="nil"/>
                  <w:bottom w:val="nil"/>
                  <w:right w:val="single" w:sz="8" w:space="0" w:color="000000"/>
                </w:tcBorders>
                <w:vAlign w:val="center"/>
                <w:hideMark/>
              </w:tcPr>
            </w:tcPrChange>
          </w:tcPr>
          <w:p w:rsidR="00763BFD" w:rsidRPr="009E27A4" w:rsidRDefault="00763BFD" w:rsidP="00F43689">
            <w:pPr>
              <w:spacing w:after="0" w:line="240" w:lineRule="auto"/>
              <w:jc w:val="center"/>
              <w:rPr>
                <w:ins w:id="33" w:author="root" w:date="2023-06-07T14:35:00Z"/>
                <w:color w:val="000000"/>
                <w:sz w:val="20"/>
                <w:szCs w:val="20"/>
              </w:rPr>
            </w:pPr>
            <w:ins w:id="34" w:author="root" w:date="2023-06-07T14:35:00Z">
              <w:r w:rsidRPr="009E27A4">
                <w:rPr>
                  <w:color w:val="000000"/>
                  <w:sz w:val="20"/>
                  <w:szCs w:val="20"/>
                </w:rPr>
                <w:t>%</w:t>
              </w:r>
            </w:ins>
          </w:p>
          <w:p w:rsidR="00763BFD" w:rsidRPr="009E27A4" w:rsidRDefault="00763BFD" w:rsidP="00F43689">
            <w:pPr>
              <w:spacing w:after="0" w:line="240" w:lineRule="auto"/>
              <w:jc w:val="center"/>
              <w:rPr>
                <w:ins w:id="35" w:author="root" w:date="2023-06-07T14:35:00Z"/>
                <w:color w:val="000000"/>
                <w:sz w:val="20"/>
                <w:szCs w:val="20"/>
              </w:rPr>
            </w:pPr>
            <w:ins w:id="36" w:author="root" w:date="2023-06-07T14:35:00Z">
              <w:r w:rsidRPr="009E27A4">
                <w:rPr>
                  <w:color w:val="000000"/>
                  <w:sz w:val="20"/>
                  <w:szCs w:val="20"/>
                </w:rPr>
                <w:t>от общего объема</w:t>
              </w:r>
            </w:ins>
          </w:p>
        </w:tc>
        <w:tc>
          <w:tcPr>
            <w:tcW w:w="2842" w:type="pct"/>
            <w:gridSpan w:val="14"/>
            <w:tcBorders>
              <w:top w:val="single" w:sz="8" w:space="0" w:color="000000"/>
              <w:left w:val="nil"/>
              <w:bottom w:val="single" w:sz="8" w:space="0" w:color="000000"/>
              <w:right w:val="single" w:sz="8" w:space="0" w:color="000000"/>
            </w:tcBorders>
            <w:vAlign w:val="center"/>
            <w:hideMark/>
            <w:tcPrChange w:id="37" w:author="root" w:date="2023-06-07T14:38:00Z">
              <w:tcPr>
                <w:tcW w:w="2841" w:type="pct"/>
                <w:gridSpan w:val="14"/>
                <w:tcBorders>
                  <w:top w:val="single" w:sz="8" w:space="0" w:color="000000"/>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38" w:author="root" w:date="2023-06-07T14:35:00Z"/>
                <w:color w:val="000000"/>
                <w:sz w:val="20"/>
                <w:szCs w:val="20"/>
              </w:rPr>
            </w:pPr>
            <w:ins w:id="39" w:author="root" w:date="2023-06-07T14:35:00Z">
              <w:r w:rsidRPr="009E27A4">
                <w:rPr>
                  <w:color w:val="000000"/>
                  <w:sz w:val="20"/>
                  <w:szCs w:val="20"/>
                </w:rPr>
                <w:t>Рабочие недели</w:t>
              </w:r>
            </w:ins>
          </w:p>
        </w:tc>
      </w:tr>
      <w:tr w:rsidR="00763BFD" w:rsidRPr="009E27A4" w:rsidTr="00E54C21">
        <w:trPr>
          <w:trHeight w:val="330"/>
          <w:ins w:id="40" w:author="root" w:date="2023-06-07T14:35:00Z"/>
          <w:trPrChange w:id="41" w:author="root" w:date="2023-06-07T14:38:00Z">
            <w:trPr>
              <w:trHeight w:val="330"/>
            </w:trPr>
          </w:trPrChange>
        </w:trPr>
        <w:tc>
          <w:tcPr>
            <w:tcW w:w="361" w:type="pct"/>
            <w:vMerge/>
            <w:tcBorders>
              <w:left w:val="single" w:sz="8" w:space="0" w:color="000000"/>
              <w:bottom w:val="single" w:sz="8" w:space="0" w:color="000000"/>
              <w:right w:val="single" w:sz="8" w:space="0" w:color="000000"/>
            </w:tcBorders>
            <w:vAlign w:val="center"/>
            <w:hideMark/>
            <w:tcPrChange w:id="42" w:author="root" w:date="2023-06-07T14:38:00Z">
              <w:tcPr>
                <w:tcW w:w="361" w:type="pct"/>
                <w:vMerge/>
                <w:tcBorders>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3" w:author="root" w:date="2023-06-07T14:35:00Z"/>
                <w:rFonts w:ascii="Calibri" w:hAnsi="Calibri" w:cs="Calibri"/>
                <w:color w:val="000000"/>
                <w:sz w:val="20"/>
                <w:szCs w:val="20"/>
              </w:rPr>
            </w:pPr>
          </w:p>
        </w:tc>
        <w:tc>
          <w:tcPr>
            <w:tcW w:w="1280" w:type="pct"/>
            <w:vMerge/>
            <w:tcBorders>
              <w:top w:val="single" w:sz="8" w:space="0" w:color="000000"/>
              <w:left w:val="single" w:sz="8" w:space="0" w:color="000000"/>
              <w:bottom w:val="single" w:sz="8" w:space="0" w:color="000000"/>
              <w:right w:val="single" w:sz="8" w:space="0" w:color="000000"/>
            </w:tcBorders>
            <w:vAlign w:val="center"/>
            <w:hideMark/>
            <w:tcPrChange w:id="44" w:author="root" w:date="2023-06-07T14:38:00Z">
              <w:tcPr>
                <w:tcW w:w="1280" w:type="pct"/>
                <w:vMerge/>
                <w:tcBorders>
                  <w:top w:val="single" w:sz="8" w:space="0" w:color="000000"/>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5" w:author="root" w:date="2023-06-07T14:35:00Z"/>
                <w:color w:val="000000"/>
                <w:sz w:val="20"/>
                <w:szCs w:val="20"/>
              </w:rPr>
            </w:pPr>
          </w:p>
        </w:tc>
        <w:tc>
          <w:tcPr>
            <w:tcW w:w="518" w:type="pct"/>
            <w:vMerge/>
            <w:tcBorders>
              <w:left w:val="nil"/>
              <w:bottom w:val="single" w:sz="8" w:space="0" w:color="000000"/>
              <w:right w:val="single" w:sz="8" w:space="0" w:color="000000"/>
            </w:tcBorders>
            <w:vAlign w:val="center"/>
            <w:hideMark/>
            <w:tcPrChange w:id="46" w:author="root" w:date="2023-06-07T14:38:00Z">
              <w:tcPr>
                <w:tcW w:w="518" w:type="pct"/>
                <w:vMerge/>
                <w:tcBorders>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7" w:author="root" w:date="2023-06-07T14:35:00Z"/>
                <w:rFonts w:ascii="Calibri" w:hAnsi="Calibri" w:cs="Calibri"/>
                <w:color w:val="000000"/>
                <w:sz w:val="20"/>
                <w:szCs w:val="20"/>
              </w:rPr>
            </w:pPr>
          </w:p>
        </w:tc>
        <w:tc>
          <w:tcPr>
            <w:tcW w:w="180" w:type="pct"/>
            <w:tcBorders>
              <w:top w:val="nil"/>
              <w:left w:val="nil"/>
              <w:bottom w:val="single" w:sz="8" w:space="0" w:color="000000"/>
              <w:right w:val="single" w:sz="8" w:space="0" w:color="000000"/>
            </w:tcBorders>
            <w:vAlign w:val="center"/>
            <w:hideMark/>
            <w:tcPrChange w:id="48"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9" w:author="root" w:date="2023-06-07T14:35:00Z"/>
                <w:color w:val="000000"/>
                <w:sz w:val="20"/>
                <w:szCs w:val="20"/>
              </w:rPr>
            </w:pPr>
            <w:ins w:id="50" w:author="root" w:date="2023-06-07T14:35:00Z">
              <w:r w:rsidRPr="009E27A4">
                <w:rPr>
                  <w:color w:val="000000"/>
                  <w:sz w:val="20"/>
                  <w:szCs w:val="20"/>
                </w:rPr>
                <w:t>1</w:t>
              </w:r>
            </w:ins>
          </w:p>
        </w:tc>
        <w:tc>
          <w:tcPr>
            <w:tcW w:w="180" w:type="pct"/>
            <w:tcBorders>
              <w:top w:val="nil"/>
              <w:left w:val="nil"/>
              <w:bottom w:val="single" w:sz="8" w:space="0" w:color="000000"/>
              <w:right w:val="single" w:sz="8" w:space="0" w:color="000000"/>
            </w:tcBorders>
            <w:vAlign w:val="center"/>
            <w:tcPrChange w:id="51"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2" w:author="root" w:date="2023-06-07T14:35:00Z"/>
                <w:color w:val="000000"/>
                <w:sz w:val="20"/>
                <w:szCs w:val="20"/>
              </w:rPr>
            </w:pPr>
            <w:ins w:id="53" w:author="root" w:date="2023-06-07T14:35:00Z">
              <w:r w:rsidRPr="009E27A4">
                <w:rPr>
                  <w:color w:val="000000"/>
                  <w:sz w:val="20"/>
                  <w:szCs w:val="20"/>
                </w:rPr>
                <w:t>2</w:t>
              </w:r>
            </w:ins>
          </w:p>
        </w:tc>
        <w:tc>
          <w:tcPr>
            <w:tcW w:w="180" w:type="pct"/>
            <w:tcBorders>
              <w:top w:val="nil"/>
              <w:left w:val="nil"/>
              <w:bottom w:val="single" w:sz="8" w:space="0" w:color="000000"/>
              <w:right w:val="single" w:sz="8" w:space="0" w:color="000000"/>
            </w:tcBorders>
            <w:vAlign w:val="center"/>
            <w:tcPrChange w:id="54"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5" w:author="root" w:date="2023-06-07T14:35:00Z"/>
                <w:color w:val="000000"/>
                <w:sz w:val="20"/>
                <w:szCs w:val="20"/>
              </w:rPr>
            </w:pPr>
            <w:ins w:id="56" w:author="root" w:date="2023-06-07T14:35:00Z">
              <w:r w:rsidRPr="009E27A4">
                <w:rPr>
                  <w:color w:val="000000"/>
                  <w:sz w:val="20"/>
                  <w:szCs w:val="20"/>
                </w:rPr>
                <w:t>3</w:t>
              </w:r>
            </w:ins>
          </w:p>
        </w:tc>
        <w:tc>
          <w:tcPr>
            <w:tcW w:w="180" w:type="pct"/>
            <w:tcBorders>
              <w:top w:val="nil"/>
              <w:left w:val="nil"/>
              <w:bottom w:val="single" w:sz="8" w:space="0" w:color="000000"/>
              <w:right w:val="single" w:sz="8" w:space="0" w:color="000000"/>
            </w:tcBorders>
            <w:vAlign w:val="center"/>
            <w:tcPrChange w:id="57"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8" w:author="root" w:date="2023-06-07T14:35:00Z"/>
                <w:color w:val="000000"/>
                <w:sz w:val="20"/>
                <w:szCs w:val="20"/>
              </w:rPr>
            </w:pPr>
            <w:ins w:id="59" w:author="root" w:date="2023-06-07T14:35:00Z">
              <w:r w:rsidRPr="009E27A4">
                <w:rPr>
                  <w:color w:val="000000"/>
                  <w:sz w:val="20"/>
                  <w:szCs w:val="20"/>
                </w:rPr>
                <w:t>4</w:t>
              </w:r>
            </w:ins>
          </w:p>
        </w:tc>
        <w:tc>
          <w:tcPr>
            <w:tcW w:w="180" w:type="pct"/>
            <w:tcBorders>
              <w:top w:val="nil"/>
              <w:left w:val="nil"/>
              <w:bottom w:val="single" w:sz="8" w:space="0" w:color="000000"/>
              <w:right w:val="single" w:sz="8" w:space="0" w:color="000000"/>
            </w:tcBorders>
            <w:vAlign w:val="center"/>
            <w:tcPrChange w:id="60"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1" w:author="root" w:date="2023-06-07T14:35:00Z"/>
                <w:color w:val="000000"/>
                <w:sz w:val="20"/>
                <w:szCs w:val="20"/>
              </w:rPr>
            </w:pPr>
            <w:ins w:id="62" w:author="root" w:date="2023-06-07T14:35:00Z">
              <w:r w:rsidRPr="009E27A4">
                <w:rPr>
                  <w:color w:val="000000"/>
                  <w:sz w:val="20"/>
                  <w:szCs w:val="20"/>
                </w:rPr>
                <w:t>5</w:t>
              </w:r>
            </w:ins>
          </w:p>
        </w:tc>
        <w:tc>
          <w:tcPr>
            <w:tcW w:w="180" w:type="pct"/>
            <w:tcBorders>
              <w:top w:val="nil"/>
              <w:left w:val="nil"/>
              <w:bottom w:val="single" w:sz="8" w:space="0" w:color="000000"/>
              <w:right w:val="single" w:sz="8" w:space="0" w:color="000000"/>
            </w:tcBorders>
            <w:vAlign w:val="center"/>
            <w:tcPrChange w:id="63"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4" w:author="root" w:date="2023-06-07T14:35:00Z"/>
                <w:color w:val="000000"/>
                <w:sz w:val="20"/>
                <w:szCs w:val="20"/>
              </w:rPr>
            </w:pPr>
            <w:ins w:id="65" w:author="root" w:date="2023-06-07T14:35:00Z">
              <w:r w:rsidRPr="009E27A4">
                <w:rPr>
                  <w:color w:val="000000"/>
                  <w:sz w:val="20"/>
                  <w:szCs w:val="20"/>
                </w:rPr>
                <w:t>6</w:t>
              </w:r>
            </w:ins>
          </w:p>
        </w:tc>
        <w:tc>
          <w:tcPr>
            <w:tcW w:w="180" w:type="pct"/>
            <w:tcBorders>
              <w:top w:val="nil"/>
              <w:left w:val="nil"/>
              <w:bottom w:val="single" w:sz="8" w:space="0" w:color="000000"/>
              <w:right w:val="single" w:sz="8" w:space="0" w:color="000000"/>
            </w:tcBorders>
            <w:vAlign w:val="center"/>
            <w:tcPrChange w:id="66"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7" w:author="root" w:date="2023-06-07T14:35:00Z"/>
                <w:color w:val="000000"/>
                <w:sz w:val="20"/>
                <w:szCs w:val="20"/>
              </w:rPr>
            </w:pPr>
            <w:ins w:id="68" w:author="root" w:date="2023-06-07T14:35:00Z">
              <w:r w:rsidRPr="009E27A4">
                <w:rPr>
                  <w:color w:val="000000"/>
                  <w:sz w:val="20"/>
                  <w:szCs w:val="20"/>
                </w:rPr>
                <w:t>7</w:t>
              </w:r>
            </w:ins>
          </w:p>
        </w:tc>
        <w:tc>
          <w:tcPr>
            <w:tcW w:w="180" w:type="pct"/>
            <w:tcBorders>
              <w:top w:val="nil"/>
              <w:left w:val="nil"/>
              <w:bottom w:val="single" w:sz="8" w:space="0" w:color="000000"/>
              <w:right w:val="single" w:sz="8" w:space="0" w:color="000000"/>
            </w:tcBorders>
            <w:vAlign w:val="center"/>
            <w:hideMark/>
            <w:tcPrChange w:id="69"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0" w:author="root" w:date="2023-06-07T14:35:00Z"/>
                <w:color w:val="000000"/>
                <w:sz w:val="20"/>
                <w:szCs w:val="20"/>
              </w:rPr>
            </w:pPr>
            <w:ins w:id="71" w:author="root" w:date="2023-06-07T14:35:00Z">
              <w:r w:rsidRPr="009E27A4">
                <w:rPr>
                  <w:color w:val="000000"/>
                  <w:sz w:val="20"/>
                  <w:szCs w:val="20"/>
                </w:rPr>
                <w:t>8</w:t>
              </w:r>
            </w:ins>
          </w:p>
        </w:tc>
        <w:tc>
          <w:tcPr>
            <w:tcW w:w="180" w:type="pct"/>
            <w:tcBorders>
              <w:top w:val="nil"/>
              <w:left w:val="nil"/>
              <w:bottom w:val="single" w:sz="8" w:space="0" w:color="000000"/>
              <w:right w:val="single" w:sz="8" w:space="0" w:color="000000"/>
            </w:tcBorders>
            <w:vAlign w:val="center"/>
            <w:hideMark/>
            <w:tcPrChange w:id="72"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3" w:author="root" w:date="2023-06-07T14:35:00Z"/>
                <w:color w:val="000000"/>
                <w:sz w:val="20"/>
                <w:szCs w:val="20"/>
              </w:rPr>
            </w:pPr>
            <w:ins w:id="74" w:author="root" w:date="2023-06-07T14:35:00Z">
              <w:r w:rsidRPr="009E27A4">
                <w:rPr>
                  <w:color w:val="000000"/>
                  <w:sz w:val="20"/>
                  <w:szCs w:val="20"/>
                </w:rPr>
                <w:t>9</w:t>
              </w:r>
            </w:ins>
          </w:p>
        </w:tc>
        <w:tc>
          <w:tcPr>
            <w:tcW w:w="244" w:type="pct"/>
            <w:tcBorders>
              <w:top w:val="nil"/>
              <w:left w:val="nil"/>
              <w:bottom w:val="single" w:sz="8" w:space="0" w:color="000000"/>
              <w:right w:val="single" w:sz="8" w:space="0" w:color="000000"/>
            </w:tcBorders>
            <w:vAlign w:val="center"/>
            <w:hideMark/>
            <w:tcPrChange w:id="75"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6" w:author="root" w:date="2023-06-07T14:35:00Z"/>
                <w:color w:val="000000"/>
                <w:sz w:val="20"/>
                <w:szCs w:val="20"/>
              </w:rPr>
            </w:pPr>
            <w:ins w:id="77" w:author="root" w:date="2023-06-07T14:35:00Z">
              <w:r w:rsidRPr="009E27A4">
                <w:rPr>
                  <w:color w:val="000000"/>
                  <w:sz w:val="20"/>
                  <w:szCs w:val="20"/>
                </w:rPr>
                <w:t>10</w:t>
              </w:r>
            </w:ins>
          </w:p>
        </w:tc>
        <w:tc>
          <w:tcPr>
            <w:tcW w:w="244" w:type="pct"/>
            <w:tcBorders>
              <w:top w:val="nil"/>
              <w:left w:val="nil"/>
              <w:bottom w:val="single" w:sz="8" w:space="0" w:color="000000"/>
              <w:right w:val="single" w:sz="8" w:space="0" w:color="000000"/>
            </w:tcBorders>
            <w:vAlign w:val="center"/>
            <w:hideMark/>
            <w:tcPrChange w:id="78"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9" w:author="root" w:date="2023-06-07T14:35:00Z"/>
                <w:color w:val="000000"/>
                <w:sz w:val="20"/>
                <w:szCs w:val="20"/>
              </w:rPr>
            </w:pPr>
            <w:ins w:id="80" w:author="root" w:date="2023-06-07T14:35:00Z">
              <w:r w:rsidRPr="009E27A4">
                <w:rPr>
                  <w:color w:val="000000"/>
                  <w:sz w:val="20"/>
                  <w:szCs w:val="20"/>
                </w:rPr>
                <w:t>11</w:t>
              </w:r>
            </w:ins>
          </w:p>
        </w:tc>
        <w:tc>
          <w:tcPr>
            <w:tcW w:w="244" w:type="pct"/>
            <w:tcBorders>
              <w:top w:val="nil"/>
              <w:left w:val="nil"/>
              <w:bottom w:val="single" w:sz="8" w:space="0" w:color="000000"/>
              <w:right w:val="single" w:sz="8" w:space="0" w:color="000000"/>
            </w:tcBorders>
            <w:vAlign w:val="center"/>
            <w:hideMark/>
            <w:tcPrChange w:id="81"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2" w:author="root" w:date="2023-06-07T14:35:00Z"/>
                <w:color w:val="000000"/>
                <w:sz w:val="20"/>
                <w:szCs w:val="20"/>
              </w:rPr>
            </w:pPr>
            <w:ins w:id="83" w:author="root" w:date="2023-06-07T14:35:00Z">
              <w:r w:rsidRPr="009E27A4">
                <w:rPr>
                  <w:color w:val="000000"/>
                  <w:sz w:val="20"/>
                  <w:szCs w:val="20"/>
                </w:rPr>
                <w:t>12</w:t>
              </w:r>
            </w:ins>
          </w:p>
        </w:tc>
        <w:tc>
          <w:tcPr>
            <w:tcW w:w="244" w:type="pct"/>
            <w:tcBorders>
              <w:top w:val="nil"/>
              <w:left w:val="nil"/>
              <w:bottom w:val="single" w:sz="8" w:space="0" w:color="000000"/>
              <w:right w:val="single" w:sz="8" w:space="0" w:color="000000"/>
            </w:tcBorders>
            <w:vAlign w:val="center"/>
            <w:hideMark/>
            <w:tcPrChange w:id="84"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5" w:author="root" w:date="2023-06-07T14:35:00Z"/>
                <w:color w:val="000000"/>
                <w:sz w:val="20"/>
                <w:szCs w:val="20"/>
              </w:rPr>
            </w:pPr>
            <w:ins w:id="86" w:author="root" w:date="2023-06-07T14:35:00Z">
              <w:r w:rsidRPr="009E27A4">
                <w:rPr>
                  <w:color w:val="000000"/>
                  <w:sz w:val="20"/>
                  <w:szCs w:val="20"/>
                </w:rPr>
                <w:t>13</w:t>
              </w:r>
            </w:ins>
          </w:p>
        </w:tc>
        <w:tc>
          <w:tcPr>
            <w:tcW w:w="245" w:type="pct"/>
            <w:tcBorders>
              <w:top w:val="nil"/>
              <w:left w:val="nil"/>
              <w:bottom w:val="single" w:sz="8" w:space="0" w:color="000000"/>
              <w:right w:val="single" w:sz="8" w:space="0" w:color="000000"/>
            </w:tcBorders>
            <w:vAlign w:val="center"/>
            <w:hideMark/>
            <w:tcPrChange w:id="87"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8" w:author="root" w:date="2023-06-07T14:35:00Z"/>
                <w:color w:val="000000"/>
                <w:sz w:val="20"/>
                <w:szCs w:val="20"/>
              </w:rPr>
            </w:pPr>
            <w:ins w:id="89" w:author="root" w:date="2023-06-07T14:35:00Z">
              <w:r w:rsidRPr="009E27A4">
                <w:rPr>
                  <w:color w:val="000000"/>
                  <w:sz w:val="20"/>
                  <w:szCs w:val="20"/>
                </w:rPr>
                <w:t>14</w:t>
              </w:r>
            </w:ins>
          </w:p>
        </w:tc>
      </w:tr>
      <w:tr w:rsidR="00763BFD" w:rsidRPr="009E27A4" w:rsidTr="00E54C21">
        <w:trPr>
          <w:trHeight w:val="360"/>
          <w:ins w:id="90" w:author="root" w:date="2023-06-07T14:35:00Z"/>
          <w:trPrChange w:id="91"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92"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9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94"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95" w:author="root" w:date="2023-06-07T14:35:00Z"/>
                <w:sz w:val="20"/>
                <w:szCs w:val="20"/>
              </w:rPr>
            </w:pPr>
            <w:ins w:id="96" w:author="root" w:date="2023-06-07T14:35:00Z">
              <w:r w:rsidRPr="009E27A4">
                <w:rPr>
                  <w:sz w:val="20"/>
                  <w:szCs w:val="20"/>
                </w:rPr>
                <w:t>Преддипломная практика</w:t>
              </w:r>
            </w:ins>
          </w:p>
        </w:tc>
        <w:tc>
          <w:tcPr>
            <w:tcW w:w="518" w:type="pct"/>
            <w:tcBorders>
              <w:top w:val="nil"/>
              <w:left w:val="nil"/>
              <w:bottom w:val="single" w:sz="8" w:space="0" w:color="000000"/>
              <w:right w:val="single" w:sz="8" w:space="0" w:color="000000"/>
            </w:tcBorders>
            <w:vAlign w:val="center"/>
            <w:hideMark/>
            <w:tcPrChange w:id="97"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98" w:author="root" w:date="2023-06-07T14:35:00Z"/>
                <w:sz w:val="20"/>
                <w:szCs w:val="20"/>
              </w:rPr>
            </w:pPr>
            <w:ins w:id="99" w:author="root" w:date="2023-06-07T14:35:00Z">
              <w:r w:rsidRPr="009E27A4">
                <w:rPr>
                  <w:sz w:val="20"/>
                  <w:szCs w:val="20"/>
                </w:rPr>
                <w:t>10</w:t>
              </w:r>
            </w:ins>
          </w:p>
        </w:tc>
        <w:tc>
          <w:tcPr>
            <w:tcW w:w="180" w:type="pct"/>
            <w:tcBorders>
              <w:top w:val="single" w:sz="8" w:space="0" w:color="000000"/>
              <w:left w:val="nil"/>
              <w:bottom w:val="single" w:sz="8" w:space="0" w:color="000000"/>
              <w:right w:val="single" w:sz="8" w:space="0" w:color="000000"/>
            </w:tcBorders>
            <w:shd w:val="clear" w:color="auto" w:fill="AEAAAA"/>
            <w:hideMark/>
            <w:tcPrChange w:id="100"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01"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2"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3"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4"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5"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6"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7"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8"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9"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10"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11"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12"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13"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hideMark/>
            <w:tcPrChange w:id="114"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15" w:author="root" w:date="2023-06-07T14:35:00Z"/>
                <w:color w:val="000000"/>
                <w:sz w:val="20"/>
                <w:szCs w:val="20"/>
              </w:rPr>
            </w:pPr>
            <w:ins w:id="116" w:author="root" w:date="2023-06-07T14:35:00Z">
              <w:r w:rsidRPr="009E27A4">
                <w:rPr>
                  <w:color w:val="000000"/>
                  <w:sz w:val="20"/>
                  <w:szCs w:val="20"/>
                </w:rPr>
                <w:t> </w:t>
              </w:r>
            </w:ins>
          </w:p>
        </w:tc>
        <w:tc>
          <w:tcPr>
            <w:tcW w:w="180" w:type="pct"/>
            <w:tcBorders>
              <w:top w:val="single" w:sz="8" w:space="0" w:color="000000"/>
              <w:left w:val="nil"/>
              <w:bottom w:val="single" w:sz="8" w:space="0" w:color="000000"/>
              <w:right w:val="single" w:sz="8" w:space="0" w:color="000000"/>
            </w:tcBorders>
            <w:hideMark/>
            <w:tcPrChange w:id="117" w:author="root" w:date="2023-06-07T14:38:00Z">
              <w:tcPr>
                <w:tcW w:w="180"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18" w:author="root" w:date="2023-06-07T14:35:00Z"/>
                <w:color w:val="000000"/>
                <w:sz w:val="20"/>
                <w:szCs w:val="20"/>
              </w:rPr>
            </w:pPr>
            <w:ins w:id="11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hideMark/>
            <w:tcPrChange w:id="120" w:author="root" w:date="2023-06-07T14:38:00Z">
              <w:tcPr>
                <w:tcW w:w="244"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1" w:author="root" w:date="2023-06-07T14:35:00Z"/>
                <w:color w:val="000000"/>
                <w:sz w:val="20"/>
                <w:szCs w:val="20"/>
              </w:rPr>
            </w:pPr>
            <w:ins w:id="12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hideMark/>
            <w:tcPrChange w:id="123" w:author="root" w:date="2023-06-07T14:38:00Z">
              <w:tcPr>
                <w:tcW w:w="244"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4" w:author="root" w:date="2023-06-07T14:35:00Z"/>
                <w:color w:val="000000"/>
                <w:sz w:val="20"/>
                <w:szCs w:val="20"/>
              </w:rPr>
            </w:pPr>
            <w:ins w:id="125"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26"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7" w:author="root" w:date="2023-06-07T14:35:00Z"/>
                <w:color w:val="000000"/>
                <w:sz w:val="20"/>
                <w:szCs w:val="20"/>
              </w:rPr>
            </w:pPr>
            <w:ins w:id="128"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29"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30" w:author="root" w:date="2023-06-07T14:35:00Z"/>
                <w:color w:val="000000"/>
                <w:sz w:val="20"/>
                <w:szCs w:val="20"/>
              </w:rPr>
            </w:pPr>
            <w:ins w:id="13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132"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33" w:author="root" w:date="2023-06-07T14:35:00Z"/>
                <w:color w:val="000000"/>
                <w:sz w:val="20"/>
                <w:szCs w:val="20"/>
              </w:rPr>
            </w:pPr>
            <w:ins w:id="134" w:author="root" w:date="2023-06-07T14:35:00Z">
              <w:r w:rsidRPr="009E27A4">
                <w:rPr>
                  <w:color w:val="000000"/>
                  <w:sz w:val="20"/>
                  <w:szCs w:val="20"/>
                </w:rPr>
                <w:t> </w:t>
              </w:r>
            </w:ins>
          </w:p>
        </w:tc>
      </w:tr>
      <w:tr w:rsidR="00763BFD" w:rsidRPr="009E27A4" w:rsidTr="00E54C21">
        <w:trPr>
          <w:trHeight w:val="360"/>
          <w:ins w:id="135" w:author="root" w:date="2023-06-07T14:35:00Z"/>
          <w:trPrChange w:id="136"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137"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138"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139"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140" w:author="root" w:date="2023-06-07T14:35:00Z"/>
                <w:sz w:val="20"/>
                <w:szCs w:val="20"/>
              </w:rPr>
            </w:pPr>
            <w:ins w:id="141" w:author="root" w:date="2023-06-07T14:35:00Z">
              <w:r w:rsidRPr="009E27A4">
                <w:rPr>
                  <w:sz w:val="20"/>
                  <w:szCs w:val="20"/>
                </w:rPr>
                <w:t>Сбор материала для описания предметной области</w:t>
              </w:r>
            </w:ins>
          </w:p>
        </w:tc>
        <w:tc>
          <w:tcPr>
            <w:tcW w:w="518" w:type="pct"/>
            <w:tcBorders>
              <w:top w:val="nil"/>
              <w:left w:val="nil"/>
              <w:bottom w:val="single" w:sz="8" w:space="0" w:color="000000"/>
              <w:right w:val="single" w:sz="8" w:space="0" w:color="000000"/>
            </w:tcBorders>
            <w:vAlign w:val="center"/>
            <w:hideMark/>
            <w:tcPrChange w:id="142"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143" w:author="root" w:date="2023-06-07T14:35:00Z"/>
                <w:sz w:val="20"/>
                <w:szCs w:val="20"/>
              </w:rPr>
            </w:pPr>
            <w:ins w:id="144"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145"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46" w:author="root" w:date="2023-06-07T14:35:00Z"/>
                <w:sz w:val="20"/>
                <w:szCs w:val="20"/>
              </w:rPr>
            </w:pPr>
          </w:p>
        </w:tc>
        <w:tc>
          <w:tcPr>
            <w:tcW w:w="180" w:type="pct"/>
            <w:tcBorders>
              <w:top w:val="nil"/>
              <w:left w:val="nil"/>
              <w:bottom w:val="single" w:sz="8" w:space="0" w:color="000000"/>
              <w:right w:val="single" w:sz="8" w:space="0" w:color="000000"/>
            </w:tcBorders>
            <w:tcPrChange w:id="14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48" w:author="root" w:date="2023-06-07T14:35:00Z"/>
                <w:sz w:val="20"/>
                <w:szCs w:val="20"/>
              </w:rPr>
            </w:pPr>
          </w:p>
        </w:tc>
        <w:tc>
          <w:tcPr>
            <w:tcW w:w="180" w:type="pct"/>
            <w:tcBorders>
              <w:top w:val="nil"/>
              <w:left w:val="nil"/>
              <w:bottom w:val="single" w:sz="8" w:space="0" w:color="000000"/>
              <w:right w:val="single" w:sz="8" w:space="0" w:color="000000"/>
            </w:tcBorders>
            <w:tcPrChange w:id="14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0" w:author="root" w:date="2023-06-07T14:35:00Z"/>
                <w:sz w:val="20"/>
                <w:szCs w:val="20"/>
              </w:rPr>
            </w:pPr>
          </w:p>
        </w:tc>
        <w:tc>
          <w:tcPr>
            <w:tcW w:w="180" w:type="pct"/>
            <w:tcBorders>
              <w:top w:val="nil"/>
              <w:left w:val="nil"/>
              <w:bottom w:val="single" w:sz="8" w:space="0" w:color="000000"/>
              <w:right w:val="single" w:sz="8" w:space="0" w:color="000000"/>
            </w:tcBorders>
            <w:tcPrChange w:id="15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2" w:author="root" w:date="2023-06-07T14:35:00Z"/>
                <w:sz w:val="20"/>
                <w:szCs w:val="20"/>
              </w:rPr>
            </w:pPr>
          </w:p>
        </w:tc>
        <w:tc>
          <w:tcPr>
            <w:tcW w:w="180" w:type="pct"/>
            <w:tcBorders>
              <w:top w:val="nil"/>
              <w:left w:val="nil"/>
              <w:bottom w:val="single" w:sz="8" w:space="0" w:color="000000"/>
              <w:right w:val="single" w:sz="8" w:space="0" w:color="000000"/>
            </w:tcBorders>
            <w:tcPrChange w:id="15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4" w:author="root" w:date="2023-06-07T14:35:00Z"/>
                <w:sz w:val="20"/>
                <w:szCs w:val="20"/>
              </w:rPr>
            </w:pPr>
          </w:p>
        </w:tc>
        <w:tc>
          <w:tcPr>
            <w:tcW w:w="180" w:type="pct"/>
            <w:tcBorders>
              <w:top w:val="nil"/>
              <w:left w:val="nil"/>
              <w:bottom w:val="single" w:sz="8" w:space="0" w:color="000000"/>
              <w:right w:val="single" w:sz="8" w:space="0" w:color="000000"/>
            </w:tcBorders>
            <w:tcPrChange w:id="15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6" w:author="root" w:date="2023-06-07T14:35:00Z"/>
                <w:sz w:val="20"/>
                <w:szCs w:val="20"/>
              </w:rPr>
            </w:pPr>
          </w:p>
        </w:tc>
        <w:tc>
          <w:tcPr>
            <w:tcW w:w="180" w:type="pct"/>
            <w:tcBorders>
              <w:top w:val="nil"/>
              <w:left w:val="nil"/>
              <w:bottom w:val="single" w:sz="8" w:space="0" w:color="000000"/>
              <w:right w:val="single" w:sz="8" w:space="0" w:color="000000"/>
            </w:tcBorders>
            <w:tcPrChange w:id="15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8" w:author="root" w:date="2023-06-07T14:35:00Z"/>
                <w:sz w:val="20"/>
                <w:szCs w:val="20"/>
              </w:rPr>
            </w:pPr>
          </w:p>
        </w:tc>
        <w:tc>
          <w:tcPr>
            <w:tcW w:w="180" w:type="pct"/>
            <w:tcBorders>
              <w:top w:val="nil"/>
              <w:left w:val="nil"/>
              <w:bottom w:val="single" w:sz="8" w:space="0" w:color="000000"/>
              <w:right w:val="single" w:sz="8" w:space="0" w:color="000000"/>
            </w:tcBorders>
            <w:hideMark/>
            <w:tcPrChange w:id="159"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60" w:author="root" w:date="2023-06-07T14:35:00Z"/>
                <w:color w:val="000000"/>
                <w:sz w:val="20"/>
                <w:szCs w:val="20"/>
              </w:rPr>
            </w:pPr>
            <w:ins w:id="161" w:author="root" w:date="2023-06-07T14:35:00Z">
              <w:r w:rsidRPr="009E27A4">
                <w:rPr>
                  <w:color w:val="000000"/>
                  <w:sz w:val="20"/>
                  <w:szCs w:val="20"/>
                </w:rPr>
                <w:t> </w:t>
              </w:r>
            </w:ins>
          </w:p>
        </w:tc>
        <w:tc>
          <w:tcPr>
            <w:tcW w:w="180" w:type="pct"/>
            <w:tcBorders>
              <w:top w:val="single" w:sz="8" w:space="0" w:color="000000"/>
              <w:left w:val="nil"/>
              <w:bottom w:val="single" w:sz="8" w:space="0" w:color="000000"/>
              <w:right w:val="single" w:sz="8" w:space="0" w:color="000000"/>
            </w:tcBorders>
            <w:shd w:val="clear" w:color="auto" w:fill="AEAAAA"/>
            <w:hideMark/>
            <w:tcPrChange w:id="162"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3" w:author="root" w:date="2023-06-07T14:35:00Z"/>
                <w:color w:val="000000"/>
                <w:sz w:val="20"/>
                <w:szCs w:val="20"/>
              </w:rPr>
            </w:pPr>
            <w:ins w:id="164"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165"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6" w:author="root" w:date="2023-06-07T14:35:00Z"/>
                <w:color w:val="000000"/>
                <w:sz w:val="20"/>
                <w:szCs w:val="20"/>
              </w:rPr>
            </w:pPr>
            <w:ins w:id="167"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168"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9" w:author="root" w:date="2023-06-07T14:35:00Z"/>
                <w:color w:val="000000"/>
                <w:sz w:val="20"/>
                <w:szCs w:val="20"/>
              </w:rPr>
            </w:pPr>
            <w:ins w:id="170"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71"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2" w:author="root" w:date="2023-06-07T14:35:00Z"/>
                <w:color w:val="000000"/>
                <w:sz w:val="20"/>
                <w:szCs w:val="20"/>
              </w:rPr>
            </w:pPr>
            <w:ins w:id="173"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74"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5" w:author="root" w:date="2023-06-07T14:35:00Z"/>
                <w:color w:val="000000"/>
                <w:sz w:val="20"/>
                <w:szCs w:val="20"/>
              </w:rPr>
            </w:pPr>
            <w:ins w:id="176"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177"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8" w:author="root" w:date="2023-06-07T14:35:00Z"/>
                <w:color w:val="000000"/>
                <w:sz w:val="20"/>
                <w:szCs w:val="20"/>
              </w:rPr>
            </w:pPr>
            <w:ins w:id="179" w:author="root" w:date="2023-06-07T14:35:00Z">
              <w:r w:rsidRPr="009E27A4">
                <w:rPr>
                  <w:color w:val="000000"/>
                  <w:sz w:val="20"/>
                  <w:szCs w:val="20"/>
                </w:rPr>
                <w:t> </w:t>
              </w:r>
            </w:ins>
          </w:p>
        </w:tc>
      </w:tr>
      <w:tr w:rsidR="00763BFD" w:rsidRPr="009E27A4" w:rsidTr="00E54C21">
        <w:trPr>
          <w:trHeight w:val="360"/>
          <w:ins w:id="180" w:author="root" w:date="2023-06-07T14:35:00Z"/>
          <w:trPrChange w:id="181"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182"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18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184"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F43689">
            <w:pPr>
              <w:spacing w:after="0" w:line="240" w:lineRule="auto"/>
              <w:rPr>
                <w:ins w:id="185" w:author="root" w:date="2023-06-07T14:35:00Z"/>
                <w:sz w:val="20"/>
                <w:szCs w:val="20"/>
              </w:rPr>
            </w:pPr>
            <w:ins w:id="186" w:author="root" w:date="2023-06-07T14:37:00Z">
              <w:r w:rsidRPr="009E27A4">
                <w:rPr>
                  <w:rFonts w:eastAsia="Calibri"/>
                  <w:sz w:val="20"/>
                  <w:szCs w:val="20"/>
                </w:rPr>
                <w:t xml:space="preserve">Анализ </w:t>
              </w:r>
              <w:r>
                <w:rPr>
                  <w:rFonts w:eastAsia="Calibri"/>
                  <w:sz w:val="20"/>
                  <w:szCs w:val="20"/>
                </w:rPr>
                <w:t>технологического процесса производства вина</w:t>
              </w:r>
            </w:ins>
          </w:p>
        </w:tc>
        <w:tc>
          <w:tcPr>
            <w:tcW w:w="518" w:type="pct"/>
            <w:tcBorders>
              <w:top w:val="nil"/>
              <w:left w:val="nil"/>
              <w:bottom w:val="single" w:sz="8" w:space="0" w:color="000000"/>
              <w:right w:val="single" w:sz="8" w:space="0" w:color="000000"/>
            </w:tcBorders>
            <w:vAlign w:val="center"/>
            <w:hideMark/>
            <w:tcPrChange w:id="187"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188" w:author="root" w:date="2023-06-07T14:35:00Z"/>
                <w:sz w:val="20"/>
                <w:szCs w:val="20"/>
              </w:rPr>
            </w:pPr>
            <w:ins w:id="189" w:author="root" w:date="2023-06-07T14:38:00Z">
              <w:r>
                <w:rPr>
                  <w:sz w:val="20"/>
                  <w:szCs w:val="20"/>
                </w:rPr>
                <w:t>5</w:t>
              </w:r>
            </w:ins>
          </w:p>
        </w:tc>
        <w:tc>
          <w:tcPr>
            <w:tcW w:w="180" w:type="pct"/>
            <w:tcBorders>
              <w:top w:val="nil"/>
              <w:left w:val="nil"/>
              <w:bottom w:val="single" w:sz="8" w:space="0" w:color="000000"/>
              <w:right w:val="single" w:sz="8" w:space="0" w:color="000000"/>
            </w:tcBorders>
            <w:hideMark/>
            <w:tcPrChange w:id="190"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91" w:author="root" w:date="2023-06-07T14:35:00Z"/>
                <w:sz w:val="20"/>
                <w:szCs w:val="20"/>
              </w:rPr>
            </w:pPr>
          </w:p>
        </w:tc>
        <w:tc>
          <w:tcPr>
            <w:tcW w:w="180" w:type="pct"/>
            <w:tcBorders>
              <w:top w:val="nil"/>
              <w:left w:val="nil"/>
              <w:bottom w:val="single" w:sz="8" w:space="0" w:color="000000"/>
              <w:right w:val="single" w:sz="8" w:space="0" w:color="000000"/>
            </w:tcBorders>
            <w:tcPrChange w:id="19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3" w:author="root" w:date="2023-06-07T14:35:00Z"/>
                <w:sz w:val="20"/>
                <w:szCs w:val="20"/>
              </w:rPr>
            </w:pPr>
          </w:p>
        </w:tc>
        <w:tc>
          <w:tcPr>
            <w:tcW w:w="180" w:type="pct"/>
            <w:tcBorders>
              <w:top w:val="nil"/>
              <w:left w:val="nil"/>
              <w:bottom w:val="single" w:sz="8" w:space="0" w:color="000000"/>
              <w:right w:val="single" w:sz="8" w:space="0" w:color="000000"/>
            </w:tcBorders>
            <w:tcPrChange w:id="194"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5" w:author="root" w:date="2023-06-07T14:35:00Z"/>
                <w:sz w:val="20"/>
                <w:szCs w:val="20"/>
              </w:rPr>
            </w:pPr>
          </w:p>
        </w:tc>
        <w:tc>
          <w:tcPr>
            <w:tcW w:w="180" w:type="pct"/>
            <w:tcBorders>
              <w:top w:val="nil"/>
              <w:left w:val="nil"/>
              <w:bottom w:val="single" w:sz="8" w:space="0" w:color="000000"/>
              <w:right w:val="single" w:sz="8" w:space="0" w:color="000000"/>
            </w:tcBorders>
            <w:tcPrChange w:id="196"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7" w:author="root" w:date="2023-06-07T14:35:00Z"/>
                <w:sz w:val="20"/>
                <w:szCs w:val="20"/>
              </w:rPr>
            </w:pPr>
          </w:p>
        </w:tc>
        <w:tc>
          <w:tcPr>
            <w:tcW w:w="180" w:type="pct"/>
            <w:tcBorders>
              <w:top w:val="nil"/>
              <w:left w:val="nil"/>
              <w:bottom w:val="single" w:sz="8" w:space="0" w:color="000000"/>
              <w:right w:val="single" w:sz="8" w:space="0" w:color="000000"/>
            </w:tcBorders>
            <w:tcPrChange w:id="198"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9" w:author="root" w:date="2023-06-07T14:35:00Z"/>
                <w:sz w:val="20"/>
                <w:szCs w:val="20"/>
              </w:rPr>
            </w:pPr>
          </w:p>
        </w:tc>
        <w:tc>
          <w:tcPr>
            <w:tcW w:w="180" w:type="pct"/>
            <w:tcBorders>
              <w:top w:val="nil"/>
              <w:left w:val="nil"/>
              <w:bottom w:val="single" w:sz="8" w:space="0" w:color="000000"/>
              <w:right w:val="single" w:sz="8" w:space="0" w:color="000000"/>
            </w:tcBorders>
            <w:tcPrChange w:id="200"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01" w:author="root" w:date="2023-06-07T14:35:00Z"/>
                <w:sz w:val="20"/>
                <w:szCs w:val="20"/>
              </w:rPr>
            </w:pPr>
          </w:p>
        </w:tc>
        <w:tc>
          <w:tcPr>
            <w:tcW w:w="180" w:type="pct"/>
            <w:tcBorders>
              <w:top w:val="nil"/>
              <w:left w:val="nil"/>
              <w:bottom w:val="single" w:sz="8" w:space="0" w:color="000000"/>
              <w:right w:val="single" w:sz="8" w:space="0" w:color="000000"/>
            </w:tcBorders>
            <w:tcPrChange w:id="20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03" w:author="root" w:date="2023-06-07T14:35:00Z"/>
                <w:sz w:val="20"/>
                <w:szCs w:val="20"/>
              </w:rPr>
            </w:pPr>
          </w:p>
        </w:tc>
        <w:tc>
          <w:tcPr>
            <w:tcW w:w="180" w:type="pct"/>
            <w:tcBorders>
              <w:top w:val="nil"/>
              <w:left w:val="nil"/>
              <w:bottom w:val="single" w:sz="8" w:space="0" w:color="000000"/>
              <w:right w:val="single" w:sz="8" w:space="0" w:color="000000"/>
            </w:tcBorders>
            <w:hideMark/>
            <w:tcPrChange w:id="204"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05" w:author="root" w:date="2023-06-07T14:35:00Z"/>
                <w:color w:val="000000"/>
                <w:sz w:val="20"/>
                <w:szCs w:val="20"/>
              </w:rPr>
            </w:pPr>
            <w:ins w:id="206"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07"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08" w:author="root" w:date="2023-06-07T14:35:00Z"/>
                <w:color w:val="000000"/>
                <w:sz w:val="20"/>
                <w:szCs w:val="20"/>
              </w:rPr>
            </w:pPr>
            <w:ins w:id="20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0"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1" w:author="root" w:date="2023-06-07T14:35:00Z"/>
                <w:color w:val="000000"/>
                <w:sz w:val="20"/>
                <w:szCs w:val="20"/>
              </w:rPr>
            </w:pPr>
            <w:ins w:id="21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3"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4" w:author="root" w:date="2023-06-07T14:35:00Z"/>
                <w:color w:val="000000"/>
                <w:sz w:val="20"/>
                <w:szCs w:val="20"/>
              </w:rPr>
            </w:pPr>
            <w:ins w:id="215"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6"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7" w:author="root" w:date="2023-06-07T14:35:00Z"/>
                <w:color w:val="000000"/>
                <w:sz w:val="20"/>
                <w:szCs w:val="20"/>
              </w:rPr>
            </w:pPr>
            <w:ins w:id="218"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219"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20" w:author="root" w:date="2023-06-07T14:35:00Z"/>
                <w:color w:val="000000"/>
                <w:sz w:val="20"/>
                <w:szCs w:val="20"/>
              </w:rPr>
            </w:pPr>
            <w:ins w:id="22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222"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23" w:author="root" w:date="2023-06-07T14:35:00Z"/>
                <w:color w:val="000000"/>
                <w:sz w:val="20"/>
                <w:szCs w:val="20"/>
              </w:rPr>
            </w:pPr>
            <w:ins w:id="224" w:author="root" w:date="2023-06-07T14:35:00Z">
              <w:r w:rsidRPr="009E27A4">
                <w:rPr>
                  <w:color w:val="000000"/>
                  <w:sz w:val="20"/>
                  <w:szCs w:val="20"/>
                </w:rPr>
                <w:t> </w:t>
              </w:r>
            </w:ins>
          </w:p>
        </w:tc>
      </w:tr>
      <w:tr w:rsidR="00763BFD" w:rsidRPr="009E27A4" w:rsidTr="00E54C21">
        <w:trPr>
          <w:trHeight w:val="360"/>
          <w:ins w:id="225" w:author="root" w:date="2023-06-07T14:35:00Z"/>
          <w:trPrChange w:id="226"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227"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228"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229"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E54C21">
            <w:pPr>
              <w:spacing w:after="0" w:line="240" w:lineRule="auto"/>
              <w:rPr>
                <w:ins w:id="230" w:author="root" w:date="2023-06-07T14:35:00Z"/>
                <w:color w:val="FF0000"/>
                <w:sz w:val="20"/>
                <w:szCs w:val="20"/>
                <w:highlight w:val="yellow"/>
              </w:rPr>
              <w:pPrChange w:id="231" w:author="root" w:date="2023-06-07T14:35:00Z">
                <w:pPr>
                  <w:spacing w:after="0" w:line="240" w:lineRule="auto"/>
                </w:pPr>
              </w:pPrChange>
            </w:pPr>
            <w:ins w:id="232" w:author="root" w:date="2023-06-07T14:37:00Z">
              <w:r>
                <w:rPr>
                  <w:rFonts w:eastAsia="Calibri"/>
                  <w:sz w:val="20"/>
                  <w:szCs w:val="20"/>
                </w:rPr>
                <w:t>Р</w:t>
              </w:r>
              <w:r w:rsidRPr="00E54C21">
                <w:rPr>
                  <w:rFonts w:eastAsia="Calibri"/>
                  <w:sz w:val="20"/>
                  <w:szCs w:val="20"/>
                </w:rPr>
                <w:t>азработка системы прогнозирования качества исходного сырья</w:t>
              </w:r>
            </w:ins>
          </w:p>
        </w:tc>
        <w:tc>
          <w:tcPr>
            <w:tcW w:w="518" w:type="pct"/>
            <w:tcBorders>
              <w:top w:val="nil"/>
              <w:left w:val="nil"/>
              <w:bottom w:val="single" w:sz="8" w:space="0" w:color="000000"/>
              <w:right w:val="single" w:sz="8" w:space="0" w:color="000000"/>
            </w:tcBorders>
            <w:vAlign w:val="center"/>
            <w:hideMark/>
            <w:tcPrChange w:id="233"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234" w:author="root" w:date="2023-06-07T14:35:00Z"/>
                <w:sz w:val="20"/>
                <w:szCs w:val="20"/>
              </w:rPr>
            </w:pPr>
            <w:ins w:id="235"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236"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37" w:author="root" w:date="2023-06-07T14:35:00Z"/>
                <w:sz w:val="20"/>
                <w:szCs w:val="20"/>
              </w:rPr>
            </w:pPr>
          </w:p>
        </w:tc>
        <w:tc>
          <w:tcPr>
            <w:tcW w:w="180" w:type="pct"/>
            <w:tcBorders>
              <w:top w:val="nil"/>
              <w:left w:val="nil"/>
              <w:bottom w:val="single" w:sz="8" w:space="0" w:color="000000"/>
              <w:right w:val="single" w:sz="8" w:space="0" w:color="000000"/>
            </w:tcBorders>
            <w:tcPrChange w:id="238"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39" w:author="root" w:date="2023-06-07T14:35:00Z"/>
                <w:sz w:val="20"/>
                <w:szCs w:val="20"/>
              </w:rPr>
            </w:pPr>
          </w:p>
        </w:tc>
        <w:tc>
          <w:tcPr>
            <w:tcW w:w="180" w:type="pct"/>
            <w:tcBorders>
              <w:top w:val="nil"/>
              <w:left w:val="nil"/>
              <w:bottom w:val="single" w:sz="8" w:space="0" w:color="000000"/>
              <w:right w:val="single" w:sz="8" w:space="0" w:color="000000"/>
            </w:tcBorders>
            <w:tcPrChange w:id="240"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1" w:author="root" w:date="2023-06-07T14:35:00Z"/>
                <w:sz w:val="20"/>
                <w:szCs w:val="20"/>
              </w:rPr>
            </w:pPr>
          </w:p>
        </w:tc>
        <w:tc>
          <w:tcPr>
            <w:tcW w:w="180" w:type="pct"/>
            <w:tcBorders>
              <w:top w:val="nil"/>
              <w:left w:val="nil"/>
              <w:bottom w:val="single" w:sz="8" w:space="0" w:color="000000"/>
              <w:right w:val="single" w:sz="8" w:space="0" w:color="000000"/>
            </w:tcBorders>
            <w:tcPrChange w:id="24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3" w:author="root" w:date="2023-06-07T14:35:00Z"/>
                <w:sz w:val="20"/>
                <w:szCs w:val="20"/>
              </w:rPr>
            </w:pPr>
          </w:p>
        </w:tc>
        <w:tc>
          <w:tcPr>
            <w:tcW w:w="180" w:type="pct"/>
            <w:tcBorders>
              <w:top w:val="nil"/>
              <w:left w:val="nil"/>
              <w:bottom w:val="single" w:sz="8" w:space="0" w:color="000000"/>
              <w:right w:val="single" w:sz="8" w:space="0" w:color="000000"/>
            </w:tcBorders>
            <w:tcPrChange w:id="244"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5" w:author="root" w:date="2023-06-07T14:35:00Z"/>
                <w:sz w:val="20"/>
                <w:szCs w:val="20"/>
              </w:rPr>
            </w:pPr>
          </w:p>
        </w:tc>
        <w:tc>
          <w:tcPr>
            <w:tcW w:w="180" w:type="pct"/>
            <w:tcBorders>
              <w:top w:val="nil"/>
              <w:left w:val="nil"/>
              <w:bottom w:val="single" w:sz="8" w:space="0" w:color="000000"/>
              <w:right w:val="single" w:sz="8" w:space="0" w:color="000000"/>
            </w:tcBorders>
            <w:tcPrChange w:id="246"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7" w:author="root" w:date="2023-06-07T14:35:00Z"/>
                <w:sz w:val="20"/>
                <w:szCs w:val="20"/>
              </w:rPr>
            </w:pPr>
          </w:p>
        </w:tc>
        <w:tc>
          <w:tcPr>
            <w:tcW w:w="180" w:type="pct"/>
            <w:tcBorders>
              <w:top w:val="nil"/>
              <w:left w:val="nil"/>
              <w:bottom w:val="single" w:sz="8" w:space="0" w:color="000000"/>
              <w:right w:val="single" w:sz="8" w:space="0" w:color="000000"/>
            </w:tcBorders>
            <w:tcPrChange w:id="248"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9" w:author="root" w:date="2023-06-07T14:35:00Z"/>
                <w:sz w:val="20"/>
                <w:szCs w:val="20"/>
              </w:rPr>
            </w:pPr>
          </w:p>
        </w:tc>
        <w:tc>
          <w:tcPr>
            <w:tcW w:w="180" w:type="pct"/>
            <w:tcBorders>
              <w:top w:val="nil"/>
              <w:left w:val="nil"/>
              <w:bottom w:val="single" w:sz="8" w:space="0" w:color="000000"/>
              <w:right w:val="single" w:sz="8" w:space="0" w:color="000000"/>
            </w:tcBorders>
            <w:hideMark/>
            <w:tcPrChange w:id="250"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1" w:author="root" w:date="2023-06-07T14:35:00Z"/>
                <w:color w:val="000000"/>
                <w:sz w:val="20"/>
                <w:szCs w:val="20"/>
              </w:rPr>
            </w:pPr>
            <w:ins w:id="252"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53"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4" w:author="root" w:date="2023-06-07T14:35:00Z"/>
                <w:color w:val="000000"/>
                <w:sz w:val="20"/>
                <w:szCs w:val="20"/>
              </w:rPr>
            </w:pPr>
            <w:ins w:id="255"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256"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7" w:author="root" w:date="2023-06-07T14:35:00Z"/>
                <w:color w:val="000000"/>
                <w:sz w:val="20"/>
                <w:szCs w:val="20"/>
              </w:rPr>
            </w:pPr>
            <w:ins w:id="258"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59"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60" w:author="root" w:date="2023-06-07T14:35:00Z"/>
                <w:color w:val="000000"/>
                <w:sz w:val="20"/>
                <w:szCs w:val="20"/>
              </w:rPr>
            </w:pPr>
            <w:ins w:id="261"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62"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63" w:author="root" w:date="2023-06-07T14:35:00Z"/>
                <w:color w:val="000000"/>
                <w:sz w:val="20"/>
                <w:szCs w:val="20"/>
              </w:rPr>
            </w:pPr>
            <w:ins w:id="264"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65"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66" w:author="root" w:date="2023-06-07T14:35:00Z"/>
                <w:color w:val="000000"/>
                <w:sz w:val="20"/>
                <w:szCs w:val="20"/>
              </w:rPr>
            </w:pPr>
            <w:ins w:id="267"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268"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69" w:author="root" w:date="2023-06-07T14:35:00Z"/>
                <w:color w:val="000000"/>
                <w:sz w:val="20"/>
                <w:szCs w:val="20"/>
              </w:rPr>
            </w:pPr>
            <w:ins w:id="270" w:author="root" w:date="2023-06-07T14:35:00Z">
              <w:r w:rsidRPr="009E27A4">
                <w:rPr>
                  <w:color w:val="000000"/>
                  <w:sz w:val="20"/>
                  <w:szCs w:val="20"/>
                </w:rPr>
                <w:t> </w:t>
              </w:r>
            </w:ins>
          </w:p>
        </w:tc>
      </w:tr>
      <w:tr w:rsidR="00763BFD" w:rsidRPr="009E27A4" w:rsidTr="00E54C21">
        <w:trPr>
          <w:trHeight w:val="360"/>
          <w:ins w:id="271" w:author="root" w:date="2023-06-07T14:35:00Z"/>
          <w:trPrChange w:id="272"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273"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274"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275"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F43689">
            <w:pPr>
              <w:spacing w:after="0" w:line="240" w:lineRule="auto"/>
              <w:rPr>
                <w:ins w:id="276" w:author="root" w:date="2023-06-07T14:35:00Z"/>
                <w:color w:val="FF0000"/>
                <w:sz w:val="20"/>
                <w:szCs w:val="20"/>
                <w:highlight w:val="yellow"/>
              </w:rPr>
            </w:pPr>
            <w:ins w:id="277" w:author="root" w:date="2023-06-07T14:37:00Z">
              <w:r>
                <w:rPr>
                  <w:rFonts w:eastAsia="Calibri"/>
                  <w:sz w:val="20"/>
                  <w:szCs w:val="20"/>
                </w:rPr>
                <w:t>Р</w:t>
              </w:r>
              <w:r w:rsidRPr="00E54C21">
                <w:rPr>
                  <w:rFonts w:eastAsia="Calibri"/>
                  <w:sz w:val="20"/>
                  <w:szCs w:val="20"/>
                </w:rPr>
                <w:t>азработка системы машинного обучения</w:t>
              </w:r>
            </w:ins>
          </w:p>
        </w:tc>
        <w:tc>
          <w:tcPr>
            <w:tcW w:w="518" w:type="pct"/>
            <w:tcBorders>
              <w:top w:val="nil"/>
              <w:left w:val="nil"/>
              <w:bottom w:val="single" w:sz="8" w:space="0" w:color="000000"/>
              <w:right w:val="single" w:sz="8" w:space="0" w:color="000000"/>
            </w:tcBorders>
            <w:vAlign w:val="center"/>
            <w:hideMark/>
            <w:tcPrChange w:id="278"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279" w:author="root" w:date="2023-06-07T14:35:00Z"/>
                <w:sz w:val="20"/>
                <w:szCs w:val="20"/>
              </w:rPr>
            </w:pPr>
            <w:ins w:id="280"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281"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82" w:author="root" w:date="2023-06-07T14:35:00Z"/>
                <w:sz w:val="20"/>
                <w:szCs w:val="20"/>
              </w:rPr>
            </w:pPr>
          </w:p>
        </w:tc>
        <w:tc>
          <w:tcPr>
            <w:tcW w:w="180" w:type="pct"/>
            <w:tcBorders>
              <w:top w:val="nil"/>
              <w:left w:val="nil"/>
              <w:bottom w:val="single" w:sz="8" w:space="0" w:color="000000"/>
              <w:right w:val="single" w:sz="8" w:space="0" w:color="000000"/>
            </w:tcBorders>
            <w:tcPrChange w:id="28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4" w:author="root" w:date="2023-06-07T14:35:00Z"/>
                <w:sz w:val="20"/>
                <w:szCs w:val="20"/>
              </w:rPr>
            </w:pPr>
          </w:p>
        </w:tc>
        <w:tc>
          <w:tcPr>
            <w:tcW w:w="180" w:type="pct"/>
            <w:tcBorders>
              <w:top w:val="nil"/>
              <w:left w:val="nil"/>
              <w:bottom w:val="single" w:sz="8" w:space="0" w:color="000000"/>
              <w:right w:val="single" w:sz="8" w:space="0" w:color="000000"/>
            </w:tcBorders>
            <w:tcPrChange w:id="28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6" w:author="root" w:date="2023-06-07T14:35:00Z"/>
                <w:sz w:val="20"/>
                <w:szCs w:val="20"/>
              </w:rPr>
            </w:pPr>
          </w:p>
        </w:tc>
        <w:tc>
          <w:tcPr>
            <w:tcW w:w="180" w:type="pct"/>
            <w:tcBorders>
              <w:top w:val="nil"/>
              <w:left w:val="nil"/>
              <w:bottom w:val="single" w:sz="8" w:space="0" w:color="000000"/>
              <w:right w:val="single" w:sz="8" w:space="0" w:color="000000"/>
            </w:tcBorders>
            <w:tcPrChange w:id="28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8" w:author="root" w:date="2023-06-07T14:35:00Z"/>
                <w:sz w:val="20"/>
                <w:szCs w:val="20"/>
              </w:rPr>
            </w:pPr>
          </w:p>
        </w:tc>
        <w:tc>
          <w:tcPr>
            <w:tcW w:w="180" w:type="pct"/>
            <w:tcBorders>
              <w:top w:val="nil"/>
              <w:left w:val="nil"/>
              <w:bottom w:val="single" w:sz="8" w:space="0" w:color="000000"/>
              <w:right w:val="single" w:sz="8" w:space="0" w:color="000000"/>
            </w:tcBorders>
            <w:tcPrChange w:id="28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90" w:author="root" w:date="2023-06-07T14:35:00Z"/>
                <w:sz w:val="20"/>
                <w:szCs w:val="20"/>
              </w:rPr>
            </w:pPr>
          </w:p>
        </w:tc>
        <w:tc>
          <w:tcPr>
            <w:tcW w:w="180" w:type="pct"/>
            <w:tcBorders>
              <w:top w:val="nil"/>
              <w:left w:val="nil"/>
              <w:bottom w:val="single" w:sz="8" w:space="0" w:color="000000"/>
              <w:right w:val="single" w:sz="8" w:space="0" w:color="000000"/>
            </w:tcBorders>
            <w:tcPrChange w:id="29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92" w:author="root" w:date="2023-06-07T14:35:00Z"/>
                <w:sz w:val="20"/>
                <w:szCs w:val="20"/>
              </w:rPr>
            </w:pPr>
          </w:p>
        </w:tc>
        <w:tc>
          <w:tcPr>
            <w:tcW w:w="180" w:type="pct"/>
            <w:tcBorders>
              <w:top w:val="nil"/>
              <w:left w:val="nil"/>
              <w:bottom w:val="single" w:sz="8" w:space="0" w:color="000000"/>
              <w:right w:val="single" w:sz="8" w:space="0" w:color="000000"/>
            </w:tcBorders>
            <w:tcPrChange w:id="29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94" w:author="root" w:date="2023-06-07T14:35:00Z"/>
                <w:sz w:val="20"/>
                <w:szCs w:val="20"/>
              </w:rPr>
            </w:pPr>
          </w:p>
        </w:tc>
        <w:tc>
          <w:tcPr>
            <w:tcW w:w="180" w:type="pct"/>
            <w:tcBorders>
              <w:top w:val="nil"/>
              <w:left w:val="nil"/>
              <w:bottom w:val="single" w:sz="8" w:space="0" w:color="000000"/>
              <w:right w:val="single" w:sz="8" w:space="0" w:color="000000"/>
            </w:tcBorders>
            <w:hideMark/>
            <w:tcPrChange w:id="295"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96" w:author="root" w:date="2023-06-07T14:35:00Z"/>
                <w:color w:val="000000"/>
                <w:sz w:val="20"/>
                <w:szCs w:val="20"/>
              </w:rPr>
            </w:pPr>
            <w:ins w:id="297"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98"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99" w:author="root" w:date="2023-06-07T14:35:00Z"/>
                <w:color w:val="000000"/>
                <w:sz w:val="20"/>
                <w:szCs w:val="20"/>
              </w:rPr>
            </w:pPr>
            <w:ins w:id="300"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01"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02" w:author="root" w:date="2023-06-07T14:35:00Z"/>
                <w:color w:val="000000"/>
                <w:sz w:val="20"/>
                <w:szCs w:val="20"/>
              </w:rPr>
            </w:pPr>
            <w:ins w:id="303"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04"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05" w:author="root" w:date="2023-06-07T14:35:00Z"/>
                <w:color w:val="000000"/>
                <w:sz w:val="20"/>
                <w:szCs w:val="20"/>
              </w:rPr>
            </w:pPr>
            <w:ins w:id="306"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07"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08" w:author="root" w:date="2023-06-07T14:35:00Z"/>
                <w:color w:val="000000"/>
                <w:sz w:val="20"/>
                <w:szCs w:val="20"/>
              </w:rPr>
            </w:pPr>
            <w:ins w:id="30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10"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11" w:author="root" w:date="2023-06-07T14:35:00Z"/>
                <w:color w:val="000000"/>
                <w:sz w:val="20"/>
                <w:szCs w:val="20"/>
              </w:rPr>
            </w:pPr>
            <w:ins w:id="312"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313"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14" w:author="root" w:date="2023-06-07T14:35:00Z"/>
                <w:color w:val="000000"/>
                <w:sz w:val="20"/>
                <w:szCs w:val="20"/>
              </w:rPr>
            </w:pPr>
            <w:ins w:id="315" w:author="root" w:date="2023-06-07T14:35:00Z">
              <w:r w:rsidRPr="009E27A4">
                <w:rPr>
                  <w:color w:val="000000"/>
                  <w:sz w:val="20"/>
                  <w:szCs w:val="20"/>
                </w:rPr>
                <w:t> </w:t>
              </w:r>
            </w:ins>
          </w:p>
        </w:tc>
      </w:tr>
      <w:tr w:rsidR="00763BFD" w:rsidRPr="009E27A4" w:rsidTr="00E54C21">
        <w:trPr>
          <w:trHeight w:val="360"/>
          <w:ins w:id="316" w:author="root" w:date="2023-06-07T14:35:00Z"/>
          <w:trPrChange w:id="317"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318"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319"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320"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E54C21">
            <w:pPr>
              <w:spacing w:after="0" w:line="240" w:lineRule="auto"/>
              <w:rPr>
                <w:ins w:id="321" w:author="root" w:date="2023-06-07T14:35:00Z"/>
                <w:color w:val="FF0000"/>
                <w:sz w:val="20"/>
                <w:szCs w:val="20"/>
                <w:highlight w:val="yellow"/>
              </w:rPr>
              <w:pPrChange w:id="322" w:author="root" w:date="2023-06-07T14:36:00Z">
                <w:pPr>
                  <w:spacing w:after="0" w:line="240" w:lineRule="auto"/>
                </w:pPr>
              </w:pPrChange>
            </w:pPr>
            <w:ins w:id="323" w:author="root" w:date="2023-06-07T14:37:00Z">
              <w:r>
                <w:rPr>
                  <w:rFonts w:eastAsia="Calibri"/>
                  <w:sz w:val="20"/>
                  <w:szCs w:val="20"/>
                </w:rPr>
                <w:t>Р</w:t>
              </w:r>
              <w:r w:rsidRPr="00E54C21">
                <w:rPr>
                  <w:rFonts w:eastAsia="Calibri"/>
                  <w:sz w:val="20"/>
                  <w:szCs w:val="20"/>
                </w:rPr>
                <w:t>азработка пользовательского интерфейса</w:t>
              </w:r>
            </w:ins>
          </w:p>
        </w:tc>
        <w:tc>
          <w:tcPr>
            <w:tcW w:w="518" w:type="pct"/>
            <w:tcBorders>
              <w:top w:val="nil"/>
              <w:left w:val="nil"/>
              <w:bottom w:val="single" w:sz="8" w:space="0" w:color="000000"/>
              <w:right w:val="single" w:sz="8" w:space="0" w:color="000000"/>
            </w:tcBorders>
            <w:vAlign w:val="center"/>
            <w:hideMark/>
            <w:tcPrChange w:id="324"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325" w:author="root" w:date="2023-06-07T14:35:00Z"/>
                <w:sz w:val="20"/>
                <w:szCs w:val="20"/>
              </w:rPr>
            </w:pPr>
            <w:ins w:id="326"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327"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28" w:author="root" w:date="2023-06-07T14:35:00Z"/>
                <w:sz w:val="20"/>
                <w:szCs w:val="20"/>
              </w:rPr>
            </w:pPr>
          </w:p>
        </w:tc>
        <w:tc>
          <w:tcPr>
            <w:tcW w:w="180" w:type="pct"/>
            <w:tcBorders>
              <w:top w:val="nil"/>
              <w:left w:val="nil"/>
              <w:bottom w:val="single" w:sz="8" w:space="0" w:color="000000"/>
              <w:right w:val="single" w:sz="8" w:space="0" w:color="000000"/>
            </w:tcBorders>
            <w:tcPrChange w:id="32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0" w:author="root" w:date="2023-06-07T14:35:00Z"/>
                <w:sz w:val="20"/>
                <w:szCs w:val="20"/>
              </w:rPr>
            </w:pPr>
          </w:p>
        </w:tc>
        <w:tc>
          <w:tcPr>
            <w:tcW w:w="180" w:type="pct"/>
            <w:tcBorders>
              <w:top w:val="nil"/>
              <w:left w:val="nil"/>
              <w:bottom w:val="single" w:sz="8" w:space="0" w:color="000000"/>
              <w:right w:val="single" w:sz="8" w:space="0" w:color="000000"/>
            </w:tcBorders>
            <w:tcPrChange w:id="33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2" w:author="root" w:date="2023-06-07T14:35:00Z"/>
                <w:sz w:val="20"/>
                <w:szCs w:val="20"/>
              </w:rPr>
            </w:pPr>
          </w:p>
        </w:tc>
        <w:tc>
          <w:tcPr>
            <w:tcW w:w="180" w:type="pct"/>
            <w:tcBorders>
              <w:top w:val="nil"/>
              <w:left w:val="nil"/>
              <w:bottom w:val="single" w:sz="8" w:space="0" w:color="000000"/>
              <w:right w:val="single" w:sz="8" w:space="0" w:color="000000"/>
            </w:tcBorders>
            <w:tcPrChange w:id="33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4" w:author="root" w:date="2023-06-07T14:35:00Z"/>
                <w:sz w:val="20"/>
                <w:szCs w:val="20"/>
              </w:rPr>
            </w:pPr>
          </w:p>
        </w:tc>
        <w:tc>
          <w:tcPr>
            <w:tcW w:w="180" w:type="pct"/>
            <w:tcBorders>
              <w:top w:val="nil"/>
              <w:left w:val="nil"/>
              <w:bottom w:val="single" w:sz="8" w:space="0" w:color="000000"/>
              <w:right w:val="single" w:sz="8" w:space="0" w:color="000000"/>
            </w:tcBorders>
            <w:tcPrChange w:id="33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6" w:author="root" w:date="2023-06-07T14:35:00Z"/>
                <w:sz w:val="20"/>
                <w:szCs w:val="20"/>
              </w:rPr>
            </w:pPr>
          </w:p>
        </w:tc>
        <w:tc>
          <w:tcPr>
            <w:tcW w:w="180" w:type="pct"/>
            <w:tcBorders>
              <w:top w:val="nil"/>
              <w:left w:val="nil"/>
              <w:bottom w:val="single" w:sz="8" w:space="0" w:color="000000"/>
              <w:right w:val="single" w:sz="8" w:space="0" w:color="000000"/>
            </w:tcBorders>
            <w:tcPrChange w:id="33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8" w:author="root" w:date="2023-06-07T14:35:00Z"/>
                <w:sz w:val="20"/>
                <w:szCs w:val="20"/>
              </w:rPr>
            </w:pPr>
          </w:p>
        </w:tc>
        <w:tc>
          <w:tcPr>
            <w:tcW w:w="180" w:type="pct"/>
            <w:tcBorders>
              <w:top w:val="nil"/>
              <w:left w:val="nil"/>
              <w:bottom w:val="single" w:sz="8" w:space="0" w:color="000000"/>
              <w:right w:val="single" w:sz="8" w:space="0" w:color="000000"/>
            </w:tcBorders>
            <w:tcPrChange w:id="33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40" w:author="root" w:date="2023-06-07T14:35:00Z"/>
                <w:sz w:val="20"/>
                <w:szCs w:val="20"/>
              </w:rPr>
            </w:pPr>
          </w:p>
        </w:tc>
        <w:tc>
          <w:tcPr>
            <w:tcW w:w="180" w:type="pct"/>
            <w:tcBorders>
              <w:top w:val="nil"/>
              <w:left w:val="nil"/>
              <w:bottom w:val="single" w:sz="8" w:space="0" w:color="000000"/>
              <w:right w:val="single" w:sz="8" w:space="0" w:color="000000"/>
            </w:tcBorders>
            <w:hideMark/>
            <w:tcPrChange w:id="341"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2" w:author="root" w:date="2023-06-07T14:35:00Z"/>
                <w:color w:val="000000"/>
                <w:sz w:val="20"/>
                <w:szCs w:val="20"/>
              </w:rPr>
            </w:pPr>
            <w:ins w:id="343"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344"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5" w:author="root" w:date="2023-06-07T14:35:00Z"/>
                <w:color w:val="000000"/>
                <w:sz w:val="20"/>
                <w:szCs w:val="20"/>
              </w:rPr>
            </w:pPr>
            <w:ins w:id="346"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47"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8" w:author="root" w:date="2023-06-07T14:35:00Z"/>
                <w:color w:val="000000"/>
                <w:sz w:val="20"/>
                <w:szCs w:val="20"/>
              </w:rPr>
            </w:pPr>
            <w:ins w:id="34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50"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51" w:author="root" w:date="2023-06-07T14:35:00Z"/>
                <w:color w:val="000000"/>
                <w:sz w:val="20"/>
                <w:szCs w:val="20"/>
              </w:rPr>
            </w:pPr>
            <w:ins w:id="35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53"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54" w:author="root" w:date="2023-06-07T14:35:00Z"/>
                <w:color w:val="000000"/>
                <w:sz w:val="20"/>
                <w:szCs w:val="20"/>
              </w:rPr>
            </w:pPr>
            <w:ins w:id="355"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56"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57" w:author="root" w:date="2023-06-07T14:35:00Z"/>
                <w:color w:val="000000"/>
                <w:sz w:val="20"/>
                <w:szCs w:val="20"/>
              </w:rPr>
            </w:pPr>
            <w:ins w:id="358"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359"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60" w:author="root" w:date="2023-06-07T14:35:00Z"/>
                <w:color w:val="000000"/>
                <w:sz w:val="20"/>
                <w:szCs w:val="20"/>
              </w:rPr>
            </w:pPr>
            <w:ins w:id="361" w:author="root" w:date="2023-06-07T14:35:00Z">
              <w:r w:rsidRPr="009E27A4">
                <w:rPr>
                  <w:color w:val="000000"/>
                  <w:sz w:val="20"/>
                  <w:szCs w:val="20"/>
                </w:rPr>
                <w:t> </w:t>
              </w:r>
            </w:ins>
          </w:p>
        </w:tc>
      </w:tr>
      <w:tr w:rsidR="00763BFD" w:rsidRPr="009E27A4" w:rsidTr="002544D5">
        <w:trPr>
          <w:trHeight w:val="360"/>
          <w:ins w:id="362" w:author="root" w:date="2023-06-07T14:35:00Z"/>
          <w:trPrChange w:id="363" w:author="root" w:date="2023-06-07T14:39:00Z">
            <w:trPr>
              <w:trHeight w:val="360"/>
            </w:trPr>
          </w:trPrChange>
        </w:trPr>
        <w:tc>
          <w:tcPr>
            <w:tcW w:w="361" w:type="pct"/>
            <w:tcBorders>
              <w:top w:val="nil"/>
              <w:left w:val="single" w:sz="8" w:space="0" w:color="000000"/>
              <w:bottom w:val="single" w:sz="8" w:space="0" w:color="000000"/>
              <w:right w:val="single" w:sz="8" w:space="0" w:color="000000"/>
            </w:tcBorders>
            <w:hideMark/>
            <w:tcPrChange w:id="364" w:author="root" w:date="2023-06-07T14:39: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365"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366" w:author="root" w:date="2023-06-07T14:39: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367" w:author="root" w:date="2023-06-07T14:35:00Z"/>
                <w:color w:val="FF0000"/>
                <w:sz w:val="20"/>
                <w:szCs w:val="20"/>
                <w:highlight w:val="yellow"/>
              </w:rPr>
            </w:pPr>
            <w:ins w:id="368" w:author="root" w:date="2023-06-07T14:35:00Z">
              <w:r>
                <w:rPr>
                  <w:rFonts w:eastAsia="Calibri"/>
                  <w:sz w:val="20"/>
                  <w:szCs w:val="20"/>
                </w:rPr>
                <w:t>Выполнение индивидуального задания</w:t>
              </w:r>
            </w:ins>
          </w:p>
        </w:tc>
        <w:tc>
          <w:tcPr>
            <w:tcW w:w="518" w:type="pct"/>
            <w:tcBorders>
              <w:top w:val="nil"/>
              <w:left w:val="nil"/>
              <w:bottom w:val="single" w:sz="8" w:space="0" w:color="000000"/>
              <w:right w:val="single" w:sz="8" w:space="0" w:color="000000"/>
            </w:tcBorders>
            <w:vAlign w:val="center"/>
            <w:hideMark/>
            <w:tcPrChange w:id="369" w:author="root" w:date="2023-06-07T14:39: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370" w:author="root" w:date="2023-06-07T14:35:00Z"/>
                <w:sz w:val="20"/>
                <w:szCs w:val="20"/>
              </w:rPr>
            </w:pPr>
            <w:ins w:id="371" w:author="root" w:date="2023-06-07T14:38:00Z">
              <w:r>
                <w:rPr>
                  <w:sz w:val="20"/>
                  <w:szCs w:val="20"/>
                </w:rPr>
                <w:t>5</w:t>
              </w:r>
            </w:ins>
          </w:p>
        </w:tc>
        <w:tc>
          <w:tcPr>
            <w:tcW w:w="180" w:type="pct"/>
            <w:tcBorders>
              <w:top w:val="nil"/>
              <w:left w:val="nil"/>
              <w:bottom w:val="single" w:sz="8" w:space="0" w:color="000000"/>
              <w:right w:val="single" w:sz="8" w:space="0" w:color="000000"/>
            </w:tcBorders>
            <w:hideMark/>
            <w:tcPrChange w:id="372"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73" w:author="root" w:date="2023-06-07T14:35:00Z"/>
                <w:sz w:val="20"/>
                <w:szCs w:val="20"/>
              </w:rPr>
            </w:pPr>
          </w:p>
        </w:tc>
        <w:tc>
          <w:tcPr>
            <w:tcW w:w="180" w:type="pct"/>
            <w:tcBorders>
              <w:top w:val="nil"/>
              <w:left w:val="nil"/>
              <w:bottom w:val="single" w:sz="8" w:space="0" w:color="000000"/>
              <w:right w:val="single" w:sz="8" w:space="0" w:color="000000"/>
            </w:tcBorders>
            <w:tcPrChange w:id="374"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5" w:author="root" w:date="2023-06-07T14:35:00Z"/>
                <w:sz w:val="20"/>
                <w:szCs w:val="20"/>
              </w:rPr>
            </w:pPr>
          </w:p>
        </w:tc>
        <w:tc>
          <w:tcPr>
            <w:tcW w:w="180" w:type="pct"/>
            <w:tcBorders>
              <w:top w:val="nil"/>
              <w:left w:val="nil"/>
              <w:bottom w:val="single" w:sz="8" w:space="0" w:color="000000"/>
              <w:right w:val="single" w:sz="8" w:space="0" w:color="000000"/>
            </w:tcBorders>
            <w:tcPrChange w:id="376"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7" w:author="root" w:date="2023-06-07T14:35:00Z"/>
                <w:sz w:val="20"/>
                <w:szCs w:val="20"/>
              </w:rPr>
            </w:pPr>
          </w:p>
        </w:tc>
        <w:tc>
          <w:tcPr>
            <w:tcW w:w="180" w:type="pct"/>
            <w:tcBorders>
              <w:top w:val="nil"/>
              <w:left w:val="nil"/>
              <w:bottom w:val="single" w:sz="8" w:space="0" w:color="000000"/>
              <w:right w:val="single" w:sz="8" w:space="0" w:color="000000"/>
            </w:tcBorders>
            <w:tcPrChange w:id="378"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9" w:author="root" w:date="2023-06-07T14:35:00Z"/>
                <w:sz w:val="20"/>
                <w:szCs w:val="20"/>
              </w:rPr>
            </w:pPr>
          </w:p>
        </w:tc>
        <w:tc>
          <w:tcPr>
            <w:tcW w:w="180" w:type="pct"/>
            <w:tcBorders>
              <w:top w:val="nil"/>
              <w:left w:val="nil"/>
              <w:bottom w:val="single" w:sz="8" w:space="0" w:color="000000"/>
              <w:right w:val="single" w:sz="8" w:space="0" w:color="000000"/>
            </w:tcBorders>
            <w:tcPrChange w:id="380"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81" w:author="root" w:date="2023-06-07T14:35:00Z"/>
                <w:sz w:val="20"/>
                <w:szCs w:val="20"/>
              </w:rPr>
            </w:pPr>
          </w:p>
        </w:tc>
        <w:tc>
          <w:tcPr>
            <w:tcW w:w="180" w:type="pct"/>
            <w:tcBorders>
              <w:top w:val="nil"/>
              <w:left w:val="nil"/>
              <w:bottom w:val="single" w:sz="8" w:space="0" w:color="000000"/>
              <w:right w:val="single" w:sz="8" w:space="0" w:color="000000"/>
            </w:tcBorders>
            <w:tcPrChange w:id="382"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83" w:author="root" w:date="2023-06-07T14:35:00Z"/>
                <w:sz w:val="20"/>
                <w:szCs w:val="20"/>
              </w:rPr>
            </w:pPr>
          </w:p>
        </w:tc>
        <w:tc>
          <w:tcPr>
            <w:tcW w:w="180" w:type="pct"/>
            <w:tcBorders>
              <w:top w:val="nil"/>
              <w:left w:val="nil"/>
              <w:bottom w:val="single" w:sz="8" w:space="0" w:color="000000"/>
              <w:right w:val="single" w:sz="8" w:space="0" w:color="000000"/>
            </w:tcBorders>
            <w:tcPrChange w:id="384"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85" w:author="root" w:date="2023-06-07T14:35:00Z"/>
                <w:sz w:val="20"/>
                <w:szCs w:val="20"/>
              </w:rPr>
            </w:pPr>
          </w:p>
        </w:tc>
        <w:tc>
          <w:tcPr>
            <w:tcW w:w="180" w:type="pct"/>
            <w:tcBorders>
              <w:top w:val="nil"/>
              <w:left w:val="nil"/>
              <w:bottom w:val="single" w:sz="8" w:space="0" w:color="000000"/>
              <w:right w:val="single" w:sz="8" w:space="0" w:color="000000"/>
            </w:tcBorders>
            <w:hideMark/>
            <w:tcPrChange w:id="386"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87" w:author="root" w:date="2023-06-07T14:35:00Z"/>
                <w:color w:val="000000"/>
                <w:sz w:val="20"/>
                <w:szCs w:val="20"/>
              </w:rPr>
            </w:pPr>
            <w:ins w:id="388"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389"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90" w:author="root" w:date="2023-06-07T14:35:00Z"/>
                <w:color w:val="000000"/>
                <w:sz w:val="20"/>
                <w:szCs w:val="20"/>
              </w:rPr>
            </w:pPr>
            <w:ins w:id="391"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92" w:author="root" w:date="2023-06-07T14:39: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93" w:author="root" w:date="2023-06-07T14:35:00Z"/>
                <w:color w:val="000000"/>
                <w:sz w:val="20"/>
                <w:szCs w:val="20"/>
              </w:rPr>
            </w:pPr>
            <w:ins w:id="394"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395"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96" w:author="root" w:date="2023-06-07T14:35:00Z"/>
                <w:color w:val="000000"/>
                <w:sz w:val="20"/>
                <w:szCs w:val="20"/>
              </w:rPr>
            </w:pPr>
            <w:ins w:id="397"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398"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99" w:author="root" w:date="2023-06-07T14:35:00Z"/>
                <w:color w:val="000000"/>
                <w:sz w:val="20"/>
                <w:szCs w:val="20"/>
              </w:rPr>
            </w:pPr>
            <w:ins w:id="400"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401"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402" w:author="root" w:date="2023-06-07T14:35:00Z"/>
                <w:color w:val="000000"/>
                <w:sz w:val="20"/>
                <w:szCs w:val="20"/>
              </w:rPr>
            </w:pPr>
            <w:ins w:id="403"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shd w:val="clear" w:color="auto" w:fill="A6A6A6" w:themeFill="background1" w:themeFillShade="A6"/>
            <w:hideMark/>
            <w:tcPrChange w:id="404" w:author="root" w:date="2023-06-07T14:39: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405" w:author="root" w:date="2023-06-07T14:35:00Z"/>
                <w:color w:val="000000"/>
                <w:sz w:val="20"/>
                <w:szCs w:val="20"/>
              </w:rPr>
            </w:pPr>
            <w:ins w:id="406" w:author="root" w:date="2023-06-07T14:35:00Z">
              <w:r w:rsidRPr="009E27A4">
                <w:rPr>
                  <w:color w:val="000000"/>
                  <w:sz w:val="20"/>
                  <w:szCs w:val="20"/>
                </w:rPr>
                <w:t> </w:t>
              </w:r>
            </w:ins>
          </w:p>
        </w:tc>
      </w:tr>
    </w:tbl>
    <w:p w:rsidR="00763BFD" w:rsidRPr="009E27A4" w:rsidRDefault="00763BFD" w:rsidP="00763BFD">
      <w:pPr>
        <w:spacing w:after="0" w:line="240" w:lineRule="auto"/>
        <w:rPr>
          <w:ins w:id="407" w:author="root" w:date="2023-06-07T14:35:00Z"/>
          <w:sz w:val="20"/>
          <w:szCs w:val="20"/>
        </w:rPr>
      </w:pPr>
    </w:p>
    <w:p w:rsidR="00763BFD" w:rsidRPr="009E27A4" w:rsidRDefault="00763BFD" w:rsidP="00763BFD">
      <w:pPr>
        <w:spacing w:after="0"/>
        <w:rPr>
          <w:ins w:id="408" w:author="root" w:date="2023-06-07T14:35:00Z"/>
        </w:rPr>
      </w:pPr>
      <w:ins w:id="409" w:author="root" w:date="2023-06-07T14:35:00Z">
        <w:r w:rsidRPr="009E27A4">
          <w:t>На основании результатов рассмотрения представленного материала</w:t>
        </w:r>
      </w:ins>
    </w:p>
    <w:p w:rsidR="00763BFD" w:rsidRPr="009E27A4" w:rsidRDefault="00763BFD" w:rsidP="00763BFD">
      <w:pPr>
        <w:spacing w:after="0"/>
        <w:rPr>
          <w:ins w:id="410" w:author="root" w:date="2023-06-07T14:35:00Z"/>
        </w:rPr>
      </w:pPr>
      <w:ins w:id="411" w:author="root" w:date="2023-06-07T14:35:00Z">
        <w:r w:rsidRPr="009E27A4">
          <w:t>допустить выпускную квалификационную работу к защите.</w:t>
        </w:r>
      </w:ins>
    </w:p>
    <w:p w:rsidR="00763BFD" w:rsidRPr="009E27A4" w:rsidRDefault="00763BFD" w:rsidP="00763BFD">
      <w:pPr>
        <w:spacing w:after="0"/>
        <w:rPr>
          <w:ins w:id="412" w:author="root" w:date="2023-06-07T14:35:00Z"/>
        </w:rPr>
      </w:pPr>
      <w:ins w:id="413" w:author="root" w:date="2023-06-07T14:35:00Z">
        <w:r w:rsidRPr="009E27A4">
          <w:t>Заведующий кафедрой</w:t>
        </w:r>
        <w:r w:rsidRPr="009E27A4">
          <w:tab/>
        </w:r>
        <w:r w:rsidRPr="009E27A4">
          <w:rPr>
            <w:u w:val="single"/>
          </w:rPr>
          <w:tab/>
        </w:r>
        <w:r w:rsidRPr="009E27A4">
          <w:rPr>
            <w:u w:val="single"/>
          </w:rPr>
          <w:tab/>
        </w:r>
        <w:r w:rsidRPr="009E27A4">
          <w:rPr>
            <w:u w:val="single"/>
          </w:rPr>
          <w:tab/>
        </w:r>
        <w:r w:rsidRPr="009E27A4">
          <w:tab/>
        </w:r>
        <w:r w:rsidRPr="009E27A4">
          <w:tab/>
          <w:t xml:space="preserve">         </w:t>
        </w:r>
        <w:r w:rsidRPr="001A6794">
          <w:t>Благовещенская</w:t>
        </w:r>
        <w:r w:rsidRPr="009E27A4">
          <w:t xml:space="preserve"> М. М.</w:t>
        </w:r>
      </w:ins>
    </w:p>
    <w:p w:rsidR="00763BFD" w:rsidRDefault="00763BFD" w:rsidP="00763BFD">
      <w:pPr>
        <w:spacing w:after="0" w:line="240" w:lineRule="auto"/>
        <w:rPr>
          <w:ins w:id="414" w:author="root" w:date="2023-06-07T14:34:00Z"/>
          <w:rFonts w:ascii="Times New Roman" w:hAnsi="Times New Roman" w:cs="Times New Roman"/>
          <w:sz w:val="28"/>
          <w:szCs w:val="28"/>
        </w:rPr>
        <w:pPrChange w:id="415" w:author="root" w:date="2023-06-07T14:35:00Z">
          <w:pPr>
            <w:spacing w:after="0" w:line="360" w:lineRule="auto"/>
            <w:ind w:firstLine="709"/>
            <w:jc w:val="both"/>
          </w:pPr>
        </w:pPrChange>
      </w:pPr>
      <w:ins w:id="416" w:author="root" w:date="2023-06-07T14:35:00Z">
        <w:r>
          <w:tab/>
        </w:r>
        <w:r>
          <w:tab/>
        </w:r>
        <w:r>
          <w:tab/>
        </w:r>
      </w:ins>
    </w:p>
    <w:p w:rsidR="00763BFD" w:rsidRDefault="00763BFD" w:rsidP="004F1DEC">
      <w:pPr>
        <w:spacing w:after="0" w:line="360" w:lineRule="auto"/>
        <w:ind w:firstLine="709"/>
        <w:jc w:val="both"/>
        <w:rPr>
          <w:ins w:id="417" w:author="root" w:date="2023-06-07T14:34:00Z"/>
          <w:rFonts w:ascii="Times New Roman" w:hAnsi="Times New Roman" w:cs="Times New Roman"/>
          <w:sz w:val="28"/>
          <w:szCs w:val="28"/>
        </w:rPr>
        <w:sectPr w:rsidR="00763BFD" w:rsidSect="00763BFD">
          <w:pgSz w:w="16838" w:h="11906" w:orient="landscape"/>
          <w:pgMar w:top="1701" w:right="1134" w:bottom="851" w:left="1134" w:header="709" w:footer="709" w:gutter="0"/>
          <w:cols w:space="708"/>
          <w:docGrid w:linePitch="360"/>
          <w:sectPrChange w:id="418" w:author="root" w:date="2023-06-07T14:34:00Z">
            <w:sectPr w:rsidR="00763BFD" w:rsidSect="00763BFD">
              <w:pgSz w:w="11906" w:h="16838" w:orient="portrait"/>
              <w:pgMar w:top="1134" w:right="851" w:bottom="1134" w:left="1701" w:header="709" w:footer="709" w:gutter="0"/>
            </w:sectPr>
          </w:sectPrChange>
        </w:sectPr>
      </w:pPr>
    </w:p>
    <w:p w:rsidR="00763BFD" w:rsidRDefault="00763BFD" w:rsidP="004F1DEC">
      <w:pPr>
        <w:spacing w:after="0" w:line="360" w:lineRule="auto"/>
        <w:ind w:firstLine="709"/>
        <w:jc w:val="both"/>
        <w:rPr>
          <w:ins w:id="419" w:author="root" w:date="2023-06-07T14:34:00Z"/>
          <w:rFonts w:ascii="Times New Roman" w:hAnsi="Times New Roman" w:cs="Times New Roman"/>
          <w:sz w:val="28"/>
          <w:szCs w:val="28"/>
        </w:rPr>
      </w:pPr>
    </w:p>
    <w:p w:rsidR="00763BFD" w:rsidRDefault="00763BFD" w:rsidP="004F1DEC">
      <w:pPr>
        <w:spacing w:after="0" w:line="360" w:lineRule="auto"/>
        <w:ind w:firstLine="709"/>
        <w:jc w:val="both"/>
        <w:rPr>
          <w:rFonts w:ascii="Times New Roman" w:hAnsi="Times New Roman" w:cs="Times New Roman"/>
          <w:sz w:val="28"/>
          <w:szCs w:val="28"/>
        </w:rPr>
      </w:pPr>
    </w:p>
    <w:p w:rsidR="002B5728" w:rsidRPr="002B5728" w:rsidRDefault="002B5728" w:rsidP="002B5728">
      <w:pPr>
        <w:spacing w:line="360" w:lineRule="auto"/>
        <w:jc w:val="center"/>
        <w:rPr>
          <w:rFonts w:ascii="Times New Roman" w:hAnsi="Times New Roman" w:cs="Times New Roman"/>
          <w:b/>
          <w:sz w:val="28"/>
          <w:szCs w:val="28"/>
        </w:rPr>
      </w:pPr>
      <w:r w:rsidRPr="002B5728">
        <w:rPr>
          <w:rFonts w:ascii="Times New Roman" w:hAnsi="Times New Roman" w:cs="Times New Roman"/>
          <w:b/>
          <w:sz w:val="28"/>
          <w:szCs w:val="28"/>
        </w:rPr>
        <w:t>АННОТАЦИЯ</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Целью вы</w:t>
      </w:r>
      <w:r w:rsidR="00866A71">
        <w:rPr>
          <w:rFonts w:ascii="Times New Roman" w:hAnsi="Times New Roman" w:cs="Times New Roman"/>
          <w:sz w:val="28"/>
          <w:szCs w:val="28"/>
        </w:rPr>
        <w:t>пускной квалификационной работы</w:t>
      </w:r>
      <w:r w:rsidRPr="002B5728">
        <w:rPr>
          <w:rFonts w:ascii="Times New Roman" w:hAnsi="Times New Roman" w:cs="Times New Roman"/>
          <w:sz w:val="28"/>
          <w:szCs w:val="28"/>
        </w:rPr>
        <w:t xml:space="preserve"> является </w:t>
      </w:r>
      <w:r w:rsidR="00866A71">
        <w:rPr>
          <w:rFonts w:ascii="Times New Roman" w:hAnsi="Times New Roman" w:cs="Times New Roman"/>
          <w:sz w:val="28"/>
          <w:szCs w:val="28"/>
        </w:rPr>
        <w:t>разработка автоматизированной</w:t>
      </w:r>
      <w:r w:rsidR="00866A71" w:rsidRPr="000600F1">
        <w:rPr>
          <w:rFonts w:ascii="Times New Roman" w:hAnsi="Times New Roman" w:cs="Times New Roman"/>
          <w:sz w:val="28"/>
          <w:szCs w:val="28"/>
        </w:rPr>
        <w:t xml:space="preserve"> система прогнозирования качества исходного сырья для производства вина</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highlight w:val="yellow"/>
        </w:rPr>
      </w:pPr>
      <w:r w:rsidRPr="002B5728">
        <w:rPr>
          <w:rFonts w:ascii="Times New Roman" w:hAnsi="Times New Roman" w:cs="Times New Roman"/>
          <w:sz w:val="28"/>
          <w:szCs w:val="28"/>
        </w:rPr>
        <w:t xml:space="preserve">Работа состоит из расчетно-пояснительной записки на </w:t>
      </w:r>
      <w:r w:rsidR="00866A71">
        <w:rPr>
          <w:rFonts w:ascii="Times New Roman" w:hAnsi="Times New Roman" w:cs="Times New Roman"/>
          <w:sz w:val="28"/>
          <w:szCs w:val="28"/>
        </w:rPr>
        <w:t>80</w:t>
      </w:r>
      <w:r w:rsidRPr="002B5728">
        <w:rPr>
          <w:rFonts w:ascii="Times New Roman" w:hAnsi="Times New Roman" w:cs="Times New Roman"/>
          <w:sz w:val="28"/>
          <w:szCs w:val="28"/>
        </w:rPr>
        <w:t xml:space="preserve"> страницах машинописного текста, выполненные в текстовом редакторе </w:t>
      </w:r>
      <w:r w:rsidRPr="002B5728">
        <w:rPr>
          <w:rFonts w:ascii="Times New Roman" w:hAnsi="Times New Roman" w:cs="Times New Roman"/>
          <w:sz w:val="28"/>
          <w:szCs w:val="28"/>
          <w:lang w:val="en-US"/>
        </w:rPr>
        <w:t>Microsoft</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Office</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Word</w:t>
      </w:r>
      <w:r w:rsidRPr="002B5728">
        <w:rPr>
          <w:rFonts w:ascii="Times New Roman" w:hAnsi="Times New Roman" w:cs="Times New Roman"/>
          <w:sz w:val="28"/>
          <w:szCs w:val="28"/>
        </w:rPr>
        <w:t xml:space="preserve"> 2010, включая </w:t>
      </w:r>
      <w:r w:rsidR="00866A71">
        <w:rPr>
          <w:rFonts w:ascii="Times New Roman" w:hAnsi="Times New Roman" w:cs="Times New Roman"/>
          <w:sz w:val="28"/>
          <w:szCs w:val="28"/>
        </w:rPr>
        <w:t>67</w:t>
      </w:r>
      <w:r w:rsidRPr="002B5728">
        <w:rPr>
          <w:rFonts w:ascii="Times New Roman" w:hAnsi="Times New Roman" w:cs="Times New Roman"/>
          <w:sz w:val="28"/>
          <w:szCs w:val="28"/>
        </w:rPr>
        <w:t xml:space="preserve"> иллюстраций и </w:t>
      </w:r>
      <w:r w:rsidR="00866A71">
        <w:rPr>
          <w:rFonts w:ascii="Times New Roman" w:hAnsi="Times New Roman" w:cs="Times New Roman"/>
          <w:sz w:val="28"/>
          <w:szCs w:val="28"/>
        </w:rPr>
        <w:t>2</w:t>
      </w:r>
      <w:r w:rsidRPr="002B5728">
        <w:rPr>
          <w:rFonts w:ascii="Times New Roman" w:hAnsi="Times New Roman" w:cs="Times New Roman"/>
          <w:sz w:val="28"/>
          <w:szCs w:val="28"/>
        </w:rPr>
        <w:t xml:space="preserve"> таблиц. Рисунки выполнены в графическом редакторе </w:t>
      </w:r>
      <w:r w:rsidR="00866A71">
        <w:rPr>
          <w:rFonts w:ascii="Times New Roman" w:hAnsi="Times New Roman" w:cs="Times New Roman"/>
          <w:sz w:val="28"/>
          <w:szCs w:val="28"/>
          <w:lang w:val="en-US"/>
        </w:rPr>
        <w:t>lucid</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Задачами </w:t>
      </w:r>
      <w:r w:rsidR="005101FE">
        <w:rPr>
          <w:rFonts w:ascii="Times New Roman" w:hAnsi="Times New Roman" w:cs="Times New Roman"/>
          <w:sz w:val="28"/>
          <w:szCs w:val="28"/>
        </w:rPr>
        <w:t>ВКР</w:t>
      </w:r>
      <w:r w:rsidRPr="002B5728">
        <w:rPr>
          <w:rFonts w:ascii="Times New Roman" w:hAnsi="Times New Roman" w:cs="Times New Roman"/>
          <w:sz w:val="28"/>
          <w:szCs w:val="28"/>
        </w:rPr>
        <w:t xml:space="preserve"> являются:</w:t>
      </w:r>
    </w:p>
    <w:p w:rsidR="002B5728" w:rsidRPr="002B5728" w:rsidRDefault="002B5728">
      <w:pPr>
        <w:numPr>
          <w:ilvl w:val="0"/>
          <w:numId w:val="14"/>
        </w:numPr>
        <w:spacing w:after="0" w:line="360" w:lineRule="auto"/>
        <w:jc w:val="both"/>
        <w:rPr>
          <w:rFonts w:ascii="Times New Roman" w:hAnsi="Times New Roman" w:cs="Times New Roman"/>
          <w:sz w:val="28"/>
          <w:szCs w:val="28"/>
        </w:rPr>
        <w:pPrChange w:id="420" w:author="root" w:date="2023-06-07T00:42:00Z">
          <w:pPr>
            <w:numPr>
              <w:numId w:val="16"/>
            </w:numPr>
            <w:tabs>
              <w:tab w:val="num" w:pos="360"/>
              <w:tab w:val="num" w:pos="720"/>
            </w:tabs>
            <w:spacing w:after="0" w:line="360" w:lineRule="auto"/>
            <w:ind w:left="720" w:hanging="720"/>
            <w:jc w:val="both"/>
          </w:pPr>
        </w:pPrChange>
      </w:pPr>
      <w:r w:rsidRPr="002B5728">
        <w:rPr>
          <w:rFonts w:ascii="Times New Roman" w:hAnsi="Times New Roman" w:cs="Times New Roman"/>
          <w:sz w:val="28"/>
          <w:szCs w:val="28"/>
        </w:rPr>
        <w:t xml:space="preserve">провести анализ </w:t>
      </w:r>
      <w:r w:rsidR="00866A71">
        <w:rPr>
          <w:rFonts w:ascii="Times New Roman" w:hAnsi="Times New Roman" w:cs="Times New Roman"/>
          <w:sz w:val="28"/>
          <w:szCs w:val="28"/>
        </w:rPr>
        <w:t>технологического</w:t>
      </w:r>
      <w:r w:rsidR="00866A71" w:rsidRPr="00866A71">
        <w:rPr>
          <w:rFonts w:ascii="Times New Roman" w:hAnsi="Times New Roman" w:cs="Times New Roman"/>
          <w:sz w:val="28"/>
          <w:szCs w:val="28"/>
        </w:rPr>
        <w:t xml:space="preserve"> процесс</w:t>
      </w:r>
      <w:r w:rsidR="00866A71">
        <w:rPr>
          <w:rFonts w:ascii="Times New Roman" w:hAnsi="Times New Roman" w:cs="Times New Roman"/>
          <w:sz w:val="28"/>
          <w:szCs w:val="28"/>
        </w:rPr>
        <w:t>а</w:t>
      </w:r>
      <w:r w:rsidR="00866A71" w:rsidRPr="00866A71">
        <w:rPr>
          <w:rFonts w:ascii="Times New Roman" w:hAnsi="Times New Roman" w:cs="Times New Roman"/>
          <w:sz w:val="28"/>
          <w:szCs w:val="28"/>
        </w:rPr>
        <w:t xml:space="preserve"> производства вина</w:t>
      </w:r>
      <w:r w:rsidRPr="002B5728">
        <w:rPr>
          <w:rFonts w:ascii="Times New Roman" w:hAnsi="Times New Roman" w:cs="Times New Roman"/>
          <w:sz w:val="28"/>
          <w:szCs w:val="28"/>
        </w:rPr>
        <w:t>;</w:t>
      </w:r>
    </w:p>
    <w:p w:rsidR="002B5728" w:rsidRPr="002B5728" w:rsidRDefault="00866A71">
      <w:pPr>
        <w:numPr>
          <w:ilvl w:val="0"/>
          <w:numId w:val="14"/>
        </w:numPr>
        <w:spacing w:after="0" w:line="360" w:lineRule="auto"/>
        <w:jc w:val="both"/>
        <w:rPr>
          <w:rFonts w:ascii="Times New Roman" w:hAnsi="Times New Roman" w:cs="Times New Roman"/>
          <w:sz w:val="28"/>
          <w:szCs w:val="28"/>
        </w:rPr>
        <w:pPrChange w:id="421"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прогнозирования качества исходного сырья</w:t>
      </w:r>
      <w:r w:rsidR="002B5728" w:rsidRPr="002B5728">
        <w:rPr>
          <w:rFonts w:ascii="Times New Roman" w:hAnsi="Times New Roman" w:cs="Times New Roman"/>
          <w:sz w:val="28"/>
          <w:szCs w:val="28"/>
        </w:rPr>
        <w:t>;</w:t>
      </w:r>
    </w:p>
    <w:p w:rsidR="005101FE" w:rsidRDefault="005101FE">
      <w:pPr>
        <w:numPr>
          <w:ilvl w:val="0"/>
          <w:numId w:val="14"/>
        </w:numPr>
        <w:spacing w:after="0" w:line="360" w:lineRule="auto"/>
        <w:jc w:val="both"/>
        <w:rPr>
          <w:rFonts w:ascii="Times New Roman" w:hAnsi="Times New Roman" w:cs="Times New Roman"/>
          <w:sz w:val="28"/>
          <w:szCs w:val="28"/>
        </w:rPr>
        <w:pPrChange w:id="422"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w:t>
      </w:r>
      <w:r>
        <w:rPr>
          <w:rFonts w:ascii="Times New Roman" w:hAnsi="Times New Roman" w:cs="Times New Roman"/>
          <w:sz w:val="28"/>
          <w:szCs w:val="28"/>
        </w:rPr>
        <w:t>машинного обучения</w:t>
      </w:r>
      <w:r w:rsidRPr="002B5728">
        <w:rPr>
          <w:rFonts w:ascii="Times New Roman" w:hAnsi="Times New Roman" w:cs="Times New Roman"/>
          <w:sz w:val="28"/>
          <w:szCs w:val="28"/>
        </w:rPr>
        <w:t>;</w:t>
      </w:r>
    </w:p>
    <w:p w:rsidR="002B5728" w:rsidRPr="002B5728" w:rsidRDefault="005101FE">
      <w:pPr>
        <w:numPr>
          <w:ilvl w:val="0"/>
          <w:numId w:val="14"/>
        </w:numPr>
        <w:spacing w:after="0" w:line="360" w:lineRule="auto"/>
        <w:jc w:val="both"/>
        <w:rPr>
          <w:rFonts w:ascii="Times New Roman" w:hAnsi="Times New Roman" w:cs="Times New Roman"/>
          <w:sz w:val="28"/>
          <w:szCs w:val="28"/>
        </w:rPr>
        <w:pPrChange w:id="423"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pacing w:val="-4"/>
          <w:sz w:val="28"/>
          <w:szCs w:val="28"/>
        </w:rPr>
        <w:t>разработка пользовательского интерфейса</w:t>
      </w:r>
      <w:r w:rsidR="002B5728" w:rsidRPr="002B5728">
        <w:rPr>
          <w:rFonts w:ascii="Times New Roman" w:hAnsi="Times New Roman" w:cs="Times New Roman"/>
          <w:spacing w:val="-4"/>
          <w:sz w:val="28"/>
          <w:szCs w:val="28"/>
        </w:rPr>
        <w:t>.</w:t>
      </w:r>
    </w:p>
    <w:p w:rsidR="005101FE" w:rsidRPr="00BE5624" w:rsidRDefault="002B5728" w:rsidP="005101FE">
      <w:pPr>
        <w:spacing w:after="0" w:line="360" w:lineRule="auto"/>
        <w:ind w:firstLine="709"/>
        <w:rPr>
          <w:rFonts w:ascii="Times New Roman" w:hAnsi="Times New Roman" w:cs="Times New Roman"/>
          <w:sz w:val="28"/>
          <w:szCs w:val="28"/>
        </w:rPr>
      </w:pPr>
      <w:r w:rsidRPr="002B5728">
        <w:rPr>
          <w:rFonts w:ascii="Times New Roman" w:hAnsi="Times New Roman" w:cs="Times New Roman"/>
          <w:sz w:val="28"/>
          <w:szCs w:val="28"/>
        </w:rPr>
        <w:t>В процессе подготовки выпускной квалификационной работы</w:t>
      </w:r>
      <w:r w:rsidR="005101FE">
        <w:rPr>
          <w:rFonts w:ascii="Times New Roman" w:hAnsi="Times New Roman" w:cs="Times New Roman"/>
          <w:sz w:val="28"/>
          <w:szCs w:val="28"/>
        </w:rPr>
        <w:t xml:space="preserve"> </w:t>
      </w:r>
      <w:r w:rsidR="005101FE" w:rsidRPr="00BE5624">
        <w:rPr>
          <w:rFonts w:ascii="Times New Roman" w:hAnsi="Times New Roman" w:cs="Times New Roman"/>
          <w:sz w:val="28"/>
          <w:szCs w:val="28"/>
        </w:rPr>
        <w:t xml:space="preserve">был проведён анализ </w:t>
      </w:r>
      <w:r w:rsidR="005101FE">
        <w:rPr>
          <w:rFonts w:ascii="Times New Roman" w:hAnsi="Times New Roman" w:cs="Times New Roman"/>
          <w:sz w:val="28"/>
          <w:szCs w:val="28"/>
        </w:rPr>
        <w:t>этапов производства вина, влияние параметров и местности на качества вина. Были выявлены проблемы с которыми можно столкнуться при поиска оптимальной местности, и</w:t>
      </w:r>
      <w:r w:rsidR="005101FE" w:rsidRPr="00BE5624">
        <w:rPr>
          <w:rFonts w:ascii="Times New Roman" w:hAnsi="Times New Roman" w:cs="Times New Roman"/>
          <w:sz w:val="28"/>
          <w:szCs w:val="28"/>
        </w:rPr>
        <w:t xml:space="preserve">з которого был сделан вывод о необходимости модернизации. </w:t>
      </w:r>
    </w:p>
    <w:p w:rsidR="002B5728" w:rsidRDefault="005101FE" w:rsidP="00D0555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работы было разработано решение, облегчающее процесс поиска местности</w:t>
      </w:r>
      <w:r w:rsidRPr="00BE5624">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разработана архитектура приложения; ролевая модель для разграниченного взаимодействия с приложением; система создания набора местности, сбора климатических и почвенных данных. </w:t>
      </w:r>
      <w:r w:rsidR="002B5728" w:rsidRPr="002B5728">
        <w:rPr>
          <w:rFonts w:ascii="Times New Roman" w:hAnsi="Times New Roman" w:cs="Times New Roman"/>
          <w:sz w:val="28"/>
          <w:szCs w:val="28"/>
        </w:rPr>
        <w:t xml:space="preserve"> </w:t>
      </w:r>
    </w:p>
    <w:p w:rsidR="00D0555A" w:rsidRPr="00D0555A" w:rsidRDefault="00D0555A" w:rsidP="00D0555A">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ANNOTATION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purpose of the final qualification work is to develop an automated system for predicting the quality of raw materials for wine production.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lastRenderedPageBreak/>
        <w:t xml:space="preserve">The work consists of a calculation and explanatory note on 80 pages of typewritten text, made in a Microsoft Office Word 2010 text editor, including 67 illustrations and 2 tables. The drawings </w:t>
      </w:r>
      <w:proofErr w:type="gramStart"/>
      <w:r w:rsidRPr="00D0555A">
        <w:rPr>
          <w:rFonts w:ascii="Times New Roman" w:hAnsi="Times New Roman" w:cs="Times New Roman"/>
          <w:sz w:val="28"/>
          <w:szCs w:val="28"/>
          <w:lang w:val="en-US"/>
        </w:rPr>
        <w:t>are made</w:t>
      </w:r>
      <w:proofErr w:type="gramEnd"/>
      <w:r w:rsidRPr="00D0555A">
        <w:rPr>
          <w:rFonts w:ascii="Times New Roman" w:hAnsi="Times New Roman" w:cs="Times New Roman"/>
          <w:sz w:val="28"/>
          <w:szCs w:val="28"/>
          <w:lang w:val="en-US"/>
        </w:rPr>
        <w:t xml:space="preserve"> in the graphic editor lucid.</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tasks of the WRC are:</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4"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to analyze the technological process of wine production;</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5"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 xml:space="preserve"> development of a system for predicting the quality of raw materials;</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6"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development of a machine learning system;</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7"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User interface development.</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process of preparing the final qualification work, an analysis of the stages of wine production, the influence of parameters and terrain on the quality of wine </w:t>
      </w:r>
      <w:proofErr w:type="gramStart"/>
      <w:r w:rsidRPr="00D0555A">
        <w:rPr>
          <w:rFonts w:ascii="Times New Roman" w:hAnsi="Times New Roman" w:cs="Times New Roman"/>
          <w:sz w:val="28"/>
          <w:szCs w:val="28"/>
          <w:lang w:val="en-US"/>
        </w:rPr>
        <w:t>was conducted</w:t>
      </w:r>
      <w:proofErr w:type="gramEnd"/>
      <w:r w:rsidRPr="00D0555A">
        <w:rPr>
          <w:rFonts w:ascii="Times New Roman" w:hAnsi="Times New Roman" w:cs="Times New Roman"/>
          <w:sz w:val="28"/>
          <w:szCs w:val="28"/>
          <w:lang w:val="en-US"/>
        </w:rPr>
        <w:t xml:space="preserve">. The problems that </w:t>
      </w:r>
      <w:proofErr w:type="gramStart"/>
      <w:r w:rsidRPr="00D0555A">
        <w:rPr>
          <w:rFonts w:ascii="Times New Roman" w:hAnsi="Times New Roman" w:cs="Times New Roman"/>
          <w:sz w:val="28"/>
          <w:szCs w:val="28"/>
          <w:lang w:val="en-US"/>
        </w:rPr>
        <w:t>can be encountered</w:t>
      </w:r>
      <w:proofErr w:type="gramEnd"/>
      <w:r w:rsidRPr="00D0555A">
        <w:rPr>
          <w:rFonts w:ascii="Times New Roman" w:hAnsi="Times New Roman" w:cs="Times New Roman"/>
          <w:sz w:val="28"/>
          <w:szCs w:val="28"/>
          <w:lang w:val="en-US"/>
        </w:rPr>
        <w:t xml:space="preserve"> when searching for the optimal terrain were identified, from which a conclusion was drawn about the need for modernization. </w:t>
      </w:r>
    </w:p>
    <w:p w:rsidR="002B5728" w:rsidRDefault="00D0555A" w:rsidP="004F1DEC">
      <w:pPr>
        <w:spacing w:after="0" w:line="360" w:lineRule="auto"/>
        <w:ind w:firstLine="709"/>
        <w:jc w:val="both"/>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course of this work, a solution </w:t>
      </w:r>
      <w:proofErr w:type="gramStart"/>
      <w:r w:rsidRPr="00D0555A">
        <w:rPr>
          <w:rFonts w:ascii="Times New Roman" w:hAnsi="Times New Roman" w:cs="Times New Roman"/>
          <w:sz w:val="28"/>
          <w:szCs w:val="28"/>
          <w:lang w:val="en-US"/>
        </w:rPr>
        <w:t>was developed</w:t>
      </w:r>
      <w:proofErr w:type="gramEnd"/>
      <w:r w:rsidRPr="00D0555A">
        <w:rPr>
          <w:rFonts w:ascii="Times New Roman" w:hAnsi="Times New Roman" w:cs="Times New Roman"/>
          <w:sz w:val="28"/>
          <w:szCs w:val="28"/>
          <w:lang w:val="en-US"/>
        </w:rPr>
        <w:t xml:space="preserve"> that facilitates the process of locality search. In particular, the application architecture has been developed; a role model for delimited interaction with the application; a system for creating a terrain set, collecting climatic and soil data.</w:t>
      </w:r>
    </w:p>
    <w:p w:rsidR="00D0555A" w:rsidRPr="00D0555A" w:rsidRDefault="00D0555A" w:rsidP="004F1DEC">
      <w:pPr>
        <w:spacing w:after="0" w:line="360" w:lineRule="auto"/>
        <w:ind w:firstLine="709"/>
        <w:jc w:val="both"/>
        <w:rPr>
          <w:rFonts w:ascii="Times New Roman" w:hAnsi="Times New Roman" w:cs="Times New Roman"/>
          <w:sz w:val="28"/>
          <w:szCs w:val="28"/>
          <w:lang w:val="en-US"/>
        </w:rPr>
      </w:pPr>
    </w:p>
    <w:sdt>
      <w:sdtPr>
        <w:rPr>
          <w:rFonts w:ascii="Times New Roman" w:eastAsiaTheme="minorHAnsi" w:hAnsi="Times New Roman" w:cs="Times New Roman"/>
          <w:color w:val="auto"/>
          <w:sz w:val="28"/>
          <w:szCs w:val="28"/>
          <w:lang w:eastAsia="en-US"/>
        </w:rPr>
        <w:id w:val="139397743"/>
        <w:docPartObj>
          <w:docPartGallery w:val="Table of Contents"/>
          <w:docPartUnique/>
        </w:docPartObj>
      </w:sdtPr>
      <w:sdtEndPr>
        <w:rPr>
          <w:b/>
          <w:bCs/>
        </w:rPr>
      </w:sdtEndPr>
      <w:sdtContent>
        <w:p w:rsidR="003225DF" w:rsidRPr="00843411" w:rsidRDefault="00843411" w:rsidP="002B5728">
          <w:pPr>
            <w:pStyle w:val="ab"/>
            <w:spacing w:before="0" w:line="360" w:lineRule="auto"/>
            <w:ind w:firstLine="709"/>
            <w:jc w:val="center"/>
            <w:rPr>
              <w:rFonts w:ascii="Times New Roman" w:hAnsi="Times New Roman" w:cs="Times New Roman"/>
              <w:color w:val="auto"/>
              <w:sz w:val="28"/>
              <w:szCs w:val="28"/>
            </w:rPr>
          </w:pPr>
          <w:r w:rsidRPr="00843411">
            <w:rPr>
              <w:rFonts w:ascii="Times New Roman" w:hAnsi="Times New Roman" w:cs="Times New Roman"/>
              <w:b/>
              <w:color w:val="auto"/>
              <w:sz w:val="28"/>
              <w:szCs w:val="28"/>
            </w:rPr>
            <w:t>СОДЕРЖАНИЕ</w:t>
          </w:r>
        </w:p>
        <w:p w:rsidR="00F43689" w:rsidRDefault="003225DF">
          <w:pPr>
            <w:pStyle w:val="11"/>
            <w:rPr>
              <w:ins w:id="428" w:author="root" w:date="2023-06-07T14:44:00Z"/>
              <w:rFonts w:eastAsiaTheme="minorEastAsia"/>
              <w:noProof/>
              <w:lang w:eastAsia="ru-RU"/>
            </w:rPr>
          </w:pPr>
          <w:r w:rsidRPr="00843411">
            <w:rPr>
              <w:b/>
              <w:bCs/>
            </w:rPr>
            <w:fldChar w:fldCharType="begin"/>
          </w:r>
          <w:r w:rsidRPr="00843411">
            <w:rPr>
              <w:b/>
              <w:bCs/>
            </w:rPr>
            <w:instrText xml:space="preserve"> TOC \o "1-3" \h \z \u </w:instrText>
          </w:r>
          <w:r w:rsidRPr="00843411">
            <w:rPr>
              <w:b/>
              <w:bCs/>
            </w:rPr>
            <w:fldChar w:fldCharType="separate"/>
          </w:r>
          <w:ins w:id="429" w:author="root" w:date="2023-06-07T14:44:00Z">
            <w:r w:rsidR="00F43689" w:rsidRPr="00972C7F">
              <w:rPr>
                <w:rStyle w:val="a5"/>
                <w:noProof/>
              </w:rPr>
              <w:fldChar w:fldCharType="begin"/>
            </w:r>
            <w:r w:rsidR="00F43689" w:rsidRPr="00972C7F">
              <w:rPr>
                <w:rStyle w:val="a5"/>
                <w:noProof/>
              </w:rPr>
              <w:instrText xml:space="preserve"> </w:instrText>
            </w:r>
            <w:r w:rsidR="00F43689">
              <w:rPr>
                <w:noProof/>
              </w:rPr>
              <w:instrText>HYPERLINK \l "_Toc137041502"</w:instrText>
            </w:r>
            <w:r w:rsidR="00F43689" w:rsidRPr="00972C7F">
              <w:rPr>
                <w:rStyle w:val="a5"/>
                <w:noProof/>
              </w:rPr>
              <w:instrText xml:space="preserve"> </w:instrText>
            </w:r>
            <w:r w:rsidR="00F43689" w:rsidRPr="00972C7F">
              <w:rPr>
                <w:rStyle w:val="a5"/>
                <w:noProof/>
              </w:rPr>
            </w:r>
            <w:r w:rsidR="00F43689" w:rsidRPr="00972C7F">
              <w:rPr>
                <w:rStyle w:val="a5"/>
                <w:noProof/>
              </w:rPr>
              <w:fldChar w:fldCharType="separate"/>
            </w:r>
            <w:r w:rsidR="00F43689" w:rsidRPr="00972C7F">
              <w:rPr>
                <w:rStyle w:val="a5"/>
                <w:noProof/>
              </w:rPr>
              <w:t>ВВЕДЕНИЕ</w:t>
            </w:r>
            <w:r w:rsidR="00F43689">
              <w:rPr>
                <w:noProof/>
                <w:webHidden/>
              </w:rPr>
              <w:tab/>
            </w:r>
            <w:r w:rsidR="00F43689">
              <w:rPr>
                <w:noProof/>
                <w:webHidden/>
              </w:rPr>
              <w:fldChar w:fldCharType="begin"/>
            </w:r>
            <w:r w:rsidR="00F43689">
              <w:rPr>
                <w:noProof/>
                <w:webHidden/>
              </w:rPr>
              <w:instrText xml:space="preserve"> PAGEREF _Toc137041502 \h </w:instrText>
            </w:r>
            <w:r w:rsidR="00F43689">
              <w:rPr>
                <w:noProof/>
                <w:webHidden/>
              </w:rPr>
            </w:r>
          </w:ins>
          <w:r w:rsidR="00F43689">
            <w:rPr>
              <w:noProof/>
              <w:webHidden/>
            </w:rPr>
            <w:fldChar w:fldCharType="separate"/>
          </w:r>
          <w:ins w:id="430" w:author="root" w:date="2023-06-07T14:44:00Z">
            <w:r w:rsidR="00F43689">
              <w:rPr>
                <w:noProof/>
                <w:webHidden/>
              </w:rPr>
              <w:t>7</w:t>
            </w:r>
            <w:r w:rsidR="00F43689">
              <w:rPr>
                <w:noProof/>
                <w:webHidden/>
              </w:rPr>
              <w:fldChar w:fldCharType="end"/>
            </w:r>
            <w:r w:rsidR="00F43689" w:rsidRPr="00972C7F">
              <w:rPr>
                <w:rStyle w:val="a5"/>
                <w:noProof/>
              </w:rPr>
              <w:fldChar w:fldCharType="end"/>
            </w:r>
          </w:ins>
        </w:p>
        <w:p w:rsidR="00F43689" w:rsidRDefault="00F43689">
          <w:pPr>
            <w:pStyle w:val="11"/>
            <w:rPr>
              <w:ins w:id="431" w:author="root" w:date="2023-06-07T14:44:00Z"/>
              <w:rFonts w:eastAsiaTheme="minorEastAsia"/>
              <w:noProof/>
              <w:lang w:eastAsia="ru-RU"/>
            </w:rPr>
          </w:pPr>
          <w:ins w:id="432" w:author="root" w:date="2023-06-07T14:44:00Z">
            <w:r w:rsidRPr="00972C7F">
              <w:rPr>
                <w:rStyle w:val="a5"/>
                <w:noProof/>
              </w:rPr>
              <w:fldChar w:fldCharType="begin"/>
            </w:r>
            <w:r w:rsidRPr="00972C7F">
              <w:rPr>
                <w:rStyle w:val="a5"/>
                <w:noProof/>
              </w:rPr>
              <w:instrText xml:space="preserve"> </w:instrText>
            </w:r>
            <w:r>
              <w:rPr>
                <w:noProof/>
              </w:rPr>
              <w:instrText>HYPERLINK \l "_Toc137041503"</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 ТЕХНОЛОГИЧЕСКИЙ ПРОЦЕСС ПРОИЗВОДСТВА ВИНА</w:t>
            </w:r>
            <w:r>
              <w:rPr>
                <w:noProof/>
                <w:webHidden/>
              </w:rPr>
              <w:tab/>
            </w:r>
            <w:r>
              <w:rPr>
                <w:noProof/>
                <w:webHidden/>
              </w:rPr>
              <w:fldChar w:fldCharType="begin"/>
            </w:r>
            <w:r>
              <w:rPr>
                <w:noProof/>
                <w:webHidden/>
              </w:rPr>
              <w:instrText xml:space="preserve"> PAGEREF _Toc137041503 \h </w:instrText>
            </w:r>
            <w:r>
              <w:rPr>
                <w:noProof/>
                <w:webHidden/>
              </w:rPr>
            </w:r>
          </w:ins>
          <w:r>
            <w:rPr>
              <w:noProof/>
              <w:webHidden/>
            </w:rPr>
            <w:fldChar w:fldCharType="separate"/>
          </w:r>
          <w:ins w:id="433" w:author="root" w:date="2023-06-07T14:44:00Z">
            <w:r>
              <w:rPr>
                <w:noProof/>
                <w:webHidden/>
              </w:rPr>
              <w:t>8</w:t>
            </w:r>
            <w:r>
              <w:rPr>
                <w:noProof/>
                <w:webHidden/>
              </w:rPr>
              <w:fldChar w:fldCharType="end"/>
            </w:r>
            <w:r w:rsidRPr="00972C7F">
              <w:rPr>
                <w:rStyle w:val="a5"/>
                <w:noProof/>
              </w:rPr>
              <w:fldChar w:fldCharType="end"/>
            </w:r>
          </w:ins>
        </w:p>
        <w:p w:rsidR="00F43689" w:rsidRDefault="00F43689">
          <w:pPr>
            <w:pStyle w:val="11"/>
            <w:tabs>
              <w:tab w:val="left" w:pos="660"/>
            </w:tabs>
            <w:rPr>
              <w:ins w:id="434" w:author="root" w:date="2023-06-07T14:44:00Z"/>
              <w:rFonts w:eastAsiaTheme="minorEastAsia"/>
              <w:noProof/>
              <w:lang w:eastAsia="ru-RU"/>
            </w:rPr>
          </w:pPr>
          <w:ins w:id="435" w:author="root" w:date="2023-06-07T14:44:00Z">
            <w:r w:rsidRPr="00972C7F">
              <w:rPr>
                <w:rStyle w:val="a5"/>
                <w:noProof/>
              </w:rPr>
              <w:fldChar w:fldCharType="begin"/>
            </w:r>
            <w:r w:rsidRPr="00972C7F">
              <w:rPr>
                <w:rStyle w:val="a5"/>
                <w:noProof/>
              </w:rPr>
              <w:instrText xml:space="preserve"> </w:instrText>
            </w:r>
            <w:r>
              <w:rPr>
                <w:noProof/>
              </w:rPr>
              <w:instrText>HYPERLINK \l "_Toc137041504"</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1.1</w:t>
            </w:r>
            <w:r>
              <w:rPr>
                <w:rFonts w:eastAsiaTheme="minorEastAsia"/>
                <w:noProof/>
                <w:lang w:eastAsia="ru-RU"/>
              </w:rPr>
              <w:tab/>
            </w:r>
            <w:r w:rsidRPr="00972C7F">
              <w:rPr>
                <w:rStyle w:val="a5"/>
                <w:noProof/>
              </w:rPr>
              <w:t>. Этапы производства вина</w:t>
            </w:r>
            <w:r>
              <w:rPr>
                <w:noProof/>
                <w:webHidden/>
              </w:rPr>
              <w:tab/>
            </w:r>
            <w:r>
              <w:rPr>
                <w:noProof/>
                <w:webHidden/>
              </w:rPr>
              <w:fldChar w:fldCharType="begin"/>
            </w:r>
            <w:r>
              <w:rPr>
                <w:noProof/>
                <w:webHidden/>
              </w:rPr>
              <w:instrText xml:space="preserve"> PAGEREF _Toc137041504 \h </w:instrText>
            </w:r>
            <w:r>
              <w:rPr>
                <w:noProof/>
                <w:webHidden/>
              </w:rPr>
            </w:r>
          </w:ins>
          <w:r>
            <w:rPr>
              <w:noProof/>
              <w:webHidden/>
            </w:rPr>
            <w:fldChar w:fldCharType="separate"/>
          </w:r>
          <w:ins w:id="436" w:author="root" w:date="2023-06-07T14:44:00Z">
            <w:r>
              <w:rPr>
                <w:noProof/>
                <w:webHidden/>
              </w:rPr>
              <w:t>8</w:t>
            </w:r>
            <w:r>
              <w:rPr>
                <w:noProof/>
                <w:webHidden/>
              </w:rPr>
              <w:fldChar w:fldCharType="end"/>
            </w:r>
            <w:r w:rsidRPr="00972C7F">
              <w:rPr>
                <w:rStyle w:val="a5"/>
                <w:noProof/>
              </w:rPr>
              <w:fldChar w:fldCharType="end"/>
            </w:r>
          </w:ins>
        </w:p>
        <w:p w:rsidR="00F43689" w:rsidRDefault="00F43689">
          <w:pPr>
            <w:pStyle w:val="11"/>
            <w:rPr>
              <w:ins w:id="437" w:author="root" w:date="2023-06-07T14:44:00Z"/>
              <w:rFonts w:eastAsiaTheme="minorEastAsia"/>
              <w:noProof/>
              <w:lang w:eastAsia="ru-RU"/>
            </w:rPr>
          </w:pPr>
          <w:ins w:id="438" w:author="root" w:date="2023-06-07T14:44:00Z">
            <w:r w:rsidRPr="00972C7F">
              <w:rPr>
                <w:rStyle w:val="a5"/>
                <w:noProof/>
              </w:rPr>
              <w:fldChar w:fldCharType="begin"/>
            </w:r>
            <w:r w:rsidRPr="00972C7F">
              <w:rPr>
                <w:rStyle w:val="a5"/>
                <w:noProof/>
              </w:rPr>
              <w:instrText xml:space="preserve"> </w:instrText>
            </w:r>
            <w:r>
              <w:rPr>
                <w:noProof/>
              </w:rPr>
              <w:instrText>HYPERLINK \l "_Toc137041505"</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1.2. Влияние различных факторов на качество исходного сырья</w:t>
            </w:r>
            <w:r>
              <w:rPr>
                <w:noProof/>
                <w:webHidden/>
              </w:rPr>
              <w:tab/>
            </w:r>
            <w:r>
              <w:rPr>
                <w:noProof/>
                <w:webHidden/>
              </w:rPr>
              <w:fldChar w:fldCharType="begin"/>
            </w:r>
            <w:r>
              <w:rPr>
                <w:noProof/>
                <w:webHidden/>
              </w:rPr>
              <w:instrText xml:space="preserve"> PAGEREF _Toc137041505 \h </w:instrText>
            </w:r>
            <w:r>
              <w:rPr>
                <w:noProof/>
                <w:webHidden/>
              </w:rPr>
            </w:r>
          </w:ins>
          <w:r>
            <w:rPr>
              <w:noProof/>
              <w:webHidden/>
            </w:rPr>
            <w:fldChar w:fldCharType="separate"/>
          </w:r>
          <w:ins w:id="439" w:author="root" w:date="2023-06-07T14:44:00Z">
            <w:r>
              <w:rPr>
                <w:noProof/>
                <w:webHidden/>
              </w:rPr>
              <w:t>10</w:t>
            </w:r>
            <w:r>
              <w:rPr>
                <w:noProof/>
                <w:webHidden/>
              </w:rPr>
              <w:fldChar w:fldCharType="end"/>
            </w:r>
            <w:r w:rsidRPr="00972C7F">
              <w:rPr>
                <w:rStyle w:val="a5"/>
                <w:noProof/>
              </w:rPr>
              <w:fldChar w:fldCharType="end"/>
            </w:r>
          </w:ins>
        </w:p>
        <w:p w:rsidR="00F43689" w:rsidRDefault="00F43689">
          <w:pPr>
            <w:pStyle w:val="11"/>
            <w:rPr>
              <w:ins w:id="440" w:author="root" w:date="2023-06-07T14:44:00Z"/>
              <w:rFonts w:eastAsiaTheme="minorEastAsia"/>
              <w:noProof/>
              <w:lang w:eastAsia="ru-RU"/>
            </w:rPr>
          </w:pPr>
          <w:ins w:id="441" w:author="root" w:date="2023-06-07T14:44:00Z">
            <w:r w:rsidRPr="00972C7F">
              <w:rPr>
                <w:rStyle w:val="a5"/>
                <w:noProof/>
              </w:rPr>
              <w:fldChar w:fldCharType="begin"/>
            </w:r>
            <w:r w:rsidRPr="00972C7F">
              <w:rPr>
                <w:rStyle w:val="a5"/>
                <w:noProof/>
              </w:rPr>
              <w:instrText xml:space="preserve"> </w:instrText>
            </w:r>
            <w:r>
              <w:rPr>
                <w:noProof/>
              </w:rPr>
              <w:instrText>HYPERLINK \l "_Toc137041506"</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1.2.1. Влияние климатических факторов на виноград</w:t>
            </w:r>
            <w:r>
              <w:rPr>
                <w:noProof/>
                <w:webHidden/>
              </w:rPr>
              <w:tab/>
            </w:r>
            <w:r>
              <w:rPr>
                <w:noProof/>
                <w:webHidden/>
              </w:rPr>
              <w:fldChar w:fldCharType="begin"/>
            </w:r>
            <w:r>
              <w:rPr>
                <w:noProof/>
                <w:webHidden/>
              </w:rPr>
              <w:instrText xml:space="preserve"> PAGEREF _Toc137041506 \h </w:instrText>
            </w:r>
            <w:r>
              <w:rPr>
                <w:noProof/>
                <w:webHidden/>
              </w:rPr>
            </w:r>
          </w:ins>
          <w:r>
            <w:rPr>
              <w:noProof/>
              <w:webHidden/>
            </w:rPr>
            <w:fldChar w:fldCharType="separate"/>
          </w:r>
          <w:ins w:id="442" w:author="root" w:date="2023-06-07T14:44:00Z">
            <w:r>
              <w:rPr>
                <w:noProof/>
                <w:webHidden/>
              </w:rPr>
              <w:t>10</w:t>
            </w:r>
            <w:r>
              <w:rPr>
                <w:noProof/>
                <w:webHidden/>
              </w:rPr>
              <w:fldChar w:fldCharType="end"/>
            </w:r>
            <w:r w:rsidRPr="00972C7F">
              <w:rPr>
                <w:rStyle w:val="a5"/>
                <w:noProof/>
              </w:rPr>
              <w:fldChar w:fldCharType="end"/>
            </w:r>
          </w:ins>
        </w:p>
        <w:p w:rsidR="00F43689" w:rsidRDefault="00F43689">
          <w:pPr>
            <w:pStyle w:val="11"/>
            <w:rPr>
              <w:ins w:id="443" w:author="root" w:date="2023-06-07T14:44:00Z"/>
              <w:rFonts w:eastAsiaTheme="minorEastAsia"/>
              <w:noProof/>
              <w:lang w:eastAsia="ru-RU"/>
            </w:rPr>
          </w:pPr>
          <w:ins w:id="444" w:author="root" w:date="2023-06-07T14:44:00Z">
            <w:r w:rsidRPr="00972C7F">
              <w:rPr>
                <w:rStyle w:val="a5"/>
                <w:noProof/>
              </w:rPr>
              <w:fldChar w:fldCharType="begin"/>
            </w:r>
            <w:r w:rsidRPr="00972C7F">
              <w:rPr>
                <w:rStyle w:val="a5"/>
                <w:noProof/>
              </w:rPr>
              <w:instrText xml:space="preserve"> </w:instrText>
            </w:r>
            <w:r>
              <w:rPr>
                <w:noProof/>
              </w:rPr>
              <w:instrText>HYPERLINK \l "_Toc137041507"</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1.2.2. Влияние почвенных параметров.</w:t>
            </w:r>
            <w:r>
              <w:rPr>
                <w:noProof/>
                <w:webHidden/>
              </w:rPr>
              <w:tab/>
            </w:r>
            <w:r>
              <w:rPr>
                <w:noProof/>
                <w:webHidden/>
              </w:rPr>
              <w:fldChar w:fldCharType="begin"/>
            </w:r>
            <w:r>
              <w:rPr>
                <w:noProof/>
                <w:webHidden/>
              </w:rPr>
              <w:instrText xml:space="preserve"> PAGEREF _Toc137041507 \h </w:instrText>
            </w:r>
            <w:r>
              <w:rPr>
                <w:noProof/>
                <w:webHidden/>
              </w:rPr>
            </w:r>
          </w:ins>
          <w:r>
            <w:rPr>
              <w:noProof/>
              <w:webHidden/>
            </w:rPr>
            <w:fldChar w:fldCharType="separate"/>
          </w:r>
          <w:ins w:id="445" w:author="root" w:date="2023-06-07T14:44:00Z">
            <w:r>
              <w:rPr>
                <w:noProof/>
                <w:webHidden/>
              </w:rPr>
              <w:t>13</w:t>
            </w:r>
            <w:r>
              <w:rPr>
                <w:noProof/>
                <w:webHidden/>
              </w:rPr>
              <w:fldChar w:fldCharType="end"/>
            </w:r>
            <w:r w:rsidRPr="00972C7F">
              <w:rPr>
                <w:rStyle w:val="a5"/>
                <w:noProof/>
              </w:rPr>
              <w:fldChar w:fldCharType="end"/>
            </w:r>
          </w:ins>
        </w:p>
        <w:p w:rsidR="00F43689" w:rsidRDefault="00F43689">
          <w:pPr>
            <w:pStyle w:val="11"/>
            <w:rPr>
              <w:ins w:id="446" w:author="root" w:date="2023-06-07T14:44:00Z"/>
              <w:rFonts w:eastAsiaTheme="minorEastAsia"/>
              <w:noProof/>
              <w:lang w:eastAsia="ru-RU"/>
            </w:rPr>
          </w:pPr>
          <w:ins w:id="447" w:author="root" w:date="2023-06-07T14:44:00Z">
            <w:r w:rsidRPr="00972C7F">
              <w:rPr>
                <w:rStyle w:val="a5"/>
                <w:noProof/>
              </w:rPr>
              <w:fldChar w:fldCharType="begin"/>
            </w:r>
            <w:r w:rsidRPr="00972C7F">
              <w:rPr>
                <w:rStyle w:val="a5"/>
                <w:noProof/>
              </w:rPr>
              <w:instrText xml:space="preserve"> </w:instrText>
            </w:r>
            <w:r>
              <w:rPr>
                <w:noProof/>
              </w:rPr>
              <w:instrText>HYPERLINK \l "_Toc137041508"</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1.3. Цель и постановка задач</w:t>
            </w:r>
            <w:r>
              <w:rPr>
                <w:noProof/>
                <w:webHidden/>
              </w:rPr>
              <w:tab/>
            </w:r>
            <w:r>
              <w:rPr>
                <w:noProof/>
                <w:webHidden/>
              </w:rPr>
              <w:fldChar w:fldCharType="begin"/>
            </w:r>
            <w:r>
              <w:rPr>
                <w:noProof/>
                <w:webHidden/>
              </w:rPr>
              <w:instrText xml:space="preserve"> PAGEREF _Toc137041508 \h </w:instrText>
            </w:r>
            <w:r>
              <w:rPr>
                <w:noProof/>
                <w:webHidden/>
              </w:rPr>
            </w:r>
          </w:ins>
          <w:r>
            <w:rPr>
              <w:noProof/>
              <w:webHidden/>
            </w:rPr>
            <w:fldChar w:fldCharType="separate"/>
          </w:r>
          <w:ins w:id="448" w:author="root" w:date="2023-06-07T14:44:00Z">
            <w:r>
              <w:rPr>
                <w:noProof/>
                <w:webHidden/>
              </w:rPr>
              <w:t>16</w:t>
            </w:r>
            <w:r>
              <w:rPr>
                <w:noProof/>
                <w:webHidden/>
              </w:rPr>
              <w:fldChar w:fldCharType="end"/>
            </w:r>
            <w:r w:rsidRPr="00972C7F">
              <w:rPr>
                <w:rStyle w:val="a5"/>
                <w:noProof/>
              </w:rPr>
              <w:fldChar w:fldCharType="end"/>
            </w:r>
          </w:ins>
        </w:p>
        <w:p w:rsidR="00F43689" w:rsidRDefault="00F43689">
          <w:pPr>
            <w:pStyle w:val="11"/>
            <w:rPr>
              <w:ins w:id="449" w:author="root" w:date="2023-06-07T14:44:00Z"/>
              <w:rFonts w:eastAsiaTheme="minorEastAsia"/>
              <w:noProof/>
              <w:lang w:eastAsia="ru-RU"/>
            </w:rPr>
          </w:pPr>
          <w:ins w:id="450" w:author="root" w:date="2023-06-07T14:44:00Z">
            <w:r w:rsidRPr="00972C7F">
              <w:rPr>
                <w:rStyle w:val="a5"/>
                <w:noProof/>
              </w:rPr>
              <w:fldChar w:fldCharType="begin"/>
            </w:r>
            <w:r w:rsidRPr="00972C7F">
              <w:rPr>
                <w:rStyle w:val="a5"/>
                <w:noProof/>
              </w:rPr>
              <w:instrText xml:space="preserve"> </w:instrText>
            </w:r>
            <w:r>
              <w:rPr>
                <w:noProof/>
              </w:rPr>
              <w:instrText>HYPERLINK \l "_Toc137041509"</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1.4. Выводы по главе</w:t>
            </w:r>
            <w:r>
              <w:rPr>
                <w:noProof/>
                <w:webHidden/>
              </w:rPr>
              <w:tab/>
            </w:r>
            <w:r>
              <w:rPr>
                <w:noProof/>
                <w:webHidden/>
              </w:rPr>
              <w:fldChar w:fldCharType="begin"/>
            </w:r>
            <w:r>
              <w:rPr>
                <w:noProof/>
                <w:webHidden/>
              </w:rPr>
              <w:instrText xml:space="preserve"> PAGEREF _Toc137041509 \h </w:instrText>
            </w:r>
            <w:r>
              <w:rPr>
                <w:noProof/>
                <w:webHidden/>
              </w:rPr>
            </w:r>
          </w:ins>
          <w:r>
            <w:rPr>
              <w:noProof/>
              <w:webHidden/>
            </w:rPr>
            <w:fldChar w:fldCharType="separate"/>
          </w:r>
          <w:ins w:id="451" w:author="root" w:date="2023-06-07T14:44:00Z">
            <w:r>
              <w:rPr>
                <w:noProof/>
                <w:webHidden/>
              </w:rPr>
              <w:t>16</w:t>
            </w:r>
            <w:r>
              <w:rPr>
                <w:noProof/>
                <w:webHidden/>
              </w:rPr>
              <w:fldChar w:fldCharType="end"/>
            </w:r>
            <w:r w:rsidRPr="00972C7F">
              <w:rPr>
                <w:rStyle w:val="a5"/>
                <w:noProof/>
              </w:rPr>
              <w:fldChar w:fldCharType="end"/>
            </w:r>
          </w:ins>
        </w:p>
        <w:p w:rsidR="00F43689" w:rsidRDefault="00F43689">
          <w:pPr>
            <w:pStyle w:val="11"/>
            <w:rPr>
              <w:ins w:id="452" w:author="root" w:date="2023-06-07T14:44:00Z"/>
              <w:rFonts w:eastAsiaTheme="minorEastAsia"/>
              <w:noProof/>
              <w:lang w:eastAsia="ru-RU"/>
            </w:rPr>
          </w:pPr>
          <w:ins w:id="453" w:author="root" w:date="2023-06-07T14:44:00Z">
            <w:r w:rsidRPr="00972C7F">
              <w:rPr>
                <w:rStyle w:val="a5"/>
                <w:noProof/>
              </w:rPr>
              <w:fldChar w:fldCharType="begin"/>
            </w:r>
            <w:r w:rsidRPr="00972C7F">
              <w:rPr>
                <w:rStyle w:val="a5"/>
                <w:noProof/>
              </w:rPr>
              <w:instrText xml:space="preserve"> </w:instrText>
            </w:r>
            <w:r>
              <w:rPr>
                <w:noProof/>
              </w:rPr>
              <w:instrText>HYPERLINK \l "_Toc137041510"</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 СИСТЕМА ПРОГНОЗИРОВАНИЯ КАЧЕСТВА ИСХОДНОГО СЫРЬЯ</w:t>
            </w:r>
            <w:r>
              <w:rPr>
                <w:noProof/>
                <w:webHidden/>
              </w:rPr>
              <w:tab/>
            </w:r>
            <w:r>
              <w:rPr>
                <w:noProof/>
                <w:webHidden/>
              </w:rPr>
              <w:fldChar w:fldCharType="begin"/>
            </w:r>
            <w:r>
              <w:rPr>
                <w:noProof/>
                <w:webHidden/>
              </w:rPr>
              <w:instrText xml:space="preserve"> PAGEREF _Toc137041510 \h </w:instrText>
            </w:r>
            <w:r>
              <w:rPr>
                <w:noProof/>
                <w:webHidden/>
              </w:rPr>
            </w:r>
          </w:ins>
          <w:r>
            <w:rPr>
              <w:noProof/>
              <w:webHidden/>
            </w:rPr>
            <w:fldChar w:fldCharType="separate"/>
          </w:r>
          <w:ins w:id="454" w:author="root" w:date="2023-06-07T14:44:00Z">
            <w:r>
              <w:rPr>
                <w:noProof/>
                <w:webHidden/>
              </w:rPr>
              <w:t>17</w:t>
            </w:r>
            <w:r>
              <w:rPr>
                <w:noProof/>
                <w:webHidden/>
              </w:rPr>
              <w:fldChar w:fldCharType="end"/>
            </w:r>
            <w:r w:rsidRPr="00972C7F">
              <w:rPr>
                <w:rStyle w:val="a5"/>
                <w:noProof/>
              </w:rPr>
              <w:fldChar w:fldCharType="end"/>
            </w:r>
          </w:ins>
        </w:p>
        <w:p w:rsidR="00F43689" w:rsidRDefault="00F43689">
          <w:pPr>
            <w:pStyle w:val="11"/>
            <w:rPr>
              <w:ins w:id="455" w:author="root" w:date="2023-06-07T14:44:00Z"/>
              <w:rFonts w:eastAsiaTheme="minorEastAsia"/>
              <w:noProof/>
              <w:lang w:eastAsia="ru-RU"/>
            </w:rPr>
          </w:pPr>
          <w:ins w:id="456" w:author="root" w:date="2023-06-07T14:44:00Z">
            <w:r w:rsidRPr="00972C7F">
              <w:rPr>
                <w:rStyle w:val="a5"/>
                <w:noProof/>
              </w:rPr>
              <w:fldChar w:fldCharType="begin"/>
            </w:r>
            <w:r w:rsidRPr="00972C7F">
              <w:rPr>
                <w:rStyle w:val="a5"/>
                <w:noProof/>
              </w:rPr>
              <w:instrText xml:space="preserve"> </w:instrText>
            </w:r>
            <w:r>
              <w:rPr>
                <w:noProof/>
              </w:rPr>
              <w:instrText>HYPERLINK \l "_Toc137041511"</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2.1. Ролевая модель</w:t>
            </w:r>
            <w:r>
              <w:rPr>
                <w:noProof/>
                <w:webHidden/>
              </w:rPr>
              <w:tab/>
            </w:r>
            <w:r>
              <w:rPr>
                <w:noProof/>
                <w:webHidden/>
              </w:rPr>
              <w:fldChar w:fldCharType="begin"/>
            </w:r>
            <w:r>
              <w:rPr>
                <w:noProof/>
                <w:webHidden/>
              </w:rPr>
              <w:instrText xml:space="preserve"> PAGEREF _Toc137041511 \h </w:instrText>
            </w:r>
            <w:r>
              <w:rPr>
                <w:noProof/>
                <w:webHidden/>
              </w:rPr>
            </w:r>
          </w:ins>
          <w:r>
            <w:rPr>
              <w:noProof/>
              <w:webHidden/>
            </w:rPr>
            <w:fldChar w:fldCharType="separate"/>
          </w:r>
          <w:ins w:id="457" w:author="root" w:date="2023-06-07T14:44:00Z">
            <w:r>
              <w:rPr>
                <w:noProof/>
                <w:webHidden/>
              </w:rPr>
              <w:t>17</w:t>
            </w:r>
            <w:r>
              <w:rPr>
                <w:noProof/>
                <w:webHidden/>
              </w:rPr>
              <w:fldChar w:fldCharType="end"/>
            </w:r>
            <w:r w:rsidRPr="00972C7F">
              <w:rPr>
                <w:rStyle w:val="a5"/>
                <w:noProof/>
              </w:rPr>
              <w:fldChar w:fldCharType="end"/>
            </w:r>
          </w:ins>
        </w:p>
        <w:p w:rsidR="00F43689" w:rsidRDefault="00F43689">
          <w:pPr>
            <w:pStyle w:val="11"/>
            <w:rPr>
              <w:ins w:id="458" w:author="root" w:date="2023-06-07T14:44:00Z"/>
              <w:rFonts w:eastAsiaTheme="minorEastAsia"/>
              <w:noProof/>
              <w:lang w:eastAsia="ru-RU"/>
            </w:rPr>
          </w:pPr>
          <w:ins w:id="459" w:author="root" w:date="2023-06-07T14:44:00Z">
            <w:r w:rsidRPr="00972C7F">
              <w:rPr>
                <w:rStyle w:val="a5"/>
                <w:noProof/>
              </w:rPr>
              <w:fldChar w:fldCharType="begin"/>
            </w:r>
            <w:r w:rsidRPr="00972C7F">
              <w:rPr>
                <w:rStyle w:val="a5"/>
                <w:noProof/>
              </w:rPr>
              <w:instrText xml:space="preserve"> </w:instrText>
            </w:r>
            <w:r>
              <w:rPr>
                <w:noProof/>
              </w:rPr>
              <w:instrText>HYPERLINK \l "_Toc137041512"</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2.2. Архитектура системы прогнозирования качества исходного сырья</w:t>
            </w:r>
            <w:r>
              <w:rPr>
                <w:noProof/>
                <w:webHidden/>
              </w:rPr>
              <w:tab/>
            </w:r>
            <w:r>
              <w:rPr>
                <w:noProof/>
                <w:webHidden/>
              </w:rPr>
              <w:fldChar w:fldCharType="begin"/>
            </w:r>
            <w:r>
              <w:rPr>
                <w:noProof/>
                <w:webHidden/>
              </w:rPr>
              <w:instrText xml:space="preserve"> PAGEREF _Toc137041512 \h </w:instrText>
            </w:r>
            <w:r>
              <w:rPr>
                <w:noProof/>
                <w:webHidden/>
              </w:rPr>
            </w:r>
          </w:ins>
          <w:r>
            <w:rPr>
              <w:noProof/>
              <w:webHidden/>
            </w:rPr>
            <w:fldChar w:fldCharType="separate"/>
          </w:r>
          <w:ins w:id="460" w:author="root" w:date="2023-06-07T14:44:00Z">
            <w:r>
              <w:rPr>
                <w:noProof/>
                <w:webHidden/>
              </w:rPr>
              <w:t>18</w:t>
            </w:r>
            <w:r>
              <w:rPr>
                <w:noProof/>
                <w:webHidden/>
              </w:rPr>
              <w:fldChar w:fldCharType="end"/>
            </w:r>
            <w:r w:rsidRPr="00972C7F">
              <w:rPr>
                <w:rStyle w:val="a5"/>
                <w:noProof/>
              </w:rPr>
              <w:fldChar w:fldCharType="end"/>
            </w:r>
          </w:ins>
        </w:p>
        <w:p w:rsidR="00F43689" w:rsidRDefault="00F43689">
          <w:pPr>
            <w:pStyle w:val="11"/>
            <w:rPr>
              <w:ins w:id="461" w:author="root" w:date="2023-06-07T14:44:00Z"/>
              <w:rFonts w:eastAsiaTheme="minorEastAsia"/>
              <w:noProof/>
              <w:lang w:eastAsia="ru-RU"/>
            </w:rPr>
          </w:pPr>
          <w:ins w:id="462" w:author="root" w:date="2023-06-07T14:44:00Z">
            <w:r w:rsidRPr="00972C7F">
              <w:rPr>
                <w:rStyle w:val="a5"/>
                <w:noProof/>
              </w:rPr>
              <w:lastRenderedPageBreak/>
              <w:fldChar w:fldCharType="begin"/>
            </w:r>
            <w:r w:rsidRPr="00972C7F">
              <w:rPr>
                <w:rStyle w:val="a5"/>
                <w:noProof/>
              </w:rPr>
              <w:instrText xml:space="preserve"> </w:instrText>
            </w:r>
            <w:r>
              <w:rPr>
                <w:noProof/>
              </w:rPr>
              <w:instrText>HYPERLINK \l "_Toc137041513"</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2.3. Сбор данных для оценки местности и предоставления их пользователю</w:t>
            </w:r>
            <w:r>
              <w:rPr>
                <w:noProof/>
                <w:webHidden/>
              </w:rPr>
              <w:tab/>
            </w:r>
            <w:r>
              <w:rPr>
                <w:noProof/>
                <w:webHidden/>
              </w:rPr>
              <w:fldChar w:fldCharType="begin"/>
            </w:r>
            <w:r>
              <w:rPr>
                <w:noProof/>
                <w:webHidden/>
              </w:rPr>
              <w:instrText xml:space="preserve"> PAGEREF _Toc137041513 \h </w:instrText>
            </w:r>
            <w:r>
              <w:rPr>
                <w:noProof/>
                <w:webHidden/>
              </w:rPr>
            </w:r>
          </w:ins>
          <w:r>
            <w:rPr>
              <w:noProof/>
              <w:webHidden/>
            </w:rPr>
            <w:fldChar w:fldCharType="separate"/>
          </w:r>
          <w:ins w:id="463" w:author="root" w:date="2023-06-07T14:44:00Z">
            <w:r>
              <w:rPr>
                <w:noProof/>
                <w:webHidden/>
              </w:rPr>
              <w:t>20</w:t>
            </w:r>
            <w:r>
              <w:rPr>
                <w:noProof/>
                <w:webHidden/>
              </w:rPr>
              <w:fldChar w:fldCharType="end"/>
            </w:r>
            <w:r w:rsidRPr="00972C7F">
              <w:rPr>
                <w:rStyle w:val="a5"/>
                <w:noProof/>
              </w:rPr>
              <w:fldChar w:fldCharType="end"/>
            </w:r>
          </w:ins>
        </w:p>
        <w:p w:rsidR="00F43689" w:rsidRDefault="00F43689">
          <w:pPr>
            <w:pStyle w:val="11"/>
            <w:rPr>
              <w:ins w:id="464" w:author="root" w:date="2023-06-07T14:44:00Z"/>
              <w:rFonts w:eastAsiaTheme="minorEastAsia"/>
              <w:noProof/>
              <w:lang w:eastAsia="ru-RU"/>
            </w:rPr>
          </w:pPr>
          <w:ins w:id="465" w:author="root" w:date="2023-06-07T14:44:00Z">
            <w:r w:rsidRPr="00972C7F">
              <w:rPr>
                <w:rStyle w:val="a5"/>
                <w:noProof/>
              </w:rPr>
              <w:fldChar w:fldCharType="begin"/>
            </w:r>
            <w:r w:rsidRPr="00972C7F">
              <w:rPr>
                <w:rStyle w:val="a5"/>
                <w:noProof/>
              </w:rPr>
              <w:instrText xml:space="preserve"> </w:instrText>
            </w:r>
            <w:r>
              <w:rPr>
                <w:noProof/>
              </w:rPr>
              <w:instrText>HYPERLINK \l "_Toc137041514"</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2.4. Сущности, реализующие бизнес логику</w:t>
            </w:r>
            <w:r>
              <w:rPr>
                <w:noProof/>
                <w:webHidden/>
              </w:rPr>
              <w:tab/>
            </w:r>
            <w:r>
              <w:rPr>
                <w:noProof/>
                <w:webHidden/>
              </w:rPr>
              <w:fldChar w:fldCharType="begin"/>
            </w:r>
            <w:r>
              <w:rPr>
                <w:noProof/>
                <w:webHidden/>
              </w:rPr>
              <w:instrText xml:space="preserve"> PAGEREF _Toc137041514 \h </w:instrText>
            </w:r>
            <w:r>
              <w:rPr>
                <w:noProof/>
                <w:webHidden/>
              </w:rPr>
            </w:r>
          </w:ins>
          <w:r>
            <w:rPr>
              <w:noProof/>
              <w:webHidden/>
            </w:rPr>
            <w:fldChar w:fldCharType="separate"/>
          </w:r>
          <w:ins w:id="466" w:author="root" w:date="2023-06-07T14:44:00Z">
            <w:r>
              <w:rPr>
                <w:noProof/>
                <w:webHidden/>
              </w:rPr>
              <w:t>27</w:t>
            </w:r>
            <w:r>
              <w:rPr>
                <w:noProof/>
                <w:webHidden/>
              </w:rPr>
              <w:fldChar w:fldCharType="end"/>
            </w:r>
            <w:r w:rsidRPr="00972C7F">
              <w:rPr>
                <w:rStyle w:val="a5"/>
                <w:noProof/>
              </w:rPr>
              <w:fldChar w:fldCharType="end"/>
            </w:r>
          </w:ins>
        </w:p>
        <w:p w:rsidR="00F43689" w:rsidRDefault="00F43689">
          <w:pPr>
            <w:pStyle w:val="11"/>
            <w:rPr>
              <w:ins w:id="467" w:author="root" w:date="2023-06-07T14:44:00Z"/>
              <w:rFonts w:eastAsiaTheme="minorEastAsia"/>
              <w:noProof/>
              <w:lang w:eastAsia="ru-RU"/>
            </w:rPr>
          </w:pPr>
          <w:ins w:id="468" w:author="root" w:date="2023-06-07T14:44:00Z">
            <w:r w:rsidRPr="00972C7F">
              <w:rPr>
                <w:rStyle w:val="a5"/>
                <w:noProof/>
              </w:rPr>
              <w:fldChar w:fldCharType="begin"/>
            </w:r>
            <w:r w:rsidRPr="00972C7F">
              <w:rPr>
                <w:rStyle w:val="a5"/>
                <w:noProof/>
              </w:rPr>
              <w:instrText xml:space="preserve"> </w:instrText>
            </w:r>
            <w:r>
              <w:rPr>
                <w:noProof/>
              </w:rPr>
              <w:instrText>HYPERLINK \l "_Toc137041515"</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2.5. Выводы по главе</w:t>
            </w:r>
            <w:r>
              <w:rPr>
                <w:noProof/>
                <w:webHidden/>
              </w:rPr>
              <w:tab/>
            </w:r>
            <w:r>
              <w:rPr>
                <w:noProof/>
                <w:webHidden/>
              </w:rPr>
              <w:fldChar w:fldCharType="begin"/>
            </w:r>
            <w:r>
              <w:rPr>
                <w:noProof/>
                <w:webHidden/>
              </w:rPr>
              <w:instrText xml:space="preserve"> PAGEREF _Toc137041515 \h </w:instrText>
            </w:r>
            <w:r>
              <w:rPr>
                <w:noProof/>
                <w:webHidden/>
              </w:rPr>
            </w:r>
          </w:ins>
          <w:r>
            <w:rPr>
              <w:noProof/>
              <w:webHidden/>
            </w:rPr>
            <w:fldChar w:fldCharType="separate"/>
          </w:r>
          <w:ins w:id="469" w:author="root" w:date="2023-06-07T14:44:00Z">
            <w:r>
              <w:rPr>
                <w:noProof/>
                <w:webHidden/>
              </w:rPr>
              <w:t>42</w:t>
            </w:r>
            <w:r>
              <w:rPr>
                <w:noProof/>
                <w:webHidden/>
              </w:rPr>
              <w:fldChar w:fldCharType="end"/>
            </w:r>
            <w:r w:rsidRPr="00972C7F">
              <w:rPr>
                <w:rStyle w:val="a5"/>
                <w:noProof/>
              </w:rPr>
              <w:fldChar w:fldCharType="end"/>
            </w:r>
          </w:ins>
        </w:p>
        <w:p w:rsidR="00F43689" w:rsidRDefault="00F43689">
          <w:pPr>
            <w:pStyle w:val="11"/>
            <w:rPr>
              <w:ins w:id="470" w:author="root" w:date="2023-06-07T14:44:00Z"/>
              <w:rFonts w:eastAsiaTheme="minorEastAsia"/>
              <w:noProof/>
              <w:lang w:eastAsia="ru-RU"/>
            </w:rPr>
          </w:pPr>
          <w:ins w:id="471" w:author="root" w:date="2023-06-07T14:44:00Z">
            <w:r w:rsidRPr="00972C7F">
              <w:rPr>
                <w:rStyle w:val="a5"/>
                <w:noProof/>
              </w:rPr>
              <w:fldChar w:fldCharType="begin"/>
            </w:r>
            <w:r w:rsidRPr="00972C7F">
              <w:rPr>
                <w:rStyle w:val="a5"/>
                <w:noProof/>
              </w:rPr>
              <w:instrText xml:space="preserve"> </w:instrText>
            </w:r>
            <w:r>
              <w:rPr>
                <w:noProof/>
              </w:rPr>
              <w:instrText>HYPERLINK \l "_Toc137041516"</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3. СИСТЕМА МАШИННОГО ОБУЧЕНИЕ</w:t>
            </w:r>
            <w:r>
              <w:rPr>
                <w:noProof/>
                <w:webHidden/>
              </w:rPr>
              <w:tab/>
            </w:r>
            <w:r>
              <w:rPr>
                <w:noProof/>
                <w:webHidden/>
              </w:rPr>
              <w:fldChar w:fldCharType="begin"/>
            </w:r>
            <w:r>
              <w:rPr>
                <w:noProof/>
                <w:webHidden/>
              </w:rPr>
              <w:instrText xml:space="preserve"> PAGEREF _Toc137041516 \h </w:instrText>
            </w:r>
            <w:r>
              <w:rPr>
                <w:noProof/>
                <w:webHidden/>
              </w:rPr>
            </w:r>
          </w:ins>
          <w:r>
            <w:rPr>
              <w:noProof/>
              <w:webHidden/>
            </w:rPr>
            <w:fldChar w:fldCharType="separate"/>
          </w:r>
          <w:ins w:id="472" w:author="root" w:date="2023-06-07T14:44:00Z">
            <w:r>
              <w:rPr>
                <w:noProof/>
                <w:webHidden/>
              </w:rPr>
              <w:t>43</w:t>
            </w:r>
            <w:r>
              <w:rPr>
                <w:noProof/>
                <w:webHidden/>
              </w:rPr>
              <w:fldChar w:fldCharType="end"/>
            </w:r>
            <w:r w:rsidRPr="00972C7F">
              <w:rPr>
                <w:rStyle w:val="a5"/>
                <w:noProof/>
              </w:rPr>
              <w:fldChar w:fldCharType="end"/>
            </w:r>
          </w:ins>
        </w:p>
        <w:p w:rsidR="00F43689" w:rsidRDefault="00F43689">
          <w:pPr>
            <w:pStyle w:val="11"/>
            <w:rPr>
              <w:ins w:id="473" w:author="root" w:date="2023-06-07T14:44:00Z"/>
              <w:rFonts w:eastAsiaTheme="minorEastAsia"/>
              <w:noProof/>
              <w:lang w:eastAsia="ru-RU"/>
            </w:rPr>
          </w:pPr>
          <w:ins w:id="474" w:author="root" w:date="2023-06-07T14:44:00Z">
            <w:r w:rsidRPr="00972C7F">
              <w:rPr>
                <w:rStyle w:val="a5"/>
                <w:noProof/>
              </w:rPr>
              <w:fldChar w:fldCharType="begin"/>
            </w:r>
            <w:r w:rsidRPr="00972C7F">
              <w:rPr>
                <w:rStyle w:val="a5"/>
                <w:noProof/>
              </w:rPr>
              <w:instrText xml:space="preserve"> </w:instrText>
            </w:r>
            <w:r>
              <w:rPr>
                <w:noProof/>
              </w:rPr>
              <w:instrText>HYPERLINK \l "_Toc137041517"</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3.1. Обучение модели</w:t>
            </w:r>
            <w:r>
              <w:rPr>
                <w:noProof/>
                <w:webHidden/>
              </w:rPr>
              <w:tab/>
            </w:r>
            <w:r>
              <w:rPr>
                <w:noProof/>
                <w:webHidden/>
              </w:rPr>
              <w:fldChar w:fldCharType="begin"/>
            </w:r>
            <w:r>
              <w:rPr>
                <w:noProof/>
                <w:webHidden/>
              </w:rPr>
              <w:instrText xml:space="preserve"> PAGEREF _Toc137041517 \h </w:instrText>
            </w:r>
            <w:r>
              <w:rPr>
                <w:noProof/>
                <w:webHidden/>
              </w:rPr>
            </w:r>
          </w:ins>
          <w:r>
            <w:rPr>
              <w:noProof/>
              <w:webHidden/>
            </w:rPr>
            <w:fldChar w:fldCharType="separate"/>
          </w:r>
          <w:ins w:id="475" w:author="root" w:date="2023-06-07T14:44:00Z">
            <w:r>
              <w:rPr>
                <w:noProof/>
                <w:webHidden/>
              </w:rPr>
              <w:t>45</w:t>
            </w:r>
            <w:r>
              <w:rPr>
                <w:noProof/>
                <w:webHidden/>
              </w:rPr>
              <w:fldChar w:fldCharType="end"/>
            </w:r>
            <w:r w:rsidRPr="00972C7F">
              <w:rPr>
                <w:rStyle w:val="a5"/>
                <w:noProof/>
              </w:rPr>
              <w:fldChar w:fldCharType="end"/>
            </w:r>
          </w:ins>
        </w:p>
        <w:p w:rsidR="00F43689" w:rsidRDefault="00F43689">
          <w:pPr>
            <w:pStyle w:val="11"/>
            <w:rPr>
              <w:ins w:id="476" w:author="root" w:date="2023-06-07T14:44:00Z"/>
              <w:rFonts w:eastAsiaTheme="minorEastAsia"/>
              <w:noProof/>
              <w:lang w:eastAsia="ru-RU"/>
            </w:rPr>
          </w:pPr>
          <w:ins w:id="477" w:author="root" w:date="2023-06-07T14:44:00Z">
            <w:r w:rsidRPr="00972C7F">
              <w:rPr>
                <w:rStyle w:val="a5"/>
                <w:noProof/>
              </w:rPr>
              <w:fldChar w:fldCharType="begin"/>
            </w:r>
            <w:r w:rsidRPr="00972C7F">
              <w:rPr>
                <w:rStyle w:val="a5"/>
                <w:noProof/>
              </w:rPr>
              <w:instrText xml:space="preserve"> </w:instrText>
            </w:r>
            <w:r>
              <w:rPr>
                <w:noProof/>
              </w:rPr>
              <w:instrText>HYPERLINK \l "_Toc137041518"</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3.2. Оценка качества модели</w:t>
            </w:r>
            <w:r>
              <w:rPr>
                <w:noProof/>
                <w:webHidden/>
              </w:rPr>
              <w:tab/>
            </w:r>
            <w:r>
              <w:rPr>
                <w:noProof/>
                <w:webHidden/>
              </w:rPr>
              <w:fldChar w:fldCharType="begin"/>
            </w:r>
            <w:r>
              <w:rPr>
                <w:noProof/>
                <w:webHidden/>
              </w:rPr>
              <w:instrText xml:space="preserve"> PAGEREF _Toc137041518 \h </w:instrText>
            </w:r>
            <w:r>
              <w:rPr>
                <w:noProof/>
                <w:webHidden/>
              </w:rPr>
            </w:r>
          </w:ins>
          <w:r>
            <w:rPr>
              <w:noProof/>
              <w:webHidden/>
            </w:rPr>
            <w:fldChar w:fldCharType="separate"/>
          </w:r>
          <w:ins w:id="478" w:author="root" w:date="2023-06-07T14:44:00Z">
            <w:r>
              <w:rPr>
                <w:noProof/>
                <w:webHidden/>
              </w:rPr>
              <w:t>52</w:t>
            </w:r>
            <w:r>
              <w:rPr>
                <w:noProof/>
                <w:webHidden/>
              </w:rPr>
              <w:fldChar w:fldCharType="end"/>
            </w:r>
            <w:r w:rsidRPr="00972C7F">
              <w:rPr>
                <w:rStyle w:val="a5"/>
                <w:noProof/>
              </w:rPr>
              <w:fldChar w:fldCharType="end"/>
            </w:r>
          </w:ins>
        </w:p>
        <w:p w:rsidR="00F43689" w:rsidRDefault="00F43689">
          <w:pPr>
            <w:pStyle w:val="11"/>
            <w:rPr>
              <w:ins w:id="479" w:author="root" w:date="2023-06-07T14:44:00Z"/>
              <w:rFonts w:eastAsiaTheme="minorEastAsia"/>
              <w:noProof/>
              <w:lang w:eastAsia="ru-RU"/>
            </w:rPr>
          </w:pPr>
          <w:ins w:id="480" w:author="root" w:date="2023-06-07T14:44:00Z">
            <w:r w:rsidRPr="00972C7F">
              <w:rPr>
                <w:rStyle w:val="a5"/>
                <w:noProof/>
              </w:rPr>
              <w:fldChar w:fldCharType="begin"/>
            </w:r>
            <w:r w:rsidRPr="00972C7F">
              <w:rPr>
                <w:rStyle w:val="a5"/>
                <w:noProof/>
              </w:rPr>
              <w:instrText xml:space="preserve"> </w:instrText>
            </w:r>
            <w:r>
              <w:rPr>
                <w:noProof/>
              </w:rPr>
              <w:instrText>HYPERLINK \l "_Toc137041519"</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3.3. Сохранение модели</w:t>
            </w:r>
            <w:r>
              <w:rPr>
                <w:noProof/>
                <w:webHidden/>
              </w:rPr>
              <w:tab/>
            </w:r>
            <w:r>
              <w:rPr>
                <w:noProof/>
                <w:webHidden/>
              </w:rPr>
              <w:fldChar w:fldCharType="begin"/>
            </w:r>
            <w:r>
              <w:rPr>
                <w:noProof/>
                <w:webHidden/>
              </w:rPr>
              <w:instrText xml:space="preserve"> PAGEREF _Toc137041519 \h </w:instrText>
            </w:r>
            <w:r>
              <w:rPr>
                <w:noProof/>
                <w:webHidden/>
              </w:rPr>
            </w:r>
          </w:ins>
          <w:r>
            <w:rPr>
              <w:noProof/>
              <w:webHidden/>
            </w:rPr>
            <w:fldChar w:fldCharType="separate"/>
          </w:r>
          <w:ins w:id="481" w:author="root" w:date="2023-06-07T14:44:00Z">
            <w:r>
              <w:rPr>
                <w:noProof/>
                <w:webHidden/>
              </w:rPr>
              <w:t>57</w:t>
            </w:r>
            <w:r>
              <w:rPr>
                <w:noProof/>
                <w:webHidden/>
              </w:rPr>
              <w:fldChar w:fldCharType="end"/>
            </w:r>
            <w:r w:rsidRPr="00972C7F">
              <w:rPr>
                <w:rStyle w:val="a5"/>
                <w:noProof/>
              </w:rPr>
              <w:fldChar w:fldCharType="end"/>
            </w:r>
          </w:ins>
        </w:p>
        <w:p w:rsidR="00F43689" w:rsidRDefault="00F43689">
          <w:pPr>
            <w:pStyle w:val="11"/>
            <w:rPr>
              <w:ins w:id="482" w:author="root" w:date="2023-06-07T14:44:00Z"/>
              <w:rFonts w:eastAsiaTheme="minorEastAsia"/>
              <w:noProof/>
              <w:lang w:eastAsia="ru-RU"/>
            </w:rPr>
          </w:pPr>
          <w:ins w:id="483" w:author="root" w:date="2023-06-07T14:44:00Z">
            <w:r w:rsidRPr="00972C7F">
              <w:rPr>
                <w:rStyle w:val="a5"/>
                <w:noProof/>
              </w:rPr>
              <w:fldChar w:fldCharType="begin"/>
            </w:r>
            <w:r w:rsidRPr="00972C7F">
              <w:rPr>
                <w:rStyle w:val="a5"/>
                <w:noProof/>
              </w:rPr>
              <w:instrText xml:space="preserve"> </w:instrText>
            </w:r>
            <w:r>
              <w:rPr>
                <w:noProof/>
              </w:rPr>
              <w:instrText>HYPERLINK \l "_Toc137041520"</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3.4. Вывод по главе</w:t>
            </w:r>
            <w:r>
              <w:rPr>
                <w:noProof/>
                <w:webHidden/>
              </w:rPr>
              <w:tab/>
            </w:r>
            <w:r>
              <w:rPr>
                <w:noProof/>
                <w:webHidden/>
              </w:rPr>
              <w:fldChar w:fldCharType="begin"/>
            </w:r>
            <w:r>
              <w:rPr>
                <w:noProof/>
                <w:webHidden/>
              </w:rPr>
              <w:instrText xml:space="preserve"> PAGEREF _Toc137041520 \h </w:instrText>
            </w:r>
            <w:r>
              <w:rPr>
                <w:noProof/>
                <w:webHidden/>
              </w:rPr>
            </w:r>
          </w:ins>
          <w:r>
            <w:rPr>
              <w:noProof/>
              <w:webHidden/>
            </w:rPr>
            <w:fldChar w:fldCharType="separate"/>
          </w:r>
          <w:ins w:id="484" w:author="root" w:date="2023-06-07T14:44:00Z">
            <w:r>
              <w:rPr>
                <w:noProof/>
                <w:webHidden/>
              </w:rPr>
              <w:t>58</w:t>
            </w:r>
            <w:r>
              <w:rPr>
                <w:noProof/>
                <w:webHidden/>
              </w:rPr>
              <w:fldChar w:fldCharType="end"/>
            </w:r>
            <w:r w:rsidRPr="00972C7F">
              <w:rPr>
                <w:rStyle w:val="a5"/>
                <w:noProof/>
              </w:rPr>
              <w:fldChar w:fldCharType="end"/>
            </w:r>
          </w:ins>
        </w:p>
        <w:p w:rsidR="00F43689" w:rsidRDefault="00F43689">
          <w:pPr>
            <w:pStyle w:val="11"/>
            <w:tabs>
              <w:tab w:val="left" w:pos="440"/>
            </w:tabs>
            <w:rPr>
              <w:ins w:id="485" w:author="root" w:date="2023-06-07T14:44:00Z"/>
              <w:rFonts w:eastAsiaTheme="minorEastAsia"/>
              <w:noProof/>
              <w:lang w:eastAsia="ru-RU"/>
            </w:rPr>
          </w:pPr>
          <w:ins w:id="486" w:author="root" w:date="2023-06-07T14:44:00Z">
            <w:r w:rsidRPr="00972C7F">
              <w:rPr>
                <w:rStyle w:val="a5"/>
                <w:noProof/>
              </w:rPr>
              <w:fldChar w:fldCharType="begin"/>
            </w:r>
            <w:r w:rsidRPr="00972C7F">
              <w:rPr>
                <w:rStyle w:val="a5"/>
                <w:noProof/>
              </w:rPr>
              <w:instrText xml:space="preserve"> </w:instrText>
            </w:r>
            <w:r>
              <w:rPr>
                <w:noProof/>
              </w:rPr>
              <w:instrText>HYPERLINK \l "_Toc137041521"</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4.</w:t>
            </w:r>
            <w:r>
              <w:rPr>
                <w:rFonts w:eastAsiaTheme="minorEastAsia"/>
                <w:noProof/>
                <w:lang w:eastAsia="ru-RU"/>
              </w:rPr>
              <w:tab/>
            </w:r>
            <w:r w:rsidRPr="00972C7F">
              <w:rPr>
                <w:rStyle w:val="a5"/>
                <w:noProof/>
              </w:rPr>
              <w:t>РАЗРАБОТКА ПОЛЬЗОВАТЕЛЬСКОГО ИНТЕРФЕЙСА</w:t>
            </w:r>
            <w:r>
              <w:rPr>
                <w:noProof/>
                <w:webHidden/>
              </w:rPr>
              <w:tab/>
            </w:r>
            <w:r>
              <w:rPr>
                <w:noProof/>
                <w:webHidden/>
              </w:rPr>
              <w:fldChar w:fldCharType="begin"/>
            </w:r>
            <w:r>
              <w:rPr>
                <w:noProof/>
                <w:webHidden/>
              </w:rPr>
              <w:instrText xml:space="preserve"> PAGEREF _Toc137041521 \h </w:instrText>
            </w:r>
            <w:r>
              <w:rPr>
                <w:noProof/>
                <w:webHidden/>
              </w:rPr>
            </w:r>
          </w:ins>
          <w:r>
            <w:rPr>
              <w:noProof/>
              <w:webHidden/>
            </w:rPr>
            <w:fldChar w:fldCharType="separate"/>
          </w:r>
          <w:ins w:id="487" w:author="root" w:date="2023-06-07T14:44:00Z">
            <w:r>
              <w:rPr>
                <w:noProof/>
                <w:webHidden/>
              </w:rPr>
              <w:t>59</w:t>
            </w:r>
            <w:r>
              <w:rPr>
                <w:noProof/>
                <w:webHidden/>
              </w:rPr>
              <w:fldChar w:fldCharType="end"/>
            </w:r>
            <w:r w:rsidRPr="00972C7F">
              <w:rPr>
                <w:rStyle w:val="a5"/>
                <w:noProof/>
              </w:rPr>
              <w:fldChar w:fldCharType="end"/>
            </w:r>
          </w:ins>
        </w:p>
        <w:p w:rsidR="00F43689" w:rsidRDefault="00F43689">
          <w:pPr>
            <w:pStyle w:val="11"/>
            <w:tabs>
              <w:tab w:val="left" w:pos="660"/>
            </w:tabs>
            <w:rPr>
              <w:ins w:id="488" w:author="root" w:date="2023-06-07T14:44:00Z"/>
              <w:rFonts w:eastAsiaTheme="minorEastAsia"/>
              <w:noProof/>
              <w:lang w:eastAsia="ru-RU"/>
            </w:rPr>
          </w:pPr>
          <w:ins w:id="489" w:author="root" w:date="2023-06-07T14:44:00Z">
            <w:r w:rsidRPr="00972C7F">
              <w:rPr>
                <w:rStyle w:val="a5"/>
                <w:noProof/>
              </w:rPr>
              <w:fldChar w:fldCharType="begin"/>
            </w:r>
            <w:r w:rsidRPr="00972C7F">
              <w:rPr>
                <w:rStyle w:val="a5"/>
                <w:noProof/>
              </w:rPr>
              <w:instrText xml:space="preserve"> </w:instrText>
            </w:r>
            <w:r>
              <w:rPr>
                <w:noProof/>
              </w:rPr>
              <w:instrText>HYPERLINK \l "_Toc137041522"</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4.1.</w:t>
            </w:r>
            <w:r>
              <w:rPr>
                <w:rFonts w:eastAsiaTheme="minorEastAsia"/>
                <w:noProof/>
                <w:lang w:eastAsia="ru-RU"/>
              </w:rPr>
              <w:tab/>
            </w:r>
            <w:r w:rsidRPr="00972C7F">
              <w:rPr>
                <w:rStyle w:val="a5"/>
                <w:noProof/>
              </w:rPr>
              <w:t>Отображаемая часть интерфейса</w:t>
            </w:r>
            <w:r>
              <w:rPr>
                <w:noProof/>
                <w:webHidden/>
              </w:rPr>
              <w:tab/>
            </w:r>
            <w:r>
              <w:rPr>
                <w:noProof/>
                <w:webHidden/>
              </w:rPr>
              <w:fldChar w:fldCharType="begin"/>
            </w:r>
            <w:r>
              <w:rPr>
                <w:noProof/>
                <w:webHidden/>
              </w:rPr>
              <w:instrText xml:space="preserve"> PAGEREF _Toc137041522 \h </w:instrText>
            </w:r>
            <w:r>
              <w:rPr>
                <w:noProof/>
                <w:webHidden/>
              </w:rPr>
            </w:r>
          </w:ins>
          <w:r>
            <w:rPr>
              <w:noProof/>
              <w:webHidden/>
            </w:rPr>
            <w:fldChar w:fldCharType="separate"/>
          </w:r>
          <w:ins w:id="490" w:author="root" w:date="2023-06-07T14:44:00Z">
            <w:r>
              <w:rPr>
                <w:noProof/>
                <w:webHidden/>
              </w:rPr>
              <w:t>60</w:t>
            </w:r>
            <w:r>
              <w:rPr>
                <w:noProof/>
                <w:webHidden/>
              </w:rPr>
              <w:fldChar w:fldCharType="end"/>
            </w:r>
            <w:r w:rsidRPr="00972C7F">
              <w:rPr>
                <w:rStyle w:val="a5"/>
                <w:noProof/>
              </w:rPr>
              <w:fldChar w:fldCharType="end"/>
            </w:r>
          </w:ins>
        </w:p>
        <w:p w:rsidR="00F43689" w:rsidRDefault="00F43689">
          <w:pPr>
            <w:pStyle w:val="11"/>
            <w:tabs>
              <w:tab w:val="left" w:pos="660"/>
            </w:tabs>
            <w:rPr>
              <w:ins w:id="491" w:author="root" w:date="2023-06-07T14:44:00Z"/>
              <w:rFonts w:eastAsiaTheme="minorEastAsia"/>
              <w:noProof/>
              <w:lang w:eastAsia="ru-RU"/>
            </w:rPr>
          </w:pPr>
          <w:ins w:id="492" w:author="root" w:date="2023-06-07T14:44:00Z">
            <w:r w:rsidRPr="00972C7F">
              <w:rPr>
                <w:rStyle w:val="a5"/>
                <w:noProof/>
              </w:rPr>
              <w:fldChar w:fldCharType="begin"/>
            </w:r>
            <w:r w:rsidRPr="00972C7F">
              <w:rPr>
                <w:rStyle w:val="a5"/>
                <w:noProof/>
              </w:rPr>
              <w:instrText xml:space="preserve"> </w:instrText>
            </w:r>
            <w:r>
              <w:rPr>
                <w:noProof/>
              </w:rPr>
              <w:instrText>HYPERLINK \l "_Toc137041523"</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4.2.</w:t>
            </w:r>
            <w:r>
              <w:rPr>
                <w:rFonts w:eastAsiaTheme="minorEastAsia"/>
                <w:noProof/>
                <w:lang w:eastAsia="ru-RU"/>
              </w:rPr>
              <w:tab/>
            </w:r>
            <w:r w:rsidRPr="00972C7F">
              <w:rPr>
                <w:rStyle w:val="a5"/>
                <w:noProof/>
              </w:rPr>
              <w:t>Серверная часть приложения</w:t>
            </w:r>
            <w:r>
              <w:rPr>
                <w:noProof/>
                <w:webHidden/>
              </w:rPr>
              <w:tab/>
            </w:r>
            <w:r>
              <w:rPr>
                <w:noProof/>
                <w:webHidden/>
              </w:rPr>
              <w:fldChar w:fldCharType="begin"/>
            </w:r>
            <w:r>
              <w:rPr>
                <w:noProof/>
                <w:webHidden/>
              </w:rPr>
              <w:instrText xml:space="preserve"> PAGEREF _Toc137041523 \h </w:instrText>
            </w:r>
            <w:r>
              <w:rPr>
                <w:noProof/>
                <w:webHidden/>
              </w:rPr>
            </w:r>
          </w:ins>
          <w:r>
            <w:rPr>
              <w:noProof/>
              <w:webHidden/>
            </w:rPr>
            <w:fldChar w:fldCharType="separate"/>
          </w:r>
          <w:ins w:id="493" w:author="root" w:date="2023-06-07T14:44:00Z">
            <w:r>
              <w:rPr>
                <w:noProof/>
                <w:webHidden/>
              </w:rPr>
              <w:t>68</w:t>
            </w:r>
            <w:r>
              <w:rPr>
                <w:noProof/>
                <w:webHidden/>
              </w:rPr>
              <w:fldChar w:fldCharType="end"/>
            </w:r>
            <w:r w:rsidRPr="00972C7F">
              <w:rPr>
                <w:rStyle w:val="a5"/>
                <w:noProof/>
              </w:rPr>
              <w:fldChar w:fldCharType="end"/>
            </w:r>
          </w:ins>
        </w:p>
        <w:p w:rsidR="00F43689" w:rsidRDefault="00F43689">
          <w:pPr>
            <w:pStyle w:val="11"/>
            <w:tabs>
              <w:tab w:val="left" w:pos="660"/>
            </w:tabs>
            <w:rPr>
              <w:ins w:id="494" w:author="root" w:date="2023-06-07T14:44:00Z"/>
              <w:rFonts w:eastAsiaTheme="minorEastAsia"/>
              <w:noProof/>
              <w:lang w:eastAsia="ru-RU"/>
            </w:rPr>
          </w:pPr>
          <w:ins w:id="495" w:author="root" w:date="2023-06-07T14:44:00Z">
            <w:r w:rsidRPr="00972C7F">
              <w:rPr>
                <w:rStyle w:val="a5"/>
                <w:noProof/>
              </w:rPr>
              <w:fldChar w:fldCharType="begin"/>
            </w:r>
            <w:r w:rsidRPr="00972C7F">
              <w:rPr>
                <w:rStyle w:val="a5"/>
                <w:noProof/>
              </w:rPr>
              <w:instrText xml:space="preserve"> </w:instrText>
            </w:r>
            <w:r>
              <w:rPr>
                <w:noProof/>
              </w:rPr>
              <w:instrText>HYPERLINK \l "_Toc137041524"</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4.3.</w:t>
            </w:r>
            <w:r>
              <w:rPr>
                <w:rFonts w:eastAsiaTheme="minorEastAsia"/>
                <w:noProof/>
                <w:lang w:eastAsia="ru-RU"/>
              </w:rPr>
              <w:tab/>
            </w:r>
            <w:r w:rsidRPr="00972C7F">
              <w:rPr>
                <w:rStyle w:val="a5"/>
                <w:noProof/>
              </w:rPr>
              <w:t>Вывод по главе</w:t>
            </w:r>
            <w:r>
              <w:rPr>
                <w:noProof/>
                <w:webHidden/>
              </w:rPr>
              <w:tab/>
            </w:r>
            <w:r>
              <w:rPr>
                <w:noProof/>
                <w:webHidden/>
              </w:rPr>
              <w:fldChar w:fldCharType="begin"/>
            </w:r>
            <w:r>
              <w:rPr>
                <w:noProof/>
                <w:webHidden/>
              </w:rPr>
              <w:instrText xml:space="preserve"> PAGEREF _Toc137041524 \h </w:instrText>
            </w:r>
            <w:r>
              <w:rPr>
                <w:noProof/>
                <w:webHidden/>
              </w:rPr>
            </w:r>
          </w:ins>
          <w:r>
            <w:rPr>
              <w:noProof/>
              <w:webHidden/>
            </w:rPr>
            <w:fldChar w:fldCharType="separate"/>
          </w:r>
          <w:ins w:id="496" w:author="root" w:date="2023-06-07T14:44:00Z">
            <w:r>
              <w:rPr>
                <w:noProof/>
                <w:webHidden/>
              </w:rPr>
              <w:t>75</w:t>
            </w:r>
            <w:r>
              <w:rPr>
                <w:noProof/>
                <w:webHidden/>
              </w:rPr>
              <w:fldChar w:fldCharType="end"/>
            </w:r>
            <w:r w:rsidRPr="00972C7F">
              <w:rPr>
                <w:rStyle w:val="a5"/>
                <w:noProof/>
              </w:rPr>
              <w:fldChar w:fldCharType="end"/>
            </w:r>
          </w:ins>
        </w:p>
        <w:p w:rsidR="00F43689" w:rsidRDefault="00F43689">
          <w:pPr>
            <w:pStyle w:val="11"/>
            <w:rPr>
              <w:ins w:id="497" w:author="root" w:date="2023-06-07T14:44:00Z"/>
              <w:rFonts w:eastAsiaTheme="minorEastAsia"/>
              <w:noProof/>
              <w:lang w:eastAsia="ru-RU"/>
            </w:rPr>
          </w:pPr>
          <w:ins w:id="498" w:author="root" w:date="2023-06-07T14:44:00Z">
            <w:r w:rsidRPr="00972C7F">
              <w:rPr>
                <w:rStyle w:val="a5"/>
                <w:noProof/>
              </w:rPr>
              <w:fldChar w:fldCharType="begin"/>
            </w:r>
            <w:r w:rsidRPr="00972C7F">
              <w:rPr>
                <w:rStyle w:val="a5"/>
                <w:noProof/>
              </w:rPr>
              <w:instrText xml:space="preserve"> </w:instrText>
            </w:r>
            <w:r>
              <w:rPr>
                <w:noProof/>
              </w:rPr>
              <w:instrText>HYPERLINK \l "_Toc137041525"</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ЗАКЛЮЧЕНИЕ</w:t>
            </w:r>
            <w:r>
              <w:rPr>
                <w:noProof/>
                <w:webHidden/>
              </w:rPr>
              <w:tab/>
            </w:r>
            <w:r>
              <w:rPr>
                <w:noProof/>
                <w:webHidden/>
              </w:rPr>
              <w:fldChar w:fldCharType="begin"/>
            </w:r>
            <w:r>
              <w:rPr>
                <w:noProof/>
                <w:webHidden/>
              </w:rPr>
              <w:instrText xml:space="preserve"> PAGEREF _Toc137041525 \h </w:instrText>
            </w:r>
            <w:r>
              <w:rPr>
                <w:noProof/>
                <w:webHidden/>
              </w:rPr>
            </w:r>
          </w:ins>
          <w:r>
            <w:rPr>
              <w:noProof/>
              <w:webHidden/>
            </w:rPr>
            <w:fldChar w:fldCharType="separate"/>
          </w:r>
          <w:ins w:id="499" w:author="root" w:date="2023-06-07T14:44:00Z">
            <w:r>
              <w:rPr>
                <w:noProof/>
                <w:webHidden/>
              </w:rPr>
              <w:t>76</w:t>
            </w:r>
            <w:r>
              <w:rPr>
                <w:noProof/>
                <w:webHidden/>
              </w:rPr>
              <w:fldChar w:fldCharType="end"/>
            </w:r>
            <w:r w:rsidRPr="00972C7F">
              <w:rPr>
                <w:rStyle w:val="a5"/>
                <w:noProof/>
              </w:rPr>
              <w:fldChar w:fldCharType="end"/>
            </w:r>
          </w:ins>
        </w:p>
        <w:p w:rsidR="00F43689" w:rsidRDefault="00F43689">
          <w:pPr>
            <w:pStyle w:val="11"/>
            <w:rPr>
              <w:ins w:id="500" w:author="root" w:date="2023-06-07T14:44:00Z"/>
              <w:rFonts w:eastAsiaTheme="minorEastAsia"/>
              <w:noProof/>
              <w:lang w:eastAsia="ru-RU"/>
            </w:rPr>
          </w:pPr>
          <w:ins w:id="501" w:author="root" w:date="2023-06-07T14:44:00Z">
            <w:r w:rsidRPr="00972C7F">
              <w:rPr>
                <w:rStyle w:val="a5"/>
                <w:noProof/>
              </w:rPr>
              <w:fldChar w:fldCharType="begin"/>
            </w:r>
            <w:r w:rsidRPr="00972C7F">
              <w:rPr>
                <w:rStyle w:val="a5"/>
                <w:noProof/>
              </w:rPr>
              <w:instrText xml:space="preserve"> </w:instrText>
            </w:r>
            <w:r>
              <w:rPr>
                <w:noProof/>
              </w:rPr>
              <w:instrText>HYPERLINK \l "_Toc137041526"</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Приложение</w:t>
            </w:r>
            <w:r>
              <w:rPr>
                <w:noProof/>
                <w:webHidden/>
              </w:rPr>
              <w:tab/>
            </w:r>
            <w:r>
              <w:rPr>
                <w:noProof/>
                <w:webHidden/>
              </w:rPr>
              <w:fldChar w:fldCharType="begin"/>
            </w:r>
            <w:r>
              <w:rPr>
                <w:noProof/>
                <w:webHidden/>
              </w:rPr>
              <w:instrText xml:space="preserve"> PAGEREF _Toc137041526 \h </w:instrText>
            </w:r>
            <w:r>
              <w:rPr>
                <w:noProof/>
                <w:webHidden/>
              </w:rPr>
            </w:r>
          </w:ins>
          <w:r>
            <w:rPr>
              <w:noProof/>
              <w:webHidden/>
            </w:rPr>
            <w:fldChar w:fldCharType="separate"/>
          </w:r>
          <w:ins w:id="502" w:author="root" w:date="2023-06-07T14:44:00Z">
            <w:r>
              <w:rPr>
                <w:noProof/>
                <w:webHidden/>
              </w:rPr>
              <w:t>77</w:t>
            </w:r>
            <w:r>
              <w:rPr>
                <w:noProof/>
                <w:webHidden/>
              </w:rPr>
              <w:fldChar w:fldCharType="end"/>
            </w:r>
            <w:r w:rsidRPr="00972C7F">
              <w:rPr>
                <w:rStyle w:val="a5"/>
                <w:noProof/>
              </w:rPr>
              <w:fldChar w:fldCharType="end"/>
            </w:r>
          </w:ins>
        </w:p>
        <w:p w:rsidR="00F43689" w:rsidRDefault="00F43689">
          <w:pPr>
            <w:pStyle w:val="11"/>
            <w:rPr>
              <w:ins w:id="503" w:author="root" w:date="2023-06-07T14:44:00Z"/>
              <w:rFonts w:eastAsiaTheme="minorEastAsia"/>
              <w:noProof/>
              <w:lang w:eastAsia="ru-RU"/>
            </w:rPr>
          </w:pPr>
          <w:ins w:id="504" w:author="root" w:date="2023-06-07T14:44:00Z">
            <w:r w:rsidRPr="00972C7F">
              <w:rPr>
                <w:rStyle w:val="a5"/>
                <w:noProof/>
              </w:rPr>
              <w:fldChar w:fldCharType="begin"/>
            </w:r>
            <w:r w:rsidRPr="00972C7F">
              <w:rPr>
                <w:rStyle w:val="a5"/>
                <w:noProof/>
              </w:rPr>
              <w:instrText xml:space="preserve"> </w:instrText>
            </w:r>
            <w:r>
              <w:rPr>
                <w:noProof/>
              </w:rPr>
              <w:instrText>HYPERLINK \l "_Toc137041527"</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П.1 Ключевые слова</w:t>
            </w:r>
            <w:r>
              <w:rPr>
                <w:noProof/>
                <w:webHidden/>
              </w:rPr>
              <w:tab/>
            </w:r>
            <w:r>
              <w:rPr>
                <w:noProof/>
                <w:webHidden/>
              </w:rPr>
              <w:fldChar w:fldCharType="begin"/>
            </w:r>
            <w:r>
              <w:rPr>
                <w:noProof/>
                <w:webHidden/>
              </w:rPr>
              <w:instrText xml:space="preserve"> PAGEREF _Toc137041527 \h </w:instrText>
            </w:r>
            <w:r>
              <w:rPr>
                <w:noProof/>
                <w:webHidden/>
              </w:rPr>
            </w:r>
          </w:ins>
          <w:r>
            <w:rPr>
              <w:noProof/>
              <w:webHidden/>
            </w:rPr>
            <w:fldChar w:fldCharType="separate"/>
          </w:r>
          <w:ins w:id="505" w:author="root" w:date="2023-06-07T14:44:00Z">
            <w:r>
              <w:rPr>
                <w:noProof/>
                <w:webHidden/>
              </w:rPr>
              <w:t>77</w:t>
            </w:r>
            <w:r>
              <w:rPr>
                <w:noProof/>
                <w:webHidden/>
              </w:rPr>
              <w:fldChar w:fldCharType="end"/>
            </w:r>
            <w:r w:rsidRPr="00972C7F">
              <w:rPr>
                <w:rStyle w:val="a5"/>
                <w:noProof/>
              </w:rPr>
              <w:fldChar w:fldCharType="end"/>
            </w:r>
          </w:ins>
        </w:p>
        <w:p w:rsidR="00F43689" w:rsidRDefault="00F43689">
          <w:pPr>
            <w:pStyle w:val="11"/>
            <w:rPr>
              <w:ins w:id="506" w:author="root" w:date="2023-06-07T14:44:00Z"/>
              <w:rFonts w:eastAsiaTheme="minorEastAsia"/>
              <w:noProof/>
              <w:lang w:eastAsia="ru-RU"/>
            </w:rPr>
          </w:pPr>
          <w:ins w:id="507" w:author="root" w:date="2023-06-07T14:44:00Z">
            <w:r w:rsidRPr="00972C7F">
              <w:rPr>
                <w:rStyle w:val="a5"/>
                <w:noProof/>
              </w:rPr>
              <w:fldChar w:fldCharType="begin"/>
            </w:r>
            <w:r w:rsidRPr="00972C7F">
              <w:rPr>
                <w:rStyle w:val="a5"/>
                <w:noProof/>
              </w:rPr>
              <w:instrText xml:space="preserve"> </w:instrText>
            </w:r>
            <w:r>
              <w:rPr>
                <w:noProof/>
              </w:rPr>
              <w:instrText>HYPERLINK \l "_Toc137041528"</w:instrText>
            </w:r>
            <w:r w:rsidRPr="00972C7F">
              <w:rPr>
                <w:rStyle w:val="a5"/>
                <w:noProof/>
              </w:rPr>
              <w:instrText xml:space="preserve"> </w:instrText>
            </w:r>
            <w:r w:rsidRPr="00972C7F">
              <w:rPr>
                <w:rStyle w:val="a5"/>
                <w:noProof/>
              </w:rPr>
            </w:r>
            <w:r w:rsidRPr="00972C7F">
              <w:rPr>
                <w:rStyle w:val="a5"/>
                <w:noProof/>
              </w:rPr>
              <w:fldChar w:fldCharType="separate"/>
            </w:r>
            <w:r w:rsidRPr="00972C7F">
              <w:rPr>
                <w:rStyle w:val="a5"/>
                <w:noProof/>
              </w:rPr>
              <w:t>Список литературы</w:t>
            </w:r>
            <w:r>
              <w:rPr>
                <w:noProof/>
                <w:webHidden/>
              </w:rPr>
              <w:tab/>
            </w:r>
            <w:r>
              <w:rPr>
                <w:noProof/>
                <w:webHidden/>
              </w:rPr>
              <w:fldChar w:fldCharType="begin"/>
            </w:r>
            <w:r>
              <w:rPr>
                <w:noProof/>
                <w:webHidden/>
              </w:rPr>
              <w:instrText xml:space="preserve"> PAGEREF _Toc137041528 \h </w:instrText>
            </w:r>
            <w:r>
              <w:rPr>
                <w:noProof/>
                <w:webHidden/>
              </w:rPr>
            </w:r>
          </w:ins>
          <w:r>
            <w:rPr>
              <w:noProof/>
              <w:webHidden/>
            </w:rPr>
            <w:fldChar w:fldCharType="separate"/>
          </w:r>
          <w:ins w:id="508" w:author="root" w:date="2023-06-07T14:44:00Z">
            <w:r>
              <w:rPr>
                <w:noProof/>
                <w:webHidden/>
              </w:rPr>
              <w:t>78</w:t>
            </w:r>
            <w:r>
              <w:rPr>
                <w:noProof/>
                <w:webHidden/>
              </w:rPr>
              <w:fldChar w:fldCharType="end"/>
            </w:r>
            <w:r w:rsidRPr="00972C7F">
              <w:rPr>
                <w:rStyle w:val="a5"/>
                <w:noProof/>
              </w:rPr>
              <w:fldChar w:fldCharType="end"/>
            </w:r>
          </w:ins>
        </w:p>
        <w:p w:rsidR="00147CEB" w:rsidDel="007106C6" w:rsidRDefault="00147CEB">
          <w:pPr>
            <w:pStyle w:val="11"/>
            <w:rPr>
              <w:del w:id="509" w:author="root" w:date="2023-06-07T14:43:00Z"/>
              <w:rFonts w:eastAsiaTheme="minorEastAsia"/>
              <w:noProof/>
              <w:lang w:eastAsia="ru-RU"/>
            </w:rPr>
          </w:pPr>
          <w:del w:id="510" w:author="root" w:date="2023-06-07T14:43:00Z">
            <w:r w:rsidRPr="007106C6" w:rsidDel="007106C6">
              <w:rPr>
                <w:rStyle w:val="a5"/>
                <w:noProof/>
                <w:rPrChange w:id="511" w:author="root" w:date="2023-06-07T14:43:00Z">
                  <w:rPr>
                    <w:rStyle w:val="a5"/>
                    <w:noProof/>
                  </w:rPr>
                </w:rPrChange>
              </w:rPr>
              <w:delText>ВВЕДЕНИЕ</w:delText>
            </w:r>
            <w:r w:rsidDel="007106C6">
              <w:rPr>
                <w:noProof/>
                <w:webHidden/>
              </w:rPr>
              <w:tab/>
              <w:delText>3</w:delText>
            </w:r>
          </w:del>
        </w:p>
        <w:p w:rsidR="00147CEB" w:rsidDel="007106C6" w:rsidRDefault="00147CEB">
          <w:pPr>
            <w:pStyle w:val="11"/>
            <w:rPr>
              <w:del w:id="512" w:author="root" w:date="2023-06-07T14:43:00Z"/>
              <w:rFonts w:eastAsiaTheme="minorEastAsia"/>
              <w:noProof/>
              <w:lang w:eastAsia="ru-RU"/>
            </w:rPr>
          </w:pPr>
          <w:del w:id="513" w:author="root" w:date="2023-06-07T14:43:00Z">
            <w:r w:rsidRPr="007106C6" w:rsidDel="007106C6">
              <w:rPr>
                <w:rStyle w:val="a5"/>
                <w:noProof/>
                <w:rPrChange w:id="514" w:author="root" w:date="2023-06-07T14:43:00Z">
                  <w:rPr>
                    <w:rStyle w:val="a5"/>
                    <w:noProof/>
                  </w:rPr>
                </w:rPrChange>
              </w:rPr>
              <w:delText>1. ТЕХНОЛОГИЧЕСКИЙ ПРОЦЕСС ПРОИЗВОДСТВА ВИНА</w:delText>
            </w:r>
            <w:r w:rsidDel="007106C6">
              <w:rPr>
                <w:noProof/>
                <w:webHidden/>
              </w:rPr>
              <w:tab/>
              <w:delText>3</w:delText>
            </w:r>
          </w:del>
        </w:p>
        <w:p w:rsidR="00147CEB" w:rsidDel="007106C6" w:rsidRDefault="00147CEB">
          <w:pPr>
            <w:pStyle w:val="11"/>
            <w:tabs>
              <w:tab w:val="left" w:pos="660"/>
            </w:tabs>
            <w:rPr>
              <w:del w:id="515" w:author="root" w:date="2023-06-07T14:43:00Z"/>
              <w:rFonts w:eastAsiaTheme="minorEastAsia"/>
              <w:noProof/>
              <w:lang w:eastAsia="ru-RU"/>
            </w:rPr>
          </w:pPr>
          <w:del w:id="516" w:author="root" w:date="2023-06-07T14:43:00Z">
            <w:r w:rsidRPr="007106C6" w:rsidDel="007106C6">
              <w:rPr>
                <w:rStyle w:val="a5"/>
                <w:noProof/>
                <w:rPrChange w:id="517" w:author="root" w:date="2023-06-07T14:43:00Z">
                  <w:rPr>
                    <w:rStyle w:val="a5"/>
                    <w:noProof/>
                  </w:rPr>
                </w:rPrChange>
              </w:rPr>
              <w:delText>1.1. Этапы производства вина</w:delText>
            </w:r>
            <w:r w:rsidDel="007106C6">
              <w:rPr>
                <w:noProof/>
                <w:webHidden/>
              </w:rPr>
              <w:tab/>
              <w:delText>4</w:delText>
            </w:r>
          </w:del>
        </w:p>
        <w:p w:rsidR="00147CEB" w:rsidDel="007106C6" w:rsidRDefault="00147CEB">
          <w:pPr>
            <w:pStyle w:val="11"/>
            <w:rPr>
              <w:del w:id="518" w:author="root" w:date="2023-06-07T14:43:00Z"/>
              <w:rFonts w:eastAsiaTheme="minorEastAsia"/>
              <w:noProof/>
              <w:lang w:eastAsia="ru-RU"/>
            </w:rPr>
          </w:pPr>
          <w:del w:id="519" w:author="root" w:date="2023-06-07T14:43:00Z">
            <w:r w:rsidRPr="007106C6" w:rsidDel="007106C6">
              <w:rPr>
                <w:rStyle w:val="a5"/>
                <w:noProof/>
                <w:rPrChange w:id="520" w:author="root" w:date="2023-06-07T14:43:00Z">
                  <w:rPr>
                    <w:rStyle w:val="a5"/>
                    <w:noProof/>
                  </w:rPr>
                </w:rPrChange>
              </w:rPr>
              <w:delText>1.2. Влияние различных факторов на качество исходного сырья</w:delText>
            </w:r>
            <w:r w:rsidDel="007106C6">
              <w:rPr>
                <w:noProof/>
                <w:webHidden/>
              </w:rPr>
              <w:tab/>
              <w:delText>6</w:delText>
            </w:r>
          </w:del>
        </w:p>
        <w:p w:rsidR="00147CEB" w:rsidDel="007106C6" w:rsidRDefault="00147CEB">
          <w:pPr>
            <w:pStyle w:val="11"/>
            <w:rPr>
              <w:del w:id="521" w:author="root" w:date="2023-06-07T14:43:00Z"/>
              <w:rFonts w:eastAsiaTheme="minorEastAsia"/>
              <w:noProof/>
              <w:lang w:eastAsia="ru-RU"/>
            </w:rPr>
          </w:pPr>
          <w:del w:id="522" w:author="root" w:date="2023-06-07T14:43:00Z">
            <w:r w:rsidRPr="007106C6" w:rsidDel="007106C6">
              <w:rPr>
                <w:rStyle w:val="a5"/>
                <w:noProof/>
                <w:rPrChange w:id="523" w:author="root" w:date="2023-06-07T14:43:00Z">
                  <w:rPr>
                    <w:rStyle w:val="a5"/>
                    <w:noProof/>
                  </w:rPr>
                </w:rPrChange>
              </w:rPr>
              <w:delText>1.2.1. Влияние климатических факторов на виноград</w:delText>
            </w:r>
            <w:r w:rsidDel="007106C6">
              <w:rPr>
                <w:noProof/>
                <w:webHidden/>
              </w:rPr>
              <w:tab/>
              <w:delText>6</w:delText>
            </w:r>
          </w:del>
        </w:p>
        <w:p w:rsidR="00147CEB" w:rsidDel="007106C6" w:rsidRDefault="00147CEB">
          <w:pPr>
            <w:pStyle w:val="11"/>
            <w:rPr>
              <w:del w:id="524" w:author="root" w:date="2023-06-07T14:43:00Z"/>
              <w:rFonts w:eastAsiaTheme="minorEastAsia"/>
              <w:noProof/>
              <w:lang w:eastAsia="ru-RU"/>
            </w:rPr>
          </w:pPr>
          <w:del w:id="525" w:author="root" w:date="2023-06-07T14:43:00Z">
            <w:r w:rsidRPr="007106C6" w:rsidDel="007106C6">
              <w:rPr>
                <w:rStyle w:val="a5"/>
                <w:noProof/>
                <w:rPrChange w:id="526" w:author="root" w:date="2023-06-07T14:43:00Z">
                  <w:rPr>
                    <w:rStyle w:val="a5"/>
                    <w:noProof/>
                  </w:rPr>
                </w:rPrChange>
              </w:rPr>
              <w:delText>1.2.2. Влияние почвенных параметров</w:delText>
            </w:r>
            <w:r w:rsidDel="007106C6">
              <w:rPr>
                <w:noProof/>
                <w:webHidden/>
              </w:rPr>
              <w:tab/>
              <w:delText>9</w:delText>
            </w:r>
          </w:del>
        </w:p>
        <w:p w:rsidR="00147CEB" w:rsidDel="007106C6" w:rsidRDefault="00147CEB">
          <w:pPr>
            <w:pStyle w:val="11"/>
            <w:rPr>
              <w:del w:id="527" w:author="root" w:date="2023-06-07T14:43:00Z"/>
              <w:rFonts w:eastAsiaTheme="minorEastAsia"/>
              <w:noProof/>
              <w:lang w:eastAsia="ru-RU"/>
            </w:rPr>
          </w:pPr>
          <w:del w:id="528" w:author="root" w:date="2023-06-07T14:43:00Z">
            <w:r w:rsidRPr="007106C6" w:rsidDel="007106C6">
              <w:rPr>
                <w:rStyle w:val="a5"/>
                <w:noProof/>
                <w:rPrChange w:id="529" w:author="root" w:date="2023-06-07T14:43:00Z">
                  <w:rPr>
                    <w:rStyle w:val="a5"/>
                    <w:noProof/>
                  </w:rPr>
                </w:rPrChange>
              </w:rPr>
              <w:delText>1.3. Цель и постановка задач</w:delText>
            </w:r>
            <w:r w:rsidDel="007106C6">
              <w:rPr>
                <w:noProof/>
                <w:webHidden/>
              </w:rPr>
              <w:tab/>
              <w:delText>12</w:delText>
            </w:r>
          </w:del>
        </w:p>
        <w:p w:rsidR="00147CEB" w:rsidDel="007106C6" w:rsidRDefault="00147CEB">
          <w:pPr>
            <w:pStyle w:val="11"/>
            <w:rPr>
              <w:del w:id="530" w:author="root" w:date="2023-06-07T14:43:00Z"/>
              <w:rFonts w:eastAsiaTheme="minorEastAsia"/>
              <w:noProof/>
              <w:lang w:eastAsia="ru-RU"/>
            </w:rPr>
          </w:pPr>
          <w:del w:id="531" w:author="root" w:date="2023-06-07T14:43:00Z">
            <w:r w:rsidRPr="007106C6" w:rsidDel="007106C6">
              <w:rPr>
                <w:rStyle w:val="a5"/>
                <w:noProof/>
                <w:rPrChange w:id="532" w:author="root" w:date="2023-06-07T14:43:00Z">
                  <w:rPr>
                    <w:rStyle w:val="a5"/>
                    <w:noProof/>
                  </w:rPr>
                </w:rPrChange>
              </w:rPr>
              <w:delText>1.4. Выводы по главе</w:delText>
            </w:r>
            <w:r w:rsidDel="007106C6">
              <w:rPr>
                <w:noProof/>
                <w:webHidden/>
              </w:rPr>
              <w:tab/>
              <w:delText>12</w:delText>
            </w:r>
          </w:del>
        </w:p>
        <w:p w:rsidR="00147CEB" w:rsidDel="007106C6" w:rsidRDefault="00147CEB">
          <w:pPr>
            <w:pStyle w:val="11"/>
            <w:rPr>
              <w:del w:id="533" w:author="root" w:date="2023-06-07T14:43:00Z"/>
              <w:rFonts w:eastAsiaTheme="minorEastAsia"/>
              <w:noProof/>
              <w:lang w:eastAsia="ru-RU"/>
            </w:rPr>
          </w:pPr>
          <w:del w:id="534" w:author="root" w:date="2023-06-07T14:43:00Z">
            <w:r w:rsidRPr="007106C6" w:rsidDel="007106C6">
              <w:rPr>
                <w:rStyle w:val="a5"/>
                <w:noProof/>
                <w:rPrChange w:id="535" w:author="root" w:date="2023-06-07T14:43:00Z">
                  <w:rPr>
                    <w:rStyle w:val="a5"/>
                    <w:noProof/>
                  </w:rPr>
                </w:rPrChange>
              </w:rPr>
              <w:delText>2. СИСТЕМА ПРОГНОЗИРОВАНИЯ КАЧЕСТВА ИСХОДНОГО СЫРЬЯ</w:delText>
            </w:r>
            <w:r w:rsidDel="007106C6">
              <w:rPr>
                <w:noProof/>
                <w:webHidden/>
              </w:rPr>
              <w:tab/>
              <w:delText>13</w:delText>
            </w:r>
          </w:del>
        </w:p>
        <w:p w:rsidR="00147CEB" w:rsidDel="007106C6" w:rsidRDefault="00147CEB">
          <w:pPr>
            <w:pStyle w:val="11"/>
            <w:rPr>
              <w:del w:id="536" w:author="root" w:date="2023-06-07T14:43:00Z"/>
              <w:rFonts w:eastAsiaTheme="minorEastAsia"/>
              <w:noProof/>
              <w:lang w:eastAsia="ru-RU"/>
            </w:rPr>
          </w:pPr>
          <w:del w:id="537" w:author="root" w:date="2023-06-07T14:43:00Z">
            <w:r w:rsidRPr="007106C6" w:rsidDel="007106C6">
              <w:rPr>
                <w:rStyle w:val="a5"/>
                <w:noProof/>
                <w:rPrChange w:id="538" w:author="root" w:date="2023-06-07T14:43:00Z">
                  <w:rPr>
                    <w:rStyle w:val="a5"/>
                    <w:noProof/>
                  </w:rPr>
                </w:rPrChange>
              </w:rPr>
              <w:delText>2.1. Ролевая модель</w:delText>
            </w:r>
            <w:r w:rsidDel="007106C6">
              <w:rPr>
                <w:noProof/>
                <w:webHidden/>
              </w:rPr>
              <w:tab/>
              <w:delText>13</w:delText>
            </w:r>
          </w:del>
        </w:p>
        <w:p w:rsidR="00147CEB" w:rsidDel="007106C6" w:rsidRDefault="00147CEB">
          <w:pPr>
            <w:pStyle w:val="11"/>
            <w:rPr>
              <w:del w:id="539" w:author="root" w:date="2023-06-07T14:43:00Z"/>
              <w:rFonts w:eastAsiaTheme="minorEastAsia"/>
              <w:noProof/>
              <w:lang w:eastAsia="ru-RU"/>
            </w:rPr>
          </w:pPr>
          <w:del w:id="540" w:author="root" w:date="2023-06-07T14:43:00Z">
            <w:r w:rsidRPr="007106C6" w:rsidDel="007106C6">
              <w:rPr>
                <w:rStyle w:val="a5"/>
                <w:noProof/>
                <w:rPrChange w:id="541" w:author="root" w:date="2023-06-07T14:43:00Z">
                  <w:rPr>
                    <w:rStyle w:val="a5"/>
                    <w:noProof/>
                  </w:rPr>
                </w:rPrChange>
              </w:rPr>
              <w:delText>2.2. Архитектура системы прогнозирования качества исходного сырья</w:delText>
            </w:r>
            <w:r w:rsidDel="007106C6">
              <w:rPr>
                <w:noProof/>
                <w:webHidden/>
              </w:rPr>
              <w:tab/>
              <w:delText>14</w:delText>
            </w:r>
          </w:del>
        </w:p>
        <w:p w:rsidR="00147CEB" w:rsidDel="007106C6" w:rsidRDefault="00147CEB">
          <w:pPr>
            <w:pStyle w:val="11"/>
            <w:rPr>
              <w:del w:id="542" w:author="root" w:date="2023-06-07T14:43:00Z"/>
              <w:rFonts w:eastAsiaTheme="minorEastAsia"/>
              <w:noProof/>
              <w:lang w:eastAsia="ru-RU"/>
            </w:rPr>
          </w:pPr>
          <w:del w:id="543" w:author="root" w:date="2023-06-07T14:43:00Z">
            <w:r w:rsidRPr="007106C6" w:rsidDel="007106C6">
              <w:rPr>
                <w:rStyle w:val="a5"/>
                <w:noProof/>
                <w:rPrChange w:id="544" w:author="root" w:date="2023-06-07T14:43:00Z">
                  <w:rPr>
                    <w:rStyle w:val="a5"/>
                    <w:noProof/>
                  </w:rPr>
                </w:rPrChange>
              </w:rPr>
              <w:delText>2.3. Сбор данных</w:delText>
            </w:r>
            <w:r w:rsidDel="007106C6">
              <w:rPr>
                <w:noProof/>
                <w:webHidden/>
              </w:rPr>
              <w:tab/>
              <w:delText>16</w:delText>
            </w:r>
          </w:del>
        </w:p>
        <w:p w:rsidR="00147CEB" w:rsidDel="007106C6" w:rsidRDefault="00147CEB">
          <w:pPr>
            <w:pStyle w:val="11"/>
            <w:rPr>
              <w:del w:id="545" w:author="root" w:date="2023-06-07T14:43:00Z"/>
              <w:rFonts w:eastAsiaTheme="minorEastAsia"/>
              <w:noProof/>
              <w:lang w:eastAsia="ru-RU"/>
            </w:rPr>
          </w:pPr>
          <w:del w:id="546" w:author="root" w:date="2023-06-07T14:43:00Z">
            <w:r w:rsidRPr="007106C6" w:rsidDel="007106C6">
              <w:rPr>
                <w:rStyle w:val="a5"/>
                <w:noProof/>
                <w:rPrChange w:id="547" w:author="root" w:date="2023-06-07T14:43:00Z">
                  <w:rPr>
                    <w:rStyle w:val="a5"/>
                    <w:noProof/>
                  </w:rPr>
                </w:rPrChange>
              </w:rPr>
              <w:delText>2.4. Сущности</w:delText>
            </w:r>
            <w:r w:rsidDel="007106C6">
              <w:rPr>
                <w:noProof/>
                <w:webHidden/>
              </w:rPr>
              <w:tab/>
              <w:delText>23</w:delText>
            </w:r>
          </w:del>
        </w:p>
        <w:p w:rsidR="00147CEB" w:rsidDel="007106C6" w:rsidRDefault="00147CEB">
          <w:pPr>
            <w:pStyle w:val="11"/>
            <w:rPr>
              <w:del w:id="548" w:author="root" w:date="2023-06-07T14:43:00Z"/>
              <w:rFonts w:eastAsiaTheme="minorEastAsia"/>
              <w:noProof/>
              <w:lang w:eastAsia="ru-RU"/>
            </w:rPr>
          </w:pPr>
          <w:del w:id="549" w:author="root" w:date="2023-06-07T14:43:00Z">
            <w:r w:rsidRPr="007106C6" w:rsidDel="007106C6">
              <w:rPr>
                <w:rStyle w:val="a5"/>
                <w:noProof/>
                <w:rPrChange w:id="550" w:author="root" w:date="2023-06-07T14:43:00Z">
                  <w:rPr>
                    <w:rStyle w:val="a5"/>
                    <w:noProof/>
                  </w:rPr>
                </w:rPrChange>
              </w:rPr>
              <w:delText>2.5 Выводы по главе</w:delText>
            </w:r>
            <w:r w:rsidDel="007106C6">
              <w:rPr>
                <w:noProof/>
                <w:webHidden/>
              </w:rPr>
              <w:tab/>
              <w:delText>41</w:delText>
            </w:r>
          </w:del>
        </w:p>
        <w:p w:rsidR="00147CEB" w:rsidDel="007106C6" w:rsidRDefault="00147CEB">
          <w:pPr>
            <w:pStyle w:val="11"/>
            <w:rPr>
              <w:del w:id="551" w:author="root" w:date="2023-06-07T14:43:00Z"/>
              <w:rFonts w:eastAsiaTheme="minorEastAsia"/>
              <w:noProof/>
              <w:lang w:eastAsia="ru-RU"/>
            </w:rPr>
          </w:pPr>
          <w:del w:id="552" w:author="root" w:date="2023-06-07T14:43:00Z">
            <w:r w:rsidRPr="007106C6" w:rsidDel="007106C6">
              <w:rPr>
                <w:rStyle w:val="a5"/>
                <w:noProof/>
                <w:rPrChange w:id="553" w:author="root" w:date="2023-06-07T14:43:00Z">
                  <w:rPr>
                    <w:rStyle w:val="a5"/>
                    <w:noProof/>
                  </w:rPr>
                </w:rPrChange>
              </w:rPr>
              <w:delText>3. МАШИННОЕ ОБУЧЕНИЕ</w:delText>
            </w:r>
            <w:r w:rsidDel="007106C6">
              <w:rPr>
                <w:noProof/>
                <w:webHidden/>
              </w:rPr>
              <w:tab/>
              <w:delText>42</w:delText>
            </w:r>
          </w:del>
        </w:p>
        <w:p w:rsidR="00147CEB" w:rsidDel="007106C6" w:rsidRDefault="00147CEB">
          <w:pPr>
            <w:pStyle w:val="11"/>
            <w:rPr>
              <w:del w:id="554" w:author="root" w:date="2023-06-07T14:43:00Z"/>
              <w:rFonts w:eastAsiaTheme="minorEastAsia"/>
              <w:noProof/>
              <w:lang w:eastAsia="ru-RU"/>
            </w:rPr>
          </w:pPr>
          <w:del w:id="555" w:author="root" w:date="2023-06-07T14:43:00Z">
            <w:r w:rsidRPr="007106C6" w:rsidDel="007106C6">
              <w:rPr>
                <w:rStyle w:val="a5"/>
                <w:noProof/>
                <w:rPrChange w:id="556" w:author="root" w:date="2023-06-07T14:43:00Z">
                  <w:rPr>
                    <w:rStyle w:val="a5"/>
                    <w:noProof/>
                  </w:rPr>
                </w:rPrChange>
              </w:rPr>
              <w:delText>3.1 Обучение модели</w:delText>
            </w:r>
            <w:r w:rsidDel="007106C6">
              <w:rPr>
                <w:noProof/>
                <w:webHidden/>
              </w:rPr>
              <w:tab/>
              <w:delText>43</w:delText>
            </w:r>
          </w:del>
        </w:p>
        <w:p w:rsidR="00147CEB" w:rsidDel="007106C6" w:rsidRDefault="00147CEB">
          <w:pPr>
            <w:pStyle w:val="11"/>
            <w:rPr>
              <w:del w:id="557" w:author="root" w:date="2023-06-07T14:43:00Z"/>
              <w:rFonts w:eastAsiaTheme="minorEastAsia"/>
              <w:noProof/>
              <w:lang w:eastAsia="ru-RU"/>
            </w:rPr>
          </w:pPr>
          <w:del w:id="558" w:author="root" w:date="2023-06-07T14:43:00Z">
            <w:r w:rsidRPr="007106C6" w:rsidDel="007106C6">
              <w:rPr>
                <w:rStyle w:val="a5"/>
                <w:noProof/>
                <w:rPrChange w:id="559" w:author="root" w:date="2023-06-07T14:43:00Z">
                  <w:rPr>
                    <w:rStyle w:val="a5"/>
                    <w:noProof/>
                  </w:rPr>
                </w:rPrChange>
              </w:rPr>
              <w:delText>3.2 Оценка качества модели</w:delText>
            </w:r>
            <w:r w:rsidDel="007106C6">
              <w:rPr>
                <w:noProof/>
                <w:webHidden/>
              </w:rPr>
              <w:tab/>
              <w:delText>53</w:delText>
            </w:r>
          </w:del>
        </w:p>
        <w:p w:rsidR="00147CEB" w:rsidDel="007106C6" w:rsidRDefault="00147CEB">
          <w:pPr>
            <w:pStyle w:val="11"/>
            <w:rPr>
              <w:del w:id="560" w:author="root" w:date="2023-06-07T14:43:00Z"/>
              <w:rFonts w:eastAsiaTheme="minorEastAsia"/>
              <w:noProof/>
              <w:lang w:eastAsia="ru-RU"/>
            </w:rPr>
          </w:pPr>
          <w:del w:id="561" w:author="root" w:date="2023-06-07T14:43:00Z">
            <w:r w:rsidRPr="007106C6" w:rsidDel="007106C6">
              <w:rPr>
                <w:rStyle w:val="a5"/>
                <w:noProof/>
                <w:rPrChange w:id="562" w:author="root" w:date="2023-06-07T14:43:00Z">
                  <w:rPr>
                    <w:rStyle w:val="a5"/>
                    <w:noProof/>
                  </w:rPr>
                </w:rPrChange>
              </w:rPr>
              <w:delText>3.3 Сохранение модели</w:delText>
            </w:r>
            <w:r w:rsidDel="007106C6">
              <w:rPr>
                <w:noProof/>
                <w:webHidden/>
              </w:rPr>
              <w:tab/>
              <w:delText>58</w:delText>
            </w:r>
          </w:del>
        </w:p>
        <w:p w:rsidR="00147CEB" w:rsidDel="007106C6" w:rsidRDefault="00147CEB">
          <w:pPr>
            <w:pStyle w:val="11"/>
            <w:tabs>
              <w:tab w:val="left" w:pos="660"/>
            </w:tabs>
            <w:rPr>
              <w:del w:id="563" w:author="root" w:date="2023-06-07T14:43:00Z"/>
              <w:rFonts w:eastAsiaTheme="minorEastAsia"/>
              <w:noProof/>
              <w:lang w:eastAsia="ru-RU"/>
            </w:rPr>
          </w:pPr>
          <w:del w:id="564" w:author="root" w:date="2023-06-07T14:43:00Z">
            <w:r w:rsidRPr="007106C6" w:rsidDel="007106C6">
              <w:rPr>
                <w:rStyle w:val="a5"/>
                <w:noProof/>
                <w:rPrChange w:id="565" w:author="root" w:date="2023-06-07T14:43:00Z">
                  <w:rPr>
                    <w:rStyle w:val="a5"/>
                    <w:noProof/>
                  </w:rPr>
                </w:rPrChange>
              </w:rPr>
              <w:delText>3.4</w:delText>
            </w:r>
            <w:r w:rsidDel="007106C6">
              <w:rPr>
                <w:rFonts w:eastAsiaTheme="minorEastAsia"/>
                <w:noProof/>
                <w:lang w:eastAsia="ru-RU"/>
              </w:rPr>
              <w:tab/>
            </w:r>
            <w:r w:rsidRPr="007106C6" w:rsidDel="007106C6">
              <w:rPr>
                <w:rStyle w:val="a5"/>
                <w:noProof/>
                <w:rPrChange w:id="566" w:author="root" w:date="2023-06-07T14:43:00Z">
                  <w:rPr>
                    <w:rStyle w:val="a5"/>
                    <w:noProof/>
                  </w:rPr>
                </w:rPrChange>
              </w:rPr>
              <w:delText>Вывод по главе</w:delText>
            </w:r>
            <w:r w:rsidDel="007106C6">
              <w:rPr>
                <w:noProof/>
                <w:webHidden/>
              </w:rPr>
              <w:tab/>
              <w:delText>58</w:delText>
            </w:r>
          </w:del>
        </w:p>
        <w:p w:rsidR="00147CEB" w:rsidDel="007106C6" w:rsidRDefault="00147CEB">
          <w:pPr>
            <w:pStyle w:val="11"/>
            <w:tabs>
              <w:tab w:val="left" w:pos="440"/>
            </w:tabs>
            <w:rPr>
              <w:del w:id="567" w:author="root" w:date="2023-06-07T14:43:00Z"/>
              <w:rFonts w:eastAsiaTheme="minorEastAsia"/>
              <w:noProof/>
              <w:lang w:eastAsia="ru-RU"/>
            </w:rPr>
          </w:pPr>
          <w:del w:id="568" w:author="root" w:date="2023-06-07T14:43:00Z">
            <w:r w:rsidRPr="007106C6" w:rsidDel="007106C6">
              <w:rPr>
                <w:rStyle w:val="a5"/>
                <w:noProof/>
                <w:rPrChange w:id="569" w:author="root" w:date="2023-06-07T14:43:00Z">
                  <w:rPr>
                    <w:rStyle w:val="a5"/>
                    <w:noProof/>
                  </w:rPr>
                </w:rPrChange>
              </w:rPr>
              <w:delText>4.</w:delText>
            </w:r>
            <w:r w:rsidDel="007106C6">
              <w:rPr>
                <w:rFonts w:eastAsiaTheme="minorEastAsia"/>
                <w:noProof/>
                <w:lang w:eastAsia="ru-RU"/>
              </w:rPr>
              <w:tab/>
            </w:r>
            <w:r w:rsidRPr="007106C6" w:rsidDel="007106C6">
              <w:rPr>
                <w:rStyle w:val="a5"/>
                <w:noProof/>
                <w:rPrChange w:id="570" w:author="root" w:date="2023-06-07T14:43:00Z">
                  <w:rPr>
                    <w:rStyle w:val="a5"/>
                    <w:noProof/>
                  </w:rPr>
                </w:rPrChange>
              </w:rPr>
              <w:delText>Разработка пользовательского интерфейса</w:delText>
            </w:r>
            <w:r w:rsidDel="007106C6">
              <w:rPr>
                <w:noProof/>
                <w:webHidden/>
              </w:rPr>
              <w:tab/>
              <w:delText>59</w:delText>
            </w:r>
          </w:del>
        </w:p>
        <w:p w:rsidR="00147CEB" w:rsidDel="007106C6" w:rsidRDefault="00147CEB">
          <w:pPr>
            <w:pStyle w:val="11"/>
            <w:rPr>
              <w:del w:id="571" w:author="root" w:date="2023-06-07T14:43:00Z"/>
              <w:rFonts w:eastAsiaTheme="minorEastAsia"/>
              <w:noProof/>
              <w:lang w:eastAsia="ru-RU"/>
            </w:rPr>
          </w:pPr>
          <w:del w:id="572" w:author="root" w:date="2023-06-07T14:43:00Z">
            <w:r w:rsidRPr="007106C6" w:rsidDel="007106C6">
              <w:rPr>
                <w:rStyle w:val="a5"/>
                <w:noProof/>
                <w:rPrChange w:id="573" w:author="root" w:date="2023-06-07T14:43:00Z">
                  <w:rPr>
                    <w:rStyle w:val="a5"/>
                    <w:noProof/>
                  </w:rPr>
                </w:rPrChange>
              </w:rPr>
              <w:delText>4.1 Фронтенд</w:delText>
            </w:r>
            <w:r w:rsidDel="007106C6">
              <w:rPr>
                <w:noProof/>
                <w:webHidden/>
              </w:rPr>
              <w:tab/>
              <w:delText>60</w:delText>
            </w:r>
          </w:del>
        </w:p>
        <w:p w:rsidR="00147CEB" w:rsidDel="007106C6" w:rsidRDefault="00147CEB">
          <w:pPr>
            <w:pStyle w:val="11"/>
            <w:rPr>
              <w:del w:id="574" w:author="root" w:date="2023-06-07T14:43:00Z"/>
              <w:rFonts w:eastAsiaTheme="minorEastAsia"/>
              <w:noProof/>
              <w:lang w:eastAsia="ru-RU"/>
            </w:rPr>
          </w:pPr>
          <w:del w:id="575" w:author="root" w:date="2023-06-07T14:43:00Z">
            <w:r w:rsidRPr="007106C6" w:rsidDel="007106C6">
              <w:rPr>
                <w:rStyle w:val="a5"/>
                <w:noProof/>
                <w:rPrChange w:id="576" w:author="root" w:date="2023-06-07T14:43:00Z">
                  <w:rPr>
                    <w:rStyle w:val="a5"/>
                    <w:noProof/>
                  </w:rPr>
                </w:rPrChange>
              </w:rPr>
              <w:delText>4.2 Бэкенд</w:delText>
            </w:r>
            <w:r w:rsidDel="007106C6">
              <w:rPr>
                <w:noProof/>
                <w:webHidden/>
              </w:rPr>
              <w:tab/>
              <w:delText>69</w:delText>
            </w:r>
          </w:del>
        </w:p>
        <w:p w:rsidR="00147CEB" w:rsidDel="007106C6" w:rsidRDefault="00147CEB">
          <w:pPr>
            <w:pStyle w:val="11"/>
            <w:tabs>
              <w:tab w:val="left" w:pos="660"/>
            </w:tabs>
            <w:rPr>
              <w:del w:id="577" w:author="root" w:date="2023-06-07T14:43:00Z"/>
              <w:rFonts w:eastAsiaTheme="minorEastAsia"/>
              <w:noProof/>
              <w:lang w:eastAsia="ru-RU"/>
            </w:rPr>
          </w:pPr>
          <w:del w:id="578" w:author="root" w:date="2023-06-07T14:43:00Z">
            <w:r w:rsidRPr="007106C6" w:rsidDel="007106C6">
              <w:rPr>
                <w:rStyle w:val="a5"/>
                <w:noProof/>
                <w:rPrChange w:id="579" w:author="root" w:date="2023-06-07T14:43:00Z">
                  <w:rPr>
                    <w:rStyle w:val="a5"/>
                    <w:noProof/>
                  </w:rPr>
                </w:rPrChange>
              </w:rPr>
              <w:delText>4.3</w:delText>
            </w:r>
            <w:r w:rsidDel="007106C6">
              <w:rPr>
                <w:rFonts w:eastAsiaTheme="minorEastAsia"/>
                <w:noProof/>
                <w:lang w:eastAsia="ru-RU"/>
              </w:rPr>
              <w:tab/>
            </w:r>
            <w:r w:rsidRPr="007106C6" w:rsidDel="007106C6">
              <w:rPr>
                <w:rStyle w:val="a5"/>
                <w:noProof/>
                <w:rPrChange w:id="580" w:author="root" w:date="2023-06-07T14:43:00Z">
                  <w:rPr>
                    <w:rStyle w:val="a5"/>
                    <w:noProof/>
                  </w:rPr>
                </w:rPrChange>
              </w:rPr>
              <w:delText>Вывод по главе</w:delText>
            </w:r>
            <w:r w:rsidDel="007106C6">
              <w:rPr>
                <w:noProof/>
                <w:webHidden/>
              </w:rPr>
              <w:tab/>
              <w:delText>76</w:delText>
            </w:r>
          </w:del>
        </w:p>
        <w:p w:rsidR="00147CEB" w:rsidDel="007106C6" w:rsidRDefault="00147CEB">
          <w:pPr>
            <w:pStyle w:val="11"/>
            <w:rPr>
              <w:del w:id="581" w:author="root" w:date="2023-06-07T14:43:00Z"/>
              <w:rFonts w:eastAsiaTheme="minorEastAsia"/>
              <w:noProof/>
              <w:lang w:eastAsia="ru-RU"/>
            </w:rPr>
          </w:pPr>
          <w:del w:id="582" w:author="root" w:date="2023-06-07T14:43:00Z">
            <w:r w:rsidRPr="007106C6" w:rsidDel="007106C6">
              <w:rPr>
                <w:rStyle w:val="a5"/>
                <w:noProof/>
                <w:rPrChange w:id="583" w:author="root" w:date="2023-06-07T14:43:00Z">
                  <w:rPr>
                    <w:rStyle w:val="a5"/>
                    <w:noProof/>
                  </w:rPr>
                </w:rPrChange>
              </w:rPr>
              <w:delText>Заключение</w:delText>
            </w:r>
            <w:r w:rsidDel="007106C6">
              <w:rPr>
                <w:noProof/>
                <w:webHidden/>
              </w:rPr>
              <w:tab/>
              <w:delText>76</w:delText>
            </w:r>
          </w:del>
        </w:p>
        <w:p w:rsidR="00147CEB" w:rsidDel="007106C6" w:rsidRDefault="00147CEB">
          <w:pPr>
            <w:pStyle w:val="11"/>
            <w:rPr>
              <w:del w:id="584" w:author="root" w:date="2023-06-07T14:43:00Z"/>
              <w:rFonts w:eastAsiaTheme="minorEastAsia"/>
              <w:noProof/>
              <w:lang w:eastAsia="ru-RU"/>
            </w:rPr>
          </w:pPr>
          <w:del w:id="585" w:author="root" w:date="2023-06-07T14:43:00Z">
            <w:r w:rsidRPr="007106C6" w:rsidDel="007106C6">
              <w:rPr>
                <w:rStyle w:val="a5"/>
                <w:noProof/>
                <w:rPrChange w:id="586" w:author="root" w:date="2023-06-07T14:43:00Z">
                  <w:rPr>
                    <w:rStyle w:val="a5"/>
                    <w:noProof/>
                  </w:rPr>
                </w:rPrChange>
              </w:rPr>
              <w:delText>Приложение</w:delText>
            </w:r>
            <w:r w:rsidDel="007106C6">
              <w:rPr>
                <w:noProof/>
                <w:webHidden/>
              </w:rPr>
              <w:tab/>
              <w:delText>78</w:delText>
            </w:r>
          </w:del>
        </w:p>
        <w:p w:rsidR="00147CEB" w:rsidDel="007106C6" w:rsidRDefault="00147CEB">
          <w:pPr>
            <w:pStyle w:val="11"/>
            <w:rPr>
              <w:del w:id="587" w:author="root" w:date="2023-06-07T14:43:00Z"/>
              <w:rFonts w:eastAsiaTheme="minorEastAsia"/>
              <w:noProof/>
              <w:lang w:eastAsia="ru-RU"/>
            </w:rPr>
          </w:pPr>
          <w:del w:id="588" w:author="root" w:date="2023-06-07T14:43:00Z">
            <w:r w:rsidRPr="007106C6" w:rsidDel="007106C6">
              <w:rPr>
                <w:rStyle w:val="a5"/>
                <w:noProof/>
                <w:rPrChange w:id="589" w:author="root" w:date="2023-06-07T14:43:00Z">
                  <w:rPr>
                    <w:rStyle w:val="a5"/>
                    <w:noProof/>
                  </w:rPr>
                </w:rPrChange>
              </w:rPr>
              <w:delText>Список литературы</w:delText>
            </w:r>
            <w:r w:rsidDel="007106C6">
              <w:rPr>
                <w:noProof/>
                <w:webHidden/>
              </w:rPr>
              <w:tab/>
              <w:delText>79</w:delText>
            </w:r>
          </w:del>
        </w:p>
        <w:p w:rsidR="00C457D3" w:rsidRPr="00843411" w:rsidRDefault="003225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bCs/>
              <w:sz w:val="28"/>
              <w:szCs w:val="28"/>
            </w:rPr>
            <w:fldChar w:fldCharType="end"/>
          </w:r>
        </w:p>
      </w:sdtContent>
    </w:sdt>
    <w:p w:rsidR="00C457D3" w:rsidRPr="00843411" w:rsidRDefault="00C457D3" w:rsidP="004F1DEC">
      <w:pPr>
        <w:spacing w:after="0" w:line="360" w:lineRule="auto"/>
        <w:ind w:firstLine="709"/>
        <w:jc w:val="both"/>
        <w:rPr>
          <w:rFonts w:ascii="Times New Roman" w:hAnsi="Times New Roman" w:cs="Times New Roman"/>
          <w:sz w:val="28"/>
          <w:szCs w:val="28"/>
        </w:rPr>
      </w:pPr>
    </w:p>
    <w:p w:rsidR="00702C6B" w:rsidRDefault="00702C6B"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ins w:id="590"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1"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2"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3"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4"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5"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6"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7"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8"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99" w:author="root" w:date="2023-06-07T11:43:00Z"/>
          <w:rFonts w:ascii="Times New Roman" w:hAnsi="Times New Roman" w:cs="Times New Roman"/>
          <w:sz w:val="28"/>
          <w:szCs w:val="28"/>
        </w:rPr>
      </w:pPr>
    </w:p>
    <w:p w:rsidR="00D34786" w:rsidRPr="00843411" w:rsidRDefault="00D34786" w:rsidP="004F1DEC">
      <w:pPr>
        <w:spacing w:after="0" w:line="360" w:lineRule="auto"/>
        <w:ind w:firstLine="709"/>
        <w:jc w:val="both"/>
        <w:rPr>
          <w:rFonts w:ascii="Times New Roman" w:hAnsi="Times New Roman" w:cs="Times New Roman"/>
          <w:sz w:val="28"/>
          <w:szCs w:val="28"/>
        </w:rPr>
      </w:pPr>
    </w:p>
    <w:p w:rsidR="00C457D3" w:rsidRDefault="00BE5624" w:rsidP="00BE5624">
      <w:pPr>
        <w:pStyle w:val="1"/>
        <w:jc w:val="center"/>
        <w:rPr>
          <w:sz w:val="28"/>
          <w:szCs w:val="28"/>
        </w:rPr>
      </w:pPr>
      <w:bookmarkStart w:id="600" w:name="_Toc137041502"/>
      <w:r>
        <w:rPr>
          <w:sz w:val="28"/>
          <w:szCs w:val="28"/>
        </w:rPr>
        <w:t>ВВЕДЕНИЕ</w:t>
      </w:r>
      <w:bookmarkEnd w:id="600"/>
    </w:p>
    <w:p w:rsidR="005542CA"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Процесс производства вина включает в себя ряд этапов, каждый из которых играет важную роль в формировании качества итогового продукта. Анализ этих этапов и их признаков позволяет нам лучше понять, какие факторы влияет на качество и какие моменты можно оптимизировать для достижения более высоких стандартов.</w:t>
      </w:r>
    </w:p>
    <w:p w:rsidR="005C2CA1"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Одним из ключевых этапов производства</w:t>
      </w:r>
      <w:r w:rsidR="00932B43" w:rsidRPr="00070D25">
        <w:rPr>
          <w:rFonts w:ascii="Times New Roman" w:hAnsi="Times New Roman" w:cs="Times New Roman"/>
          <w:sz w:val="28"/>
          <w:szCs w:val="28"/>
        </w:rPr>
        <w:t xml:space="preserve"> является поиск места для выращивания винограда и разумеется качество исходного сырья не посредственно влияет на итоговый продукт. Поиск подходящего места является важной задачей, требующей внимание к самым незначительным деталям.</w:t>
      </w:r>
    </w:p>
    <w:p w:rsidR="00932B43" w:rsidRPr="00070D25" w:rsidRDefault="00932B43"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В ходе анализа мы выявили несколько проблем: </w:t>
      </w:r>
      <w:r w:rsidR="002035DA" w:rsidRPr="00070D25">
        <w:rPr>
          <w:rFonts w:ascii="Times New Roman" w:hAnsi="Times New Roman" w:cs="Times New Roman"/>
          <w:sz w:val="28"/>
          <w:szCs w:val="28"/>
        </w:rPr>
        <w:t>ограниченную доступность анализа местности, сложности в оценки ее качества, а также возможность доставок и поставок</w:t>
      </w:r>
      <w:r w:rsidR="00B73734" w:rsidRPr="00070D25">
        <w:rPr>
          <w:rFonts w:ascii="Times New Roman" w:hAnsi="Times New Roman" w:cs="Times New Roman"/>
          <w:sz w:val="28"/>
          <w:szCs w:val="28"/>
        </w:rPr>
        <w:t>.</w:t>
      </w:r>
    </w:p>
    <w:p w:rsidR="00B73734" w:rsidRPr="00070D25" w:rsidRDefault="00B73734"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Мы разработали приложение, которая решает эти проблемы и оптимизирует процесс поиска участки. Наша система основана на использование передовых технологий, таких как машинное обучение и </w:t>
      </w:r>
      <w:r w:rsidR="00070D25" w:rsidRPr="00070D25">
        <w:rPr>
          <w:rFonts w:ascii="Times New Roman" w:hAnsi="Times New Roman" w:cs="Times New Roman"/>
          <w:sz w:val="28"/>
          <w:szCs w:val="28"/>
        </w:rPr>
        <w:t>микро сервисной архитектуры. Она позволяет эффективно сканировать местность, проводить ее анализ и оценку с помощью автоматизированных методов, а также оптимизировать логистические процессы доставки.</w:t>
      </w:r>
    </w:p>
    <w:p w:rsidR="006973F4" w:rsidRDefault="00070D25"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Наше приложение позволит предприятиями сократить время и затраты, связанные с поиском исходного сырья, а также повысить качество и конкурентоспособность своей продукции</w:t>
      </w:r>
      <w:r w:rsidR="00401858">
        <w:rPr>
          <w:rFonts w:ascii="Times New Roman" w:hAnsi="Times New Roman" w:cs="Times New Roman"/>
          <w:sz w:val="28"/>
          <w:szCs w:val="28"/>
        </w:rPr>
        <w:t>.</w:t>
      </w:r>
    </w:p>
    <w:p w:rsidR="006973F4" w:rsidRDefault="006973F4"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Del="00D34786" w:rsidRDefault="00401858" w:rsidP="00070D25">
      <w:pPr>
        <w:pStyle w:val="a8"/>
        <w:spacing w:line="360" w:lineRule="auto"/>
        <w:ind w:left="0" w:firstLine="709"/>
        <w:rPr>
          <w:del w:id="601"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602"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603"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604"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605" w:author="root" w:date="2023-06-07T11:43:00Z"/>
          <w:rFonts w:ascii="Times New Roman" w:hAnsi="Times New Roman" w:cs="Times New Roman"/>
          <w:sz w:val="28"/>
          <w:szCs w:val="28"/>
        </w:rPr>
      </w:pPr>
    </w:p>
    <w:p w:rsidR="00401858" w:rsidRPr="00070D25" w:rsidRDefault="00401858" w:rsidP="00070D25">
      <w:pPr>
        <w:pStyle w:val="a8"/>
        <w:spacing w:line="360" w:lineRule="auto"/>
        <w:ind w:left="0" w:firstLine="709"/>
        <w:rPr>
          <w:rFonts w:ascii="Times New Roman" w:hAnsi="Times New Roman" w:cs="Times New Roman"/>
          <w:sz w:val="28"/>
          <w:szCs w:val="28"/>
        </w:rPr>
      </w:pPr>
    </w:p>
    <w:p w:rsidR="00180EC2" w:rsidRPr="00843411" w:rsidRDefault="00A81F4D" w:rsidP="00D473CF">
      <w:pPr>
        <w:pStyle w:val="1"/>
        <w:spacing w:before="0" w:beforeAutospacing="0" w:after="0" w:afterAutospacing="0" w:line="360" w:lineRule="auto"/>
        <w:ind w:firstLine="709"/>
        <w:jc w:val="center"/>
        <w:rPr>
          <w:b w:val="0"/>
          <w:sz w:val="28"/>
          <w:szCs w:val="28"/>
        </w:rPr>
      </w:pPr>
      <w:bookmarkStart w:id="606" w:name="_Toc137041503"/>
      <w:r w:rsidRPr="00843411">
        <w:rPr>
          <w:sz w:val="28"/>
          <w:szCs w:val="28"/>
        </w:rPr>
        <w:t xml:space="preserve">1. </w:t>
      </w:r>
      <w:r w:rsidR="00843411">
        <w:rPr>
          <w:sz w:val="28"/>
          <w:szCs w:val="28"/>
        </w:rPr>
        <w:t>ТЕХНОЛОГИЧЕСКИЙ ПРОЦЕСС ПРОИЗВОДСТВА ВИНА</w:t>
      </w:r>
      <w:bookmarkEnd w:id="606"/>
    </w:p>
    <w:p w:rsidR="006973F4" w:rsidRPr="00843411" w:rsidRDefault="004038D9"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Технологический процесс представляет из себя нескольких этапов</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начиная от выращивани</w:t>
      </w:r>
      <w:r w:rsidR="0062108F">
        <w:rPr>
          <w:rFonts w:ascii="Times New Roman" w:hAnsi="Times New Roman" w:cs="Times New Roman"/>
          <w:sz w:val="28"/>
          <w:szCs w:val="28"/>
        </w:rPr>
        <w:t>я</w:t>
      </w:r>
      <w:r w:rsidRPr="00843411">
        <w:rPr>
          <w:rFonts w:ascii="Times New Roman" w:hAnsi="Times New Roman" w:cs="Times New Roman"/>
          <w:sz w:val="28"/>
          <w:szCs w:val="28"/>
        </w:rPr>
        <w:t xml:space="preserve"> винограда и заканчивая разлив</w:t>
      </w:r>
      <w:r w:rsidR="0062108F">
        <w:rPr>
          <w:rFonts w:ascii="Times New Roman" w:hAnsi="Times New Roman" w:cs="Times New Roman"/>
          <w:sz w:val="28"/>
          <w:szCs w:val="28"/>
        </w:rPr>
        <w:t>ом</w:t>
      </w:r>
      <w:r w:rsidRPr="00843411">
        <w:rPr>
          <w:rFonts w:ascii="Times New Roman" w:hAnsi="Times New Roman" w:cs="Times New Roman"/>
          <w:sz w:val="28"/>
          <w:szCs w:val="28"/>
        </w:rPr>
        <w:t xml:space="preserve"> вина по бутылкам</w:t>
      </w:r>
      <w:r w:rsidR="00401858">
        <w:rPr>
          <w:rFonts w:ascii="Times New Roman" w:hAnsi="Times New Roman" w:cs="Times New Roman"/>
          <w:sz w:val="28"/>
          <w:szCs w:val="28"/>
        </w:rPr>
        <w:t>.</w:t>
      </w:r>
    </w:p>
    <w:p w:rsidR="00D473CF" w:rsidRPr="006973F4" w:rsidRDefault="00843411">
      <w:pPr>
        <w:pStyle w:val="1"/>
        <w:numPr>
          <w:ilvl w:val="1"/>
          <w:numId w:val="12"/>
        </w:numPr>
        <w:spacing w:before="0" w:beforeAutospacing="0" w:after="0" w:afterAutospacing="0" w:line="360" w:lineRule="auto"/>
        <w:jc w:val="center"/>
        <w:rPr>
          <w:sz w:val="28"/>
          <w:szCs w:val="28"/>
        </w:rPr>
        <w:pPrChange w:id="607" w:author="root" w:date="2023-06-07T00:42:00Z">
          <w:pPr>
            <w:pStyle w:val="1"/>
            <w:numPr>
              <w:ilvl w:val="1"/>
              <w:numId w:val="18"/>
            </w:numPr>
            <w:tabs>
              <w:tab w:val="num" w:pos="360"/>
              <w:tab w:val="num" w:pos="1440"/>
            </w:tabs>
            <w:spacing w:before="0" w:beforeAutospacing="0" w:after="0" w:afterAutospacing="0" w:line="360" w:lineRule="auto"/>
            <w:ind w:left="1440" w:hanging="720"/>
            <w:jc w:val="center"/>
          </w:pPr>
        </w:pPrChange>
      </w:pPr>
      <w:bookmarkStart w:id="608" w:name="_Toc137041504"/>
      <w:r>
        <w:rPr>
          <w:sz w:val="28"/>
          <w:szCs w:val="28"/>
        </w:rPr>
        <w:t xml:space="preserve">. </w:t>
      </w:r>
      <w:r w:rsidR="00396FBE" w:rsidRPr="00843411">
        <w:rPr>
          <w:sz w:val="28"/>
          <w:szCs w:val="28"/>
        </w:rPr>
        <w:t>Этапы производства вина</w:t>
      </w:r>
      <w:bookmarkEnd w:id="608"/>
    </w:p>
    <w:p w:rsidR="00D473CF" w:rsidRPr="00D473CF" w:rsidRDefault="00D473CF" w:rsidP="00D473CF">
      <w:pPr>
        <w:pStyle w:val="ac"/>
      </w:pPr>
    </w:p>
    <w:p w:rsidR="00694B46" w:rsidRPr="00843411" w:rsidRDefault="00694B4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Производство вина включает несколько основных этапов:</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09"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Сбор винограда.</w:t>
      </w:r>
      <w:r w:rsidR="00694B46" w:rsidRPr="00843411">
        <w:rPr>
          <w:rFonts w:ascii="Times New Roman" w:hAnsi="Times New Roman" w:cs="Times New Roman"/>
          <w:sz w:val="28"/>
          <w:szCs w:val="28"/>
        </w:rPr>
        <w:t xml:space="preserve"> Этот этап начинается с сбора зрелого винограда с виноградных лоз</w:t>
      </w:r>
      <w:r w:rsidR="00D86499" w:rsidRPr="00843411">
        <w:rPr>
          <w:rFonts w:ascii="Times New Roman" w:hAnsi="Times New Roman" w:cs="Times New Roman"/>
          <w:sz w:val="28"/>
          <w:szCs w:val="28"/>
        </w:rPr>
        <w:t>, сбор происходит механическим или ручным способом</w:t>
      </w:r>
      <w:r w:rsidR="00694B46" w:rsidRPr="00843411">
        <w:rPr>
          <w:rFonts w:ascii="Times New Roman" w:hAnsi="Times New Roman" w:cs="Times New Roman"/>
          <w:sz w:val="28"/>
          <w:szCs w:val="28"/>
        </w:rPr>
        <w:t>. Важно выбрать правильное время для сбора винограда, чтобы достичь оптимального баланса</w:t>
      </w:r>
      <w:r w:rsidR="00D86499" w:rsidRPr="00843411">
        <w:rPr>
          <w:rFonts w:ascii="Times New Roman" w:hAnsi="Times New Roman" w:cs="Times New Roman"/>
          <w:sz w:val="28"/>
          <w:szCs w:val="28"/>
        </w:rPr>
        <w:t xml:space="preserve"> сахара, кислотности</w:t>
      </w:r>
      <w:r w:rsidR="00694B46" w:rsidRPr="00843411">
        <w:rPr>
          <w:rFonts w:ascii="Times New Roman" w:hAnsi="Times New Roman" w:cs="Times New Roman"/>
          <w:sz w:val="28"/>
          <w:szCs w:val="28"/>
        </w:rPr>
        <w:t xml:space="preserve"> и других веществ.</w:t>
      </w:r>
      <w:r w:rsidR="00CF516D" w:rsidRPr="00843411">
        <w:rPr>
          <w:rFonts w:ascii="Times New Roman" w:hAnsi="Times New Roman" w:cs="Times New Roman"/>
          <w:sz w:val="28"/>
          <w:szCs w:val="28"/>
        </w:rPr>
        <w:t xml:space="preserve"> Сбор должен проводиться аккуратно, чтобы избежать повреждения ягод.</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0"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Дробление.</w:t>
      </w:r>
      <w:r w:rsidR="00694B46" w:rsidRPr="00843411">
        <w:rPr>
          <w:rFonts w:ascii="Times New Roman" w:hAnsi="Times New Roman" w:cs="Times New Roman"/>
          <w:sz w:val="28"/>
          <w:szCs w:val="28"/>
        </w:rPr>
        <w:t xml:space="preserve"> Собранный виноград подвергается дроблению, чтобы раздавить ягоды и освободить сок, который содержит сахара, кислоты, фенольные соединения и другие компоненты.</w:t>
      </w:r>
      <w:r w:rsidR="00CF516D" w:rsidRPr="00843411">
        <w:rPr>
          <w:rFonts w:ascii="Times New Roman" w:hAnsi="Times New Roman" w:cs="Times New Roman"/>
          <w:sz w:val="28"/>
          <w:szCs w:val="28"/>
        </w:rPr>
        <w:t xml:space="preserve"> Дробление винограда должно быть проведено таким образом, чтобы освободить сок и пульпу без нежелательных окислительных процессов.</w:t>
      </w:r>
      <w:r w:rsidR="00694B46" w:rsidRPr="00843411">
        <w:rPr>
          <w:rFonts w:ascii="Times New Roman" w:hAnsi="Times New Roman" w:cs="Times New Roman"/>
          <w:sz w:val="28"/>
          <w:szCs w:val="28"/>
        </w:rPr>
        <w:t xml:space="preserve"> </w:t>
      </w:r>
      <w:r w:rsidR="00D86499" w:rsidRPr="00843411">
        <w:rPr>
          <w:rFonts w:ascii="Times New Roman" w:hAnsi="Times New Roman" w:cs="Times New Roman"/>
          <w:sz w:val="28"/>
          <w:szCs w:val="28"/>
        </w:rPr>
        <w:t xml:space="preserve">Разделение сока от пульпы путем прессования или центрифугирования, далее пульпу охлаждают, чтобы предотвратить нежелательные ферментационные процессы. </w:t>
      </w:r>
      <w:r w:rsidR="00CF516D" w:rsidRPr="00843411">
        <w:rPr>
          <w:rFonts w:ascii="Times New Roman" w:hAnsi="Times New Roman" w:cs="Times New Roman"/>
          <w:sz w:val="28"/>
          <w:szCs w:val="28"/>
        </w:rPr>
        <w:t>Обработка пульпы должна быть выполнена с соблюдением гигиенических стандартов для предотвращения размножения микроорганизмов.</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1"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Ферментация.</w:t>
      </w:r>
      <w:r w:rsidR="00694B46" w:rsidRPr="00843411">
        <w:rPr>
          <w:rFonts w:ascii="Times New Roman" w:hAnsi="Times New Roman" w:cs="Times New Roman"/>
          <w:sz w:val="28"/>
          <w:szCs w:val="28"/>
        </w:rPr>
        <w:t xml:space="preserve"> Основной этап, во время которого сок винограда превращается в вино. Ферментация происходит благодаря действию дрожжей, которые превращают сахар в алкоголь и выделяют углекислый газ. Этот процесс может занимать от нескольких дней до нескольких недель.</w:t>
      </w:r>
      <w:r w:rsidR="00AF7F88" w:rsidRPr="00843411">
        <w:rPr>
          <w:rFonts w:ascii="Times New Roman" w:hAnsi="Times New Roman" w:cs="Times New Roman"/>
          <w:sz w:val="28"/>
          <w:szCs w:val="28"/>
        </w:rPr>
        <w:t xml:space="preserve"> Ферментация состоит из ряда этапов: добавление дрожжей в сок, контроль температуры и времени для оптимальной экстракции ароматов и цвета из винограда, регулярный анализ уровня сахара, кислотности и других параметров для контроля процесса</w:t>
      </w:r>
      <w:r w:rsidR="00CF516D" w:rsidRPr="00843411">
        <w:rPr>
          <w:rFonts w:ascii="Times New Roman" w:hAnsi="Times New Roman" w:cs="Times New Roman"/>
          <w:sz w:val="28"/>
          <w:szCs w:val="28"/>
        </w:rPr>
        <w:t xml:space="preserve">. Дрожжи, используемые для ферментации, должны быть высокого </w:t>
      </w:r>
      <w:r w:rsidR="00CF516D" w:rsidRPr="00843411">
        <w:rPr>
          <w:rFonts w:ascii="Times New Roman" w:hAnsi="Times New Roman" w:cs="Times New Roman"/>
          <w:sz w:val="28"/>
          <w:szCs w:val="28"/>
        </w:rPr>
        <w:lastRenderedPageBreak/>
        <w:t>качества и подходить для конкретного типа вина. Температура и контроль окружающей среды должны быть поддерживаемыми во время ферментации для оптимальной активности дрожжей и развития ароматов.</w:t>
      </w:r>
    </w:p>
    <w:p w:rsidR="00694B46" w:rsidRPr="00843411" w:rsidRDefault="00702C6B">
      <w:pPr>
        <w:pStyle w:val="ac"/>
        <w:numPr>
          <w:ilvl w:val="0"/>
          <w:numId w:val="10"/>
        </w:numPr>
        <w:spacing w:line="360" w:lineRule="auto"/>
        <w:ind w:left="0" w:firstLine="709"/>
        <w:jc w:val="both"/>
        <w:rPr>
          <w:rFonts w:ascii="Times New Roman" w:hAnsi="Times New Roman" w:cs="Times New Roman"/>
          <w:sz w:val="28"/>
          <w:szCs w:val="28"/>
        </w:rPr>
        <w:pPrChange w:id="612"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Отжим.</w:t>
      </w:r>
      <w:r w:rsidR="00694B46" w:rsidRPr="00843411">
        <w:rPr>
          <w:rFonts w:ascii="Times New Roman" w:hAnsi="Times New Roman" w:cs="Times New Roman"/>
          <w:sz w:val="28"/>
          <w:szCs w:val="28"/>
        </w:rPr>
        <w:t xml:space="preserve"> После ферментации вино отжимают, чтобы удалить твердые остатки, такие как кожицы и </w:t>
      </w:r>
      <w:r w:rsidR="00AF7F88" w:rsidRPr="00843411">
        <w:rPr>
          <w:rFonts w:ascii="Times New Roman" w:hAnsi="Times New Roman" w:cs="Times New Roman"/>
          <w:sz w:val="28"/>
          <w:szCs w:val="28"/>
        </w:rPr>
        <w:t>семена.</w:t>
      </w:r>
      <w:r w:rsidR="00570A0F" w:rsidRPr="00843411">
        <w:rPr>
          <w:rFonts w:ascii="Times New Roman" w:hAnsi="Times New Roman" w:cs="Times New Roman"/>
          <w:sz w:val="28"/>
          <w:szCs w:val="28"/>
        </w:rPr>
        <w:t xml:space="preserve"> А также происходит отделение первого сока от осадка</w:t>
      </w:r>
      <w:r w:rsidR="00AF7F88" w:rsidRPr="00843411">
        <w:rPr>
          <w:rFonts w:ascii="Times New Roman" w:hAnsi="Times New Roman" w:cs="Times New Roman"/>
          <w:sz w:val="28"/>
          <w:szCs w:val="28"/>
        </w:rPr>
        <w:t xml:space="preserve"> и легких фракций</w:t>
      </w:r>
      <w:r w:rsidR="00570A0F"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w:t>
      </w:r>
      <w:r w:rsidR="00570A0F" w:rsidRPr="00843411">
        <w:rPr>
          <w:rFonts w:ascii="Times New Roman" w:hAnsi="Times New Roman" w:cs="Times New Roman"/>
          <w:sz w:val="28"/>
          <w:szCs w:val="28"/>
        </w:rPr>
        <w:t>В итоге получается</w:t>
      </w:r>
      <w:r w:rsidR="00694B46" w:rsidRPr="00843411">
        <w:rPr>
          <w:rFonts w:ascii="Times New Roman" w:hAnsi="Times New Roman" w:cs="Times New Roman"/>
          <w:sz w:val="28"/>
          <w:szCs w:val="28"/>
        </w:rPr>
        <w:t xml:space="preserve"> чистый винный сок.</w:t>
      </w:r>
      <w:r w:rsidR="00AF7F88" w:rsidRPr="00843411">
        <w:rPr>
          <w:rFonts w:ascii="Times New Roman" w:hAnsi="Times New Roman" w:cs="Times New Roman"/>
          <w:sz w:val="28"/>
          <w:szCs w:val="28"/>
        </w:rPr>
        <w:t xml:space="preserve"> </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3"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Брожение.</w:t>
      </w:r>
      <w:r w:rsidR="00694B46" w:rsidRPr="00843411">
        <w:rPr>
          <w:rFonts w:ascii="Times New Roman" w:hAnsi="Times New Roman" w:cs="Times New Roman"/>
          <w:sz w:val="28"/>
          <w:szCs w:val="28"/>
        </w:rPr>
        <w:t xml:space="preserve"> Вино может быть подвергнуто вторичной ферментации, известной как брожение. Во время этого процесса добавляют специальные дрожжи или сахара, чтобы создать дополнительный алкоголь и улучшить аромат и вкус вина.</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4"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Очистка и стабилизация.</w:t>
      </w:r>
      <w:r w:rsidR="00694B46" w:rsidRPr="00843411">
        <w:rPr>
          <w:rFonts w:ascii="Times New Roman" w:hAnsi="Times New Roman" w:cs="Times New Roman"/>
          <w:sz w:val="28"/>
          <w:szCs w:val="28"/>
        </w:rPr>
        <w:t xml:space="preserve"> Вино проходит процесс очистки, включающий удаление мутности, отстаивание и фильтрацию, чтобы получить ясное вино. Затем вино может быть стабилизировано с помощью различных методов для предотвращения его дальнейшей ферментации или осаждения.</w:t>
      </w:r>
      <w:r w:rsidR="00594174" w:rsidRPr="00843411">
        <w:rPr>
          <w:rFonts w:ascii="Times New Roman" w:hAnsi="Times New Roman" w:cs="Times New Roman"/>
          <w:sz w:val="28"/>
          <w:szCs w:val="28"/>
        </w:rPr>
        <w:t xml:space="preserve"> Использование подходящих фильтров и стабилизирующих агентов в соответствии с требованиями для сохранения качества вина. Длительность созревания должна быть определена в соответствии с типом вина и его п</w:t>
      </w:r>
      <w:r w:rsidR="00904C51" w:rsidRPr="00843411">
        <w:rPr>
          <w:rFonts w:ascii="Times New Roman" w:hAnsi="Times New Roman" w:cs="Times New Roman"/>
          <w:sz w:val="28"/>
          <w:szCs w:val="28"/>
        </w:rPr>
        <w:t>отенциалом для развития ароматных</w:t>
      </w:r>
      <w:r w:rsidR="00594174" w:rsidRPr="00843411">
        <w:rPr>
          <w:rFonts w:ascii="Times New Roman" w:hAnsi="Times New Roman" w:cs="Times New Roman"/>
          <w:sz w:val="28"/>
          <w:szCs w:val="28"/>
        </w:rPr>
        <w:t xml:space="preserve"> и вкусовых характеристик.</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5"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Созревание.</w:t>
      </w:r>
      <w:r w:rsidR="00694B46" w:rsidRPr="00843411">
        <w:rPr>
          <w:rFonts w:ascii="Times New Roman" w:hAnsi="Times New Roman" w:cs="Times New Roman"/>
          <w:sz w:val="28"/>
          <w:szCs w:val="28"/>
        </w:rPr>
        <w:t xml:space="preserve"> Вино может подвергаться процессу созревания в дубовых бочках или нержавеющих стальных емкостях.</w:t>
      </w:r>
      <w:r w:rsidR="00570A0F" w:rsidRPr="00843411">
        <w:rPr>
          <w:rFonts w:ascii="Times New Roman" w:hAnsi="Times New Roman" w:cs="Times New Roman"/>
          <w:sz w:val="28"/>
          <w:szCs w:val="28"/>
        </w:rPr>
        <w:t xml:space="preserve"> При необходимости смешивание вин разных сортов или партий для достижения желаемого стиля и качества.</w:t>
      </w:r>
      <w:r w:rsidR="00694B46" w:rsidRPr="00843411">
        <w:rPr>
          <w:rFonts w:ascii="Times New Roman" w:hAnsi="Times New Roman" w:cs="Times New Roman"/>
          <w:sz w:val="28"/>
          <w:szCs w:val="28"/>
        </w:rPr>
        <w:t xml:space="preserve"> В этот момент происходит слияние ароматов и смягчение вкуса вина.</w:t>
      </w:r>
      <w:r w:rsidR="00594174" w:rsidRPr="00843411">
        <w:rPr>
          <w:rFonts w:ascii="Times New Roman" w:hAnsi="Times New Roman" w:cs="Times New Roman"/>
          <w:sz w:val="28"/>
          <w:szCs w:val="28"/>
        </w:rPr>
        <w:t xml:space="preserve"> Созревание вина должно происходить в подходящих условиях, таких как правильная температура, влажность и доступность кислорода.</w:t>
      </w:r>
    </w:p>
    <w:p w:rsidR="00570A0F" w:rsidRPr="00C53993" w:rsidRDefault="00570A0F">
      <w:pPr>
        <w:pStyle w:val="ac"/>
        <w:numPr>
          <w:ilvl w:val="0"/>
          <w:numId w:val="10"/>
        </w:numPr>
        <w:spacing w:line="360" w:lineRule="auto"/>
        <w:ind w:left="0" w:firstLine="709"/>
        <w:jc w:val="both"/>
        <w:rPr>
          <w:rFonts w:ascii="Times New Roman" w:hAnsi="Times New Roman" w:cs="Times New Roman"/>
          <w:sz w:val="28"/>
          <w:szCs w:val="28"/>
        </w:rPr>
        <w:pPrChange w:id="616"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Фильтрация</w:t>
      </w:r>
      <w:r w:rsidR="00702C6B"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Вино проходит окончательную фильтрацию, чтобы удалить любые остатки или осадки. </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617" w:author="root" w:date="2023-06-07T00:42:00Z">
          <w:pPr>
            <w:pStyle w:val="ac"/>
            <w:numPr>
              <w:numId w:val="19"/>
            </w:numPr>
            <w:tabs>
              <w:tab w:val="num" w:pos="360"/>
              <w:tab w:val="num" w:pos="720"/>
            </w:tabs>
            <w:spacing w:line="360" w:lineRule="auto"/>
            <w:ind w:left="720" w:firstLine="709"/>
            <w:jc w:val="both"/>
          </w:pPr>
        </w:pPrChange>
      </w:pPr>
      <w:proofErr w:type="spellStart"/>
      <w:r w:rsidRPr="00843411">
        <w:rPr>
          <w:rFonts w:ascii="Times New Roman" w:hAnsi="Times New Roman" w:cs="Times New Roman"/>
          <w:sz w:val="28"/>
          <w:szCs w:val="28"/>
        </w:rPr>
        <w:t>Бутилирование</w:t>
      </w:r>
      <w:proofErr w:type="spellEnd"/>
      <w:r w:rsidRPr="00843411">
        <w:rPr>
          <w:rFonts w:ascii="Times New Roman" w:hAnsi="Times New Roman" w:cs="Times New Roman"/>
          <w:sz w:val="28"/>
          <w:szCs w:val="28"/>
        </w:rPr>
        <w:t>.</w:t>
      </w:r>
      <w:r w:rsidR="00570A0F" w:rsidRPr="00843411">
        <w:rPr>
          <w:rFonts w:ascii="Times New Roman" w:hAnsi="Times New Roman" w:cs="Times New Roman"/>
          <w:sz w:val="28"/>
          <w:szCs w:val="28"/>
        </w:rPr>
        <w:t xml:space="preserve"> </w:t>
      </w:r>
      <w:r w:rsidR="00023A8E" w:rsidRPr="00843411">
        <w:rPr>
          <w:rFonts w:ascii="Times New Roman" w:hAnsi="Times New Roman" w:cs="Times New Roman"/>
          <w:sz w:val="28"/>
          <w:szCs w:val="28"/>
        </w:rPr>
        <w:t>Вина разливают в бутылки с помощью автоматических линий разлива и закрывают бутылки крышками, капсулами или пробками.</w:t>
      </w:r>
      <w:r w:rsidR="00594174" w:rsidRPr="00843411">
        <w:rPr>
          <w:rFonts w:ascii="Times New Roman" w:hAnsi="Times New Roman" w:cs="Times New Roman"/>
          <w:sz w:val="28"/>
          <w:szCs w:val="28"/>
        </w:rPr>
        <w:t xml:space="preserve"> Бутылки, используемые для упаковки вина, должны быть чистыми и без </w:t>
      </w:r>
      <w:r w:rsidR="00594174" w:rsidRPr="00843411">
        <w:rPr>
          <w:rFonts w:ascii="Times New Roman" w:hAnsi="Times New Roman" w:cs="Times New Roman"/>
          <w:sz w:val="28"/>
          <w:szCs w:val="28"/>
        </w:rPr>
        <w:lastRenderedPageBreak/>
        <w:t>дефектов. Закрытие бутылок (пробки, крышки) должно быть надежным, чтобы предотвратить проникновение кислорода и сохранить свежесть вина.</w:t>
      </w:r>
    </w:p>
    <w:p w:rsidR="00694B46" w:rsidRPr="00843411" w:rsidRDefault="00702C6B">
      <w:pPr>
        <w:pStyle w:val="ac"/>
        <w:numPr>
          <w:ilvl w:val="0"/>
          <w:numId w:val="10"/>
        </w:numPr>
        <w:spacing w:line="360" w:lineRule="auto"/>
        <w:ind w:left="0" w:firstLine="709"/>
        <w:jc w:val="both"/>
        <w:rPr>
          <w:rFonts w:ascii="Times New Roman" w:hAnsi="Times New Roman" w:cs="Times New Roman"/>
          <w:sz w:val="28"/>
          <w:szCs w:val="28"/>
        </w:rPr>
        <w:pPrChange w:id="618"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Выдержка в бутылках.</w:t>
      </w:r>
      <w:r w:rsidR="00694B46" w:rsidRPr="00843411">
        <w:rPr>
          <w:rFonts w:ascii="Times New Roman" w:hAnsi="Times New Roman" w:cs="Times New Roman"/>
          <w:sz w:val="28"/>
          <w:szCs w:val="28"/>
        </w:rPr>
        <w:t xml:space="preserve"> После </w:t>
      </w:r>
      <w:proofErr w:type="spellStart"/>
      <w:r w:rsidR="00694B46" w:rsidRPr="00843411">
        <w:rPr>
          <w:rFonts w:ascii="Times New Roman" w:hAnsi="Times New Roman" w:cs="Times New Roman"/>
          <w:sz w:val="28"/>
          <w:szCs w:val="28"/>
        </w:rPr>
        <w:t>бутилирования</w:t>
      </w:r>
      <w:proofErr w:type="spellEnd"/>
      <w:r w:rsidR="00694B46" w:rsidRPr="00843411">
        <w:rPr>
          <w:rFonts w:ascii="Times New Roman" w:hAnsi="Times New Roman" w:cs="Times New Roman"/>
          <w:sz w:val="28"/>
          <w:szCs w:val="28"/>
        </w:rPr>
        <w:t xml:space="preserve"> вино может продолжать созревание в бутылках на протяжении нескольких месяцев или даже лет, что может улучшить его качество и характер.</w:t>
      </w:r>
      <w:r w:rsidR="00594174" w:rsidRPr="00843411">
        <w:rPr>
          <w:rFonts w:ascii="Times New Roman" w:hAnsi="Times New Roman" w:cs="Times New Roman"/>
          <w:sz w:val="28"/>
          <w:szCs w:val="28"/>
        </w:rPr>
        <w:t xml:space="preserve"> Бутылки с вином должны быть хранены в правильных условиях, включая температуру, влажность и защиту от воздействия света, чтобы избежать нежелательного окисления или развития дефектов</w:t>
      </w:r>
      <w:ins w:id="619" w:author="root" w:date="2023-06-07T11:19:00Z">
        <w:r w:rsidR="006D6AD6">
          <w:rPr>
            <w:rFonts w:ascii="Times New Roman" w:hAnsi="Times New Roman" w:cs="Times New Roman"/>
            <w:sz w:val="28"/>
            <w:szCs w:val="28"/>
          </w:rPr>
          <w:t xml:space="preserve"> </w:t>
        </w:r>
        <w:r w:rsidR="006D6AD6" w:rsidRPr="006D6AD6">
          <w:rPr>
            <w:rFonts w:ascii="Times New Roman" w:hAnsi="Times New Roman" w:cs="Times New Roman"/>
            <w:sz w:val="28"/>
            <w:szCs w:val="28"/>
            <w:rPrChange w:id="620" w:author="root" w:date="2023-06-07T11:19:00Z">
              <w:rPr>
                <w:rFonts w:ascii="Times New Roman" w:hAnsi="Times New Roman" w:cs="Times New Roman"/>
                <w:sz w:val="28"/>
                <w:szCs w:val="28"/>
                <w:lang w:val="en-US"/>
              </w:rPr>
            </w:rPrChange>
          </w:rPr>
          <w:t>[</w:t>
        </w:r>
        <w:r w:rsidR="006D6AD6" w:rsidRPr="006D6AD6">
          <w:rPr>
            <w:rFonts w:ascii="Times New Roman" w:hAnsi="Times New Roman" w:cs="Times New Roman"/>
            <w:sz w:val="28"/>
            <w:szCs w:val="28"/>
            <w:rPrChange w:id="621" w:author="root" w:date="2023-06-07T11:20:00Z">
              <w:rPr>
                <w:rFonts w:ascii="Times New Roman" w:hAnsi="Times New Roman" w:cs="Times New Roman"/>
                <w:sz w:val="28"/>
                <w:szCs w:val="28"/>
                <w:lang w:val="en-US"/>
              </w:rPr>
            </w:rPrChange>
          </w:rPr>
          <w:t>10</w:t>
        </w:r>
        <w:r w:rsidR="006D6AD6" w:rsidRPr="006D6AD6">
          <w:rPr>
            <w:rFonts w:ascii="Times New Roman" w:hAnsi="Times New Roman" w:cs="Times New Roman"/>
            <w:sz w:val="28"/>
            <w:szCs w:val="28"/>
            <w:rPrChange w:id="622" w:author="root" w:date="2023-06-07T11:19:00Z">
              <w:rPr>
                <w:rFonts w:ascii="Times New Roman" w:hAnsi="Times New Roman" w:cs="Times New Roman"/>
                <w:sz w:val="28"/>
                <w:szCs w:val="28"/>
                <w:lang w:val="en-US"/>
              </w:rPr>
            </w:rPrChange>
          </w:rPr>
          <w:t>]</w:t>
        </w:r>
      </w:ins>
      <w:r w:rsidR="00594174" w:rsidRPr="00843411">
        <w:rPr>
          <w:rFonts w:ascii="Times New Roman" w:hAnsi="Times New Roman" w:cs="Times New Roman"/>
          <w:sz w:val="28"/>
          <w:szCs w:val="28"/>
        </w:rPr>
        <w:t>.</w:t>
      </w:r>
    </w:p>
    <w:p w:rsidR="00694B46" w:rsidRPr="00843411" w:rsidRDefault="00694B46" w:rsidP="004F1DEC">
      <w:pPr>
        <w:pStyle w:val="a8"/>
        <w:spacing w:after="0" w:line="360" w:lineRule="auto"/>
        <w:ind w:left="0" w:firstLine="709"/>
        <w:jc w:val="both"/>
        <w:rPr>
          <w:rFonts w:ascii="Times New Roman" w:hAnsi="Times New Roman" w:cs="Times New Roman"/>
          <w:sz w:val="28"/>
          <w:szCs w:val="28"/>
        </w:rPr>
      </w:pP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A81F4D" w:rsidRPr="00843411" w:rsidRDefault="00C53993" w:rsidP="00C53993">
      <w:pPr>
        <w:pStyle w:val="1"/>
        <w:spacing w:before="0" w:beforeAutospacing="0" w:after="0" w:afterAutospacing="0" w:line="360" w:lineRule="auto"/>
        <w:ind w:left="709"/>
        <w:jc w:val="center"/>
        <w:rPr>
          <w:sz w:val="28"/>
          <w:szCs w:val="28"/>
        </w:rPr>
      </w:pPr>
      <w:bookmarkStart w:id="623" w:name="_Toc137041505"/>
      <w:r>
        <w:rPr>
          <w:sz w:val="28"/>
          <w:szCs w:val="28"/>
        </w:rPr>
        <w:t xml:space="preserve">1.2. </w:t>
      </w:r>
      <w:r w:rsidR="00A81F4D" w:rsidRPr="00843411">
        <w:rPr>
          <w:sz w:val="28"/>
          <w:szCs w:val="28"/>
        </w:rPr>
        <w:t>Влияние различных факторов на качество исходного сырья</w:t>
      </w:r>
      <w:bookmarkEnd w:id="623"/>
    </w:p>
    <w:p w:rsidR="00232650" w:rsidRPr="00843411" w:rsidRDefault="005E1E10" w:rsidP="00401858">
      <w:pPr>
        <w:pStyle w:val="1"/>
        <w:spacing w:before="0" w:beforeAutospacing="0" w:after="0" w:afterAutospacing="0" w:line="360" w:lineRule="auto"/>
        <w:ind w:firstLine="709"/>
        <w:jc w:val="center"/>
        <w:rPr>
          <w:sz w:val="28"/>
          <w:szCs w:val="28"/>
        </w:rPr>
      </w:pPr>
      <w:bookmarkStart w:id="624" w:name="_Toc137041506"/>
      <w:r w:rsidRPr="00843411">
        <w:rPr>
          <w:sz w:val="28"/>
          <w:szCs w:val="28"/>
        </w:rPr>
        <w:t>1.2</w:t>
      </w:r>
      <w:r w:rsidR="00232650" w:rsidRPr="00843411">
        <w:rPr>
          <w:sz w:val="28"/>
          <w:szCs w:val="28"/>
        </w:rPr>
        <w:t>.1</w:t>
      </w:r>
      <w:r w:rsidR="00C53993">
        <w:rPr>
          <w:sz w:val="28"/>
          <w:szCs w:val="28"/>
        </w:rPr>
        <w:t>.</w:t>
      </w:r>
      <w:r w:rsidR="00232650" w:rsidRPr="00843411">
        <w:rPr>
          <w:sz w:val="28"/>
          <w:szCs w:val="28"/>
        </w:rPr>
        <w:t xml:space="preserve"> Влияние климатических факторов на виноград</w:t>
      </w:r>
      <w:bookmarkEnd w:id="624"/>
    </w:p>
    <w:p w:rsidR="005E1E10" w:rsidRPr="00843411" w:rsidRDefault="005E1E10"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Климатические факторы имеют существенное влияние на рост, качество и характеристики винограда. Различные аспекты климата, такие как температура, осадки, солнечное излучение и влажность, оказывают прямое воздействие на развитие виноградных лоз и их способность производить высококачественный виноград.</w:t>
      </w:r>
    </w:p>
    <w:p w:rsidR="00232650" w:rsidRPr="00843411" w:rsidRDefault="0023265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Температура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Температура является одним из самых важных климатических факторов, оказывающих существенное влияние на рост и развитие виноградных лоз</w:t>
      </w:r>
      <w:r w:rsidR="00904C51" w:rsidRPr="00843411">
        <w:rPr>
          <w:sz w:val="28"/>
          <w:szCs w:val="28"/>
        </w:rPr>
        <w:t>,</w:t>
      </w:r>
      <w:r w:rsidRPr="00843411">
        <w:rPr>
          <w:sz w:val="28"/>
          <w:szCs w:val="28"/>
        </w:rPr>
        <w:t xml:space="preserve"> и качество получаемого винограда. Она играет решающую роль в развитии </w:t>
      </w:r>
      <w:proofErr w:type="spellStart"/>
      <w:r w:rsidRPr="00843411">
        <w:rPr>
          <w:sz w:val="28"/>
          <w:szCs w:val="28"/>
        </w:rPr>
        <w:t>фенолических</w:t>
      </w:r>
      <w:proofErr w:type="spellEnd"/>
      <w:r w:rsidRPr="00843411">
        <w:rPr>
          <w:sz w:val="28"/>
          <w:szCs w:val="28"/>
        </w:rPr>
        <w:t xml:space="preserve"> соединений, таких как антоцианы, танины и ароматические соединения в ягодах. Умеренные температуры способствуют нормальному развитию </w:t>
      </w:r>
      <w:proofErr w:type="spellStart"/>
      <w:r w:rsidRPr="00843411">
        <w:rPr>
          <w:sz w:val="28"/>
          <w:szCs w:val="28"/>
        </w:rPr>
        <w:t>фенолического</w:t>
      </w:r>
      <w:proofErr w:type="spellEnd"/>
      <w:r w:rsidRPr="00843411">
        <w:rPr>
          <w:sz w:val="28"/>
          <w:szCs w:val="28"/>
        </w:rPr>
        <w:t xml:space="preserve"> потенциала винограда, влияющего на цвет, структуру и аромат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Теплые температуры способствуют активному фотосинтезу, что приводит к увеличению содержания сахара в ягодах. Более высокая температура способствует накоплению более высоких уровней сахара и, следовательно, по</w:t>
      </w:r>
      <w:r w:rsidRPr="00843411">
        <w:rPr>
          <w:sz w:val="28"/>
          <w:szCs w:val="28"/>
        </w:rPr>
        <w:lastRenderedPageBreak/>
        <w:t>вышению потенциала алкоголя в вине. Кроме того, тепло способствует развитию ароматов в винограде, что может привести к большей сложности и интенсивности ароматического профиля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Высокие температуры могут способствовать потере кислотности винограда. Это может привести к менее яркой и свежей кислотности в вине. Слишком высокие температуры могут вызывать стресс у виноградных лоз, что </w:t>
      </w:r>
      <w:r w:rsidR="00904C51" w:rsidRPr="00843411">
        <w:rPr>
          <w:sz w:val="28"/>
          <w:szCs w:val="28"/>
        </w:rPr>
        <w:t>приводит</w:t>
      </w:r>
      <w:r w:rsidRPr="00843411">
        <w:rPr>
          <w:sz w:val="28"/>
          <w:szCs w:val="28"/>
        </w:rPr>
        <w:t xml:space="preserve"> к проблемам с физиологическими процессами и негативно сказаться на качестве урожая. Это может включать перегрев, </w:t>
      </w:r>
      <w:proofErr w:type="spellStart"/>
      <w:r w:rsidRPr="00843411">
        <w:rPr>
          <w:sz w:val="28"/>
          <w:szCs w:val="28"/>
        </w:rPr>
        <w:t>пересушивание</w:t>
      </w:r>
      <w:proofErr w:type="spellEnd"/>
      <w:r w:rsidRPr="00843411">
        <w:rPr>
          <w:sz w:val="28"/>
          <w:szCs w:val="28"/>
        </w:rPr>
        <w:t xml:space="preserve"> почвы и повышенную потерю воды через испарение.</w:t>
      </w:r>
    </w:p>
    <w:p w:rsidR="005E1E10" w:rsidRPr="00843411" w:rsidRDefault="005E1E1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Осадки</w:t>
      </w:r>
    </w:p>
    <w:p w:rsidR="00F94B9C" w:rsidRPr="00843411" w:rsidRDefault="00BC621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Осадки</w:t>
      </w:r>
      <w:r w:rsidR="004A41F2" w:rsidRPr="00843411">
        <w:rPr>
          <w:sz w:val="28"/>
          <w:szCs w:val="28"/>
        </w:rPr>
        <w:t xml:space="preserve"> </w:t>
      </w:r>
      <w:r w:rsidR="005E1E10" w:rsidRPr="00843411">
        <w:rPr>
          <w:sz w:val="28"/>
          <w:szCs w:val="28"/>
        </w:rPr>
        <w:t>являются источником воды для раст</w:t>
      </w:r>
      <w:r w:rsidR="004A41F2" w:rsidRPr="00843411">
        <w:rPr>
          <w:sz w:val="28"/>
          <w:szCs w:val="28"/>
        </w:rPr>
        <w:t xml:space="preserve">ений, </w:t>
      </w:r>
      <w:r w:rsidR="005E1E10" w:rsidRPr="00843411">
        <w:rPr>
          <w:sz w:val="28"/>
          <w:szCs w:val="28"/>
        </w:rPr>
        <w:t>обеспечива</w:t>
      </w:r>
      <w:r w:rsidR="00F94B9C" w:rsidRPr="00843411">
        <w:rPr>
          <w:sz w:val="28"/>
          <w:szCs w:val="28"/>
        </w:rPr>
        <w:t>я</w:t>
      </w:r>
      <w:r w:rsidR="005E1E10" w:rsidRPr="00843411">
        <w:rPr>
          <w:sz w:val="28"/>
          <w:szCs w:val="28"/>
        </w:rPr>
        <w:t xml:space="preserve"> достаточное количество воды для роста и развития лоз, а также для нормального функционирования физиологических процессов, таких как фотосинтез и транспирация. Недостаток осадков м</w:t>
      </w:r>
      <w:r w:rsidR="00F94B9C" w:rsidRPr="00843411">
        <w:rPr>
          <w:sz w:val="28"/>
          <w:szCs w:val="28"/>
        </w:rPr>
        <w:t xml:space="preserve">ожет привести к дефициту воды, что в следствие приводит к </w:t>
      </w:r>
      <w:proofErr w:type="spellStart"/>
      <w:r w:rsidR="00F94B9C" w:rsidRPr="00843411">
        <w:rPr>
          <w:sz w:val="28"/>
          <w:szCs w:val="28"/>
        </w:rPr>
        <w:t>завяданию</w:t>
      </w:r>
      <w:proofErr w:type="spellEnd"/>
      <w:r w:rsidR="00F94B9C" w:rsidRPr="00843411">
        <w:rPr>
          <w:sz w:val="28"/>
          <w:szCs w:val="28"/>
        </w:rPr>
        <w:t xml:space="preserve"> винограда</w:t>
      </w:r>
      <w:r w:rsidR="005E1E10" w:rsidRPr="00843411">
        <w:rPr>
          <w:sz w:val="28"/>
          <w:szCs w:val="28"/>
        </w:rPr>
        <w:t>.</w:t>
      </w:r>
      <w:r w:rsidR="00F94B9C" w:rsidRPr="00843411">
        <w:rPr>
          <w:sz w:val="28"/>
          <w:szCs w:val="28"/>
        </w:rPr>
        <w:t xml:space="preserve"> Однако наоборот и</w:t>
      </w:r>
      <w:r w:rsidR="005E1E10" w:rsidRPr="00843411">
        <w:rPr>
          <w:sz w:val="28"/>
          <w:szCs w:val="28"/>
        </w:rPr>
        <w:t>нтенсивные осадки могут вызвать размывание почвы</w:t>
      </w:r>
      <w:r w:rsidR="00F94B9C" w:rsidRPr="00843411">
        <w:rPr>
          <w:sz w:val="28"/>
          <w:szCs w:val="28"/>
        </w:rPr>
        <w:t xml:space="preserve">, </w:t>
      </w:r>
      <w:r w:rsidR="005E1E10" w:rsidRPr="00843411">
        <w:rPr>
          <w:sz w:val="28"/>
          <w:szCs w:val="28"/>
        </w:rPr>
        <w:t xml:space="preserve">что может привести к потере питательных веществ и нежелательному смещению почвенных слоев. Это </w:t>
      </w:r>
      <w:r w:rsidRPr="00843411">
        <w:rPr>
          <w:sz w:val="28"/>
          <w:szCs w:val="28"/>
        </w:rPr>
        <w:t>негативно сказывается на питательное состояние</w:t>
      </w:r>
      <w:r w:rsidR="005E1E10" w:rsidRPr="00843411">
        <w:rPr>
          <w:sz w:val="28"/>
          <w:szCs w:val="28"/>
        </w:rPr>
        <w:t xml:space="preserve"> виноградных лоз и</w:t>
      </w:r>
      <w:r w:rsidR="00F94B9C" w:rsidRPr="00843411">
        <w:rPr>
          <w:sz w:val="28"/>
          <w:szCs w:val="28"/>
        </w:rPr>
        <w:t xml:space="preserve"> качестве получаемого винограда. Также частые осадки создают благоприятные условия для развития грибковых инфекций, таких как мучнистая роса, серая гниль и </w:t>
      </w:r>
      <w:proofErr w:type="spellStart"/>
      <w:r w:rsidR="00F94B9C" w:rsidRPr="00843411">
        <w:rPr>
          <w:sz w:val="28"/>
          <w:szCs w:val="28"/>
        </w:rPr>
        <w:t>ботритис</w:t>
      </w:r>
      <w:proofErr w:type="spellEnd"/>
      <w:r w:rsidR="00F94B9C" w:rsidRPr="00843411">
        <w:rPr>
          <w:sz w:val="28"/>
          <w:szCs w:val="28"/>
        </w:rPr>
        <w:t>. Эти заболевания могут повредить виноградные лозы и ягоды, снизить урожайность и качество винограда.</w:t>
      </w:r>
    </w:p>
    <w:p w:rsidR="00232650" w:rsidRPr="00843411" w:rsidRDefault="00232650" w:rsidP="004F1DEC">
      <w:pPr>
        <w:spacing w:after="0" w:line="360" w:lineRule="auto"/>
        <w:ind w:firstLine="709"/>
        <w:jc w:val="both"/>
        <w:rPr>
          <w:rFonts w:ascii="Times New Roman" w:hAnsi="Times New Roman" w:cs="Times New Roman"/>
          <w:b/>
          <w:sz w:val="28"/>
          <w:szCs w:val="28"/>
          <w:lang w:eastAsia="ru-RU"/>
        </w:rPr>
      </w:pPr>
      <w:r w:rsidRPr="00843411">
        <w:rPr>
          <w:rFonts w:ascii="Times New Roman" w:hAnsi="Times New Roman" w:cs="Times New Roman"/>
          <w:b/>
          <w:sz w:val="28"/>
          <w:szCs w:val="28"/>
          <w:lang w:eastAsia="ru-RU"/>
        </w:rPr>
        <w:t>Ветровой режим</w:t>
      </w:r>
    </w:p>
    <w:p w:rsidR="002D0FC4" w:rsidRPr="00843411" w:rsidRDefault="002D0FC4"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Умеренный ветер способствует хорошей вентиляции виноградных лоз, что помогает предотвратить скопление влаги и уменьшить риск развития заболеваний.</w:t>
      </w:r>
      <w:r w:rsidR="000B29C6" w:rsidRPr="00843411">
        <w:rPr>
          <w:rFonts w:ascii="Times New Roman" w:hAnsi="Times New Roman" w:cs="Times New Roman"/>
          <w:sz w:val="28"/>
          <w:szCs w:val="28"/>
          <w:lang w:eastAsia="ru-RU"/>
        </w:rPr>
        <w:t xml:space="preserve"> Также же он может способствовать равномерному созреванию ягод винограда</w:t>
      </w:r>
      <w:r w:rsidR="0087504E" w:rsidRPr="00843411">
        <w:rPr>
          <w:rFonts w:ascii="Times New Roman" w:hAnsi="Times New Roman" w:cs="Times New Roman"/>
          <w:sz w:val="28"/>
          <w:szCs w:val="28"/>
          <w:lang w:eastAsia="ru-RU"/>
        </w:rPr>
        <w:t>,</w:t>
      </w:r>
      <w:r w:rsidR="000B29C6" w:rsidRPr="00843411">
        <w:rPr>
          <w:rFonts w:ascii="Times New Roman" w:hAnsi="Times New Roman" w:cs="Times New Roman"/>
          <w:sz w:val="28"/>
          <w:szCs w:val="28"/>
          <w:lang w:eastAsia="ru-RU"/>
        </w:rPr>
        <w:t xml:space="preserve"> стимулировать их развитие и способствовать накоплению сахаров и ароматов.</w:t>
      </w:r>
    </w:p>
    <w:p w:rsidR="002D0FC4" w:rsidRPr="00843411" w:rsidRDefault="004A4D68"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lastRenderedPageBreak/>
        <w:t>Однако с</w:t>
      </w:r>
      <w:r w:rsidR="002D0FC4" w:rsidRPr="00843411">
        <w:rPr>
          <w:rFonts w:ascii="Times New Roman" w:hAnsi="Times New Roman" w:cs="Times New Roman"/>
          <w:sz w:val="28"/>
          <w:szCs w:val="28"/>
          <w:lang w:eastAsia="ru-RU"/>
        </w:rPr>
        <w:t>ильные ветра могут иметь разрушительное воздействие на виноградные лозы. Они могут сломать и повредить лозы, листья и кисти с ягодами, что приведет к потере урожая и повреждению растений.</w:t>
      </w:r>
      <w:r w:rsidR="00BC6217" w:rsidRPr="00843411">
        <w:rPr>
          <w:rFonts w:ascii="Times New Roman" w:hAnsi="Times New Roman" w:cs="Times New Roman"/>
          <w:sz w:val="28"/>
          <w:szCs w:val="28"/>
          <w:lang w:eastAsia="ru-RU"/>
        </w:rPr>
        <w:t xml:space="preserve"> Также</w:t>
      </w:r>
      <w:r w:rsidR="002D0FC4"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постоянные ветры могут вызывать ускоренное испарение влаги с поверхности ягод и повышенную потерю влаги, что </w:t>
      </w:r>
      <w:r w:rsidR="00BC6217" w:rsidRPr="00843411">
        <w:rPr>
          <w:rFonts w:ascii="Times New Roman" w:hAnsi="Times New Roman" w:cs="Times New Roman"/>
          <w:sz w:val="28"/>
          <w:szCs w:val="28"/>
          <w:lang w:eastAsia="ru-RU"/>
        </w:rPr>
        <w:t>негативно отражается качество и сохранность урожая</w:t>
      </w:r>
      <w:r w:rsidRPr="00843411">
        <w:rPr>
          <w:rFonts w:ascii="Times New Roman" w:hAnsi="Times New Roman" w:cs="Times New Roman"/>
          <w:sz w:val="28"/>
          <w:szCs w:val="28"/>
          <w:lang w:eastAsia="ru-RU"/>
        </w:rPr>
        <w:t xml:space="preserve">. </w:t>
      </w:r>
    </w:p>
    <w:p w:rsidR="002D0FC4" w:rsidRPr="00843411" w:rsidRDefault="002E6B6D"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Из положительного ветер </w:t>
      </w:r>
      <w:r w:rsidR="0075709C" w:rsidRPr="00843411">
        <w:rPr>
          <w:rFonts w:ascii="Times New Roman" w:hAnsi="Times New Roman" w:cs="Times New Roman"/>
          <w:sz w:val="28"/>
          <w:szCs w:val="28"/>
          <w:lang w:eastAsia="ru-RU"/>
        </w:rPr>
        <w:t>помогает с переносом</w:t>
      </w:r>
      <w:r w:rsidR="002D0FC4" w:rsidRPr="00843411">
        <w:rPr>
          <w:rFonts w:ascii="Times New Roman" w:hAnsi="Times New Roman" w:cs="Times New Roman"/>
          <w:sz w:val="28"/>
          <w:szCs w:val="28"/>
          <w:lang w:eastAsia="ru-RU"/>
        </w:rPr>
        <w:t xml:space="preserve"> пыльцы между цветками виногра</w:t>
      </w:r>
      <w:r w:rsidR="0075709C" w:rsidRPr="00843411">
        <w:rPr>
          <w:rFonts w:ascii="Times New Roman" w:hAnsi="Times New Roman" w:cs="Times New Roman"/>
          <w:sz w:val="28"/>
          <w:szCs w:val="28"/>
          <w:lang w:eastAsia="ru-RU"/>
        </w:rPr>
        <w:t>дной лозы, что способствует опылению и оплодотворению</w:t>
      </w:r>
      <w:r w:rsidR="002D0FC4" w:rsidRPr="00843411">
        <w:rPr>
          <w:rFonts w:ascii="Times New Roman" w:hAnsi="Times New Roman" w:cs="Times New Roman"/>
          <w:sz w:val="28"/>
          <w:szCs w:val="28"/>
          <w:lang w:eastAsia="ru-RU"/>
        </w:rPr>
        <w:t xml:space="preserve"> цветков, что является важным этапом формирования ягод. Недостаток ветра или его чрезмерное воздействие могут оказывать негативное влияние на процесс опыления и, как следствие, на качество урожая.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Освещение</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 является источником энергии для фотосинтеза, процесса, при котором виноградные лозы преобразуют световую в химическую энергию, необходимую для роста и развития. Благодаря солнечному свету виноградные лозы могут производить и накапливать питат</w:t>
      </w:r>
      <w:r w:rsidR="0075709C" w:rsidRPr="00843411">
        <w:rPr>
          <w:sz w:val="28"/>
          <w:szCs w:val="28"/>
        </w:rPr>
        <w:t>ельные вещества, включая сахара и</w:t>
      </w:r>
      <w:r w:rsidRPr="00843411">
        <w:rPr>
          <w:sz w:val="28"/>
          <w:szCs w:val="28"/>
        </w:rPr>
        <w:t xml:space="preserve"> кислоты.</w:t>
      </w:r>
      <w:r w:rsidR="002F3919" w:rsidRPr="00843411">
        <w:rPr>
          <w:sz w:val="28"/>
          <w:szCs w:val="28"/>
        </w:rPr>
        <w:t xml:space="preserve"> Это приводит к достижению оптимальной зрелости ягод, и также это влияет на ароматическую контрастность винограда.</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Солнечное освещение влияет на развитие фенольных соединений, таких как антоцианы и танины, которые отвечают за цветовую интенсивность и структуру вина. Умеренные уровни солнечного света способствуют образованию богатого цвета и структуры.</w:t>
      </w:r>
    </w:p>
    <w:p w:rsidR="0070680D"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w:t>
      </w:r>
      <w:r w:rsidR="0070680D" w:rsidRPr="00843411">
        <w:rPr>
          <w:sz w:val="28"/>
          <w:szCs w:val="28"/>
        </w:rPr>
        <w:t xml:space="preserve"> играет важную роль в процессе созревания виноградных лоз и формировании их зрелости. Умеренное солнечное излучение способствует достижению оптимальной зрелости ягод, влияющей на качество вина.</w:t>
      </w:r>
    </w:p>
    <w:p w:rsidR="00854989" w:rsidRPr="00843411" w:rsidRDefault="002F391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Стоит отметить, что с</w:t>
      </w:r>
      <w:r w:rsidR="00854989" w:rsidRPr="00843411">
        <w:rPr>
          <w:sz w:val="28"/>
          <w:szCs w:val="28"/>
        </w:rPr>
        <w:t>олнечное излучение</w:t>
      </w:r>
      <w:r w:rsidRPr="00843411">
        <w:rPr>
          <w:sz w:val="28"/>
          <w:szCs w:val="28"/>
        </w:rPr>
        <w:t xml:space="preserve"> имеет дезинфицирующий эффект и уменьшает влажность на лозах и в окружающей среде, что создает менее благоприятные условия для развития болезней, что соответственно уменьшает риск их появления.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Давление</w:t>
      </w:r>
    </w:p>
    <w:p w:rsidR="00854989"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lastRenderedPageBreak/>
        <w:t xml:space="preserve">Изменения давления </w:t>
      </w:r>
      <w:r w:rsidR="0051010C" w:rsidRPr="00843411">
        <w:rPr>
          <w:sz w:val="28"/>
          <w:szCs w:val="28"/>
        </w:rPr>
        <w:t>связано</w:t>
      </w:r>
      <w:r w:rsidRPr="00843411">
        <w:rPr>
          <w:sz w:val="28"/>
          <w:szCs w:val="28"/>
        </w:rPr>
        <w:t xml:space="preserve"> с изменениями погоды и климатическими условиями. Например, снижение атмосферного давления может быть связано с приближением низкого давления и изменениями погоды, такими как дожди, штормы или ветреные условия. Эти изменения </w:t>
      </w:r>
      <w:r w:rsidR="0051010C" w:rsidRPr="00843411">
        <w:rPr>
          <w:sz w:val="28"/>
          <w:szCs w:val="28"/>
        </w:rPr>
        <w:t>оказывают</w:t>
      </w:r>
      <w:r w:rsidRPr="00843411">
        <w:rPr>
          <w:sz w:val="28"/>
          <w:szCs w:val="28"/>
        </w:rPr>
        <w:t xml:space="preserve"> влияние на уровень осадков, температуру и влажность, что в свою очередь </w:t>
      </w:r>
      <w:r w:rsidR="0051010C" w:rsidRPr="00843411">
        <w:rPr>
          <w:sz w:val="28"/>
          <w:szCs w:val="28"/>
        </w:rPr>
        <w:t>влияет</w:t>
      </w:r>
      <w:r w:rsidRPr="00843411">
        <w:rPr>
          <w:sz w:val="28"/>
          <w:szCs w:val="28"/>
        </w:rPr>
        <w:t xml:space="preserve"> на рост и развитие винограда.</w:t>
      </w:r>
    </w:p>
    <w:p w:rsidR="002E3C37"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Низкое давление означает и низкое содержание кислорода, что в свою очередь влияет на метаболические процессы и зрелость ягод.</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Влажность</w:t>
      </w:r>
    </w:p>
    <w:p w:rsidR="002E3C37" w:rsidRPr="00843411" w:rsidRDefault="002D0FC4"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Продолжительные периоды высокой влажности </w:t>
      </w:r>
      <w:r w:rsidR="00843A89" w:rsidRPr="00843411">
        <w:rPr>
          <w:sz w:val="28"/>
          <w:szCs w:val="28"/>
        </w:rPr>
        <w:t>создают</w:t>
      </w:r>
      <w:r w:rsidRPr="00843411">
        <w:rPr>
          <w:sz w:val="28"/>
          <w:szCs w:val="28"/>
        </w:rPr>
        <w:t xml:space="preserve"> риск для винограда, поэтому контроль и поддержание оптимальных условий влажности является важным аспектом виноделия.</w:t>
      </w:r>
      <w:r w:rsidR="002E3C37" w:rsidRPr="00843411">
        <w:rPr>
          <w:sz w:val="28"/>
          <w:szCs w:val="28"/>
        </w:rPr>
        <w:t xml:space="preserve"> Так влажность оказывает воздействие на процесс созревания винограда, большое количество влаги препятствует испарению воды с поверхности ягод</w:t>
      </w:r>
      <w:r w:rsidR="00F0580B" w:rsidRPr="00843411">
        <w:rPr>
          <w:sz w:val="28"/>
          <w:szCs w:val="28"/>
        </w:rPr>
        <w:t>. Также необходимо регулировать количество полива в зависимости от уровня влаги</w:t>
      </w:r>
      <w:r w:rsidR="00401858">
        <w:rPr>
          <w:sz w:val="28"/>
          <w:szCs w:val="28"/>
        </w:rPr>
        <w:t>.</w:t>
      </w:r>
    </w:p>
    <w:p w:rsidR="002E3C37" w:rsidRPr="00843411"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Умеренная влажность способствует нормальному развитию винограда и формированию его качественных характеристик, таких как сахаристость, кислотность, ароматы и цвет. Она также оказывают воздействие на развитие ягод и предотвращает развитие нежелательных проблем, таких как </w:t>
      </w:r>
      <w:proofErr w:type="spellStart"/>
      <w:r w:rsidRPr="00843411">
        <w:rPr>
          <w:sz w:val="28"/>
          <w:szCs w:val="28"/>
        </w:rPr>
        <w:t>пересушенность</w:t>
      </w:r>
      <w:proofErr w:type="spellEnd"/>
      <w:r w:rsidRPr="00843411">
        <w:rPr>
          <w:sz w:val="28"/>
          <w:szCs w:val="28"/>
        </w:rPr>
        <w:t xml:space="preserve"> или переувлажнение, которые отражаются на качестве винограда и в результате на качество получаемого вина.</w:t>
      </w:r>
    </w:p>
    <w:p w:rsidR="00843A89" w:rsidRDefault="00F058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Однако в</w:t>
      </w:r>
      <w:r w:rsidR="002D0FC4" w:rsidRPr="00843411">
        <w:rPr>
          <w:sz w:val="28"/>
          <w:szCs w:val="28"/>
        </w:rPr>
        <w:t xml:space="preserve">ысокая влажность </w:t>
      </w:r>
      <w:r w:rsidR="00843A89" w:rsidRPr="00843411">
        <w:rPr>
          <w:sz w:val="28"/>
          <w:szCs w:val="28"/>
        </w:rPr>
        <w:t>способствует</w:t>
      </w:r>
      <w:r w:rsidR="002D0FC4" w:rsidRPr="00843411">
        <w:rPr>
          <w:sz w:val="28"/>
          <w:szCs w:val="28"/>
        </w:rPr>
        <w:t xml:space="preserve"> размножению и распространению грибковых и бактериальных заболеваний, особенно если среда становится идеальной для их развития</w:t>
      </w:r>
      <w:ins w:id="625" w:author="root" w:date="2023-06-07T14:49:00Z">
        <w:r w:rsidR="00A976E6">
          <w:rPr>
            <w:sz w:val="28"/>
            <w:szCs w:val="28"/>
          </w:rPr>
          <w:t xml:space="preserve"> </w:t>
        </w:r>
        <w:r w:rsidR="00A976E6" w:rsidRPr="00EB051D">
          <w:rPr>
            <w:sz w:val="28"/>
            <w:szCs w:val="28"/>
          </w:rPr>
          <w:t>[8]</w:t>
        </w:r>
      </w:ins>
      <w:r w:rsidR="002D0FC4" w:rsidRPr="00843411">
        <w:rPr>
          <w:sz w:val="28"/>
          <w:szCs w:val="28"/>
        </w:rPr>
        <w:t xml:space="preserve">. </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4D3173" w:rsidP="00C53993">
      <w:pPr>
        <w:pStyle w:val="1"/>
        <w:spacing w:before="0" w:beforeAutospacing="0" w:after="0" w:afterAutospacing="0" w:line="360" w:lineRule="auto"/>
        <w:ind w:firstLine="709"/>
        <w:jc w:val="center"/>
        <w:rPr>
          <w:sz w:val="28"/>
          <w:szCs w:val="28"/>
        </w:rPr>
      </w:pPr>
      <w:bookmarkStart w:id="626" w:name="_Toc137041507"/>
      <w:r w:rsidRPr="00843411">
        <w:rPr>
          <w:sz w:val="28"/>
          <w:szCs w:val="28"/>
        </w:rPr>
        <w:t>1.2</w:t>
      </w:r>
      <w:r w:rsidR="00232650" w:rsidRPr="00843411">
        <w:rPr>
          <w:sz w:val="28"/>
          <w:szCs w:val="28"/>
        </w:rPr>
        <w:t>.2</w:t>
      </w:r>
      <w:r w:rsidR="00C53993">
        <w:rPr>
          <w:sz w:val="28"/>
          <w:szCs w:val="28"/>
        </w:rPr>
        <w:t>.</w:t>
      </w:r>
      <w:r w:rsidR="00232650" w:rsidRPr="00843411">
        <w:rPr>
          <w:sz w:val="28"/>
          <w:szCs w:val="28"/>
        </w:rPr>
        <w:t xml:space="preserve"> Влияние почвенных параметров</w:t>
      </w:r>
      <w:r w:rsidR="00401858">
        <w:rPr>
          <w:sz w:val="28"/>
          <w:szCs w:val="28"/>
        </w:rPr>
        <w:t>.</w:t>
      </w:r>
      <w:bookmarkEnd w:id="626"/>
    </w:p>
    <w:p w:rsidR="001D423D"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Почвенные параметры играют важную роль в росте, развитии и качестве винограда. Поддерживая оптимальные условия, виноделы могут создать благоприятные условия для роста и развития виноградных лоз, а также получить высококачественный урожай винограда.</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Тип почвы</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Различные типы почвы имеют разную структуру и химический состав, что может влиять на доступность питательных веществ для виноградных лоз.</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Дренирование почвы - это способность почвы отводить излишки воды. Хорошее дренирование является важным фактором для успешного выращивания винограда, поскольку излишняя влага может вызывать проблемы, такие как гниение корней и развитие грибковых заболеваний. Песчаные и песчано-глинистые почвы обычно имеют лучшее дренирование, в то время как глинистые почвы могут быть более плотными и иметь более низкую способность к дренированию.</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Тип почвы также влияет на ее способность удерживать воду. Глинистые почвы имеют лучшую способность удерживать влагу, что может быть выгодно в сухих регионах или в периоды засухи. С другой стороны, песчаные почвы имеют меньшую способность удерживать воду и требуют более частого полива. Сбалансированное </w:t>
      </w:r>
      <w:proofErr w:type="spellStart"/>
      <w:r w:rsidRPr="00843411">
        <w:rPr>
          <w:rFonts w:ascii="Times New Roman" w:eastAsia="Times New Roman" w:hAnsi="Times New Roman" w:cs="Times New Roman"/>
          <w:sz w:val="28"/>
          <w:szCs w:val="28"/>
          <w:lang w:eastAsia="ru-RU"/>
        </w:rPr>
        <w:t>водоудерживание</w:t>
      </w:r>
      <w:proofErr w:type="spellEnd"/>
      <w:r w:rsidRPr="00843411">
        <w:rPr>
          <w:rFonts w:ascii="Times New Roman" w:eastAsia="Times New Roman" w:hAnsi="Times New Roman" w:cs="Times New Roman"/>
          <w:sz w:val="28"/>
          <w:szCs w:val="28"/>
          <w:lang w:eastAsia="ru-RU"/>
        </w:rPr>
        <w:t xml:space="preserve"> в почве важно для обеспечения достаточной влаги для роста и развития виноградных лоз.</w:t>
      </w:r>
    </w:p>
    <w:p w:rsidR="001D075F" w:rsidRPr="00843411" w:rsidRDefault="006B3C7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Разные</w:t>
      </w:r>
      <w:r w:rsidR="001D075F" w:rsidRPr="00843411">
        <w:rPr>
          <w:rFonts w:ascii="Times New Roman" w:eastAsia="Times New Roman" w:hAnsi="Times New Roman" w:cs="Times New Roman"/>
          <w:sz w:val="28"/>
          <w:szCs w:val="28"/>
          <w:lang w:eastAsia="ru-RU"/>
        </w:rPr>
        <w:t xml:space="preserve"> почвы имеют различные уровни плодородия и содержание питательных веществ. Глинистые почвы обычно более плодородные и содержат больше органического вещества и питательных элементов. Однако они также могут быть более компактными и требовать дополнительного внимания к дренированию. Песчаные почвы могут быть беднее питательными веществами и требовать регулярного удобрения для обеспечения достаточного питания для виноградных лоз.</w:t>
      </w:r>
    </w:p>
    <w:p w:rsidR="001D075F" w:rsidRPr="00843411"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Почва может обладать разными размерами фрагментов, чем больше размер фрагментов, тем хуже пропускная способность почвы воды и питательных веществ. Что разумеется оказывает влияние на развитие виноградных лоз.</w:t>
      </w:r>
    </w:p>
    <w:p w:rsidR="00F376B3"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Тип почвы может также влиять на характеристики винограда, включая его вкус и аромат. Например, некоторые типы почвы могут способствовать развитию определенных ароматических профилей винограда или влиять на кислотность или сладость ягод. Это связано с различными химическими и минеральными составами почвы, которые могут быть уникальными для каждого региона и типа почвы.</w:t>
      </w:r>
    </w:p>
    <w:p w:rsidR="00401858" w:rsidRPr="00C53993" w:rsidRDefault="0040185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232650" w:rsidRPr="00843411" w:rsidRDefault="00232650"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рН</w:t>
      </w:r>
      <w:r w:rsidR="00401858">
        <w:rPr>
          <w:rFonts w:ascii="Times New Roman" w:hAnsi="Times New Roman" w:cs="Times New Roman"/>
          <w:b/>
          <w:sz w:val="28"/>
          <w:szCs w:val="28"/>
        </w:rPr>
        <w:t xml:space="preserve"> почвы.</w:t>
      </w:r>
    </w:p>
    <w:p w:rsidR="00753E9B" w:rsidRPr="00843411" w:rsidRDefault="00753E9B"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Оптимальный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винограда обычно составляет от 6 до 7,5. При этом диапазоне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многие необходимые питательные вещества, такие как азот, фосфор, калий и микроэлементы, наиболее доступны для растений. Если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слишком низкий (кислый)</w:t>
      </w:r>
      <w:r w:rsidR="00C1582C" w:rsidRPr="00843411">
        <w:rPr>
          <w:rFonts w:ascii="Times New Roman" w:hAnsi="Times New Roman" w:cs="Times New Roman"/>
          <w:sz w:val="28"/>
          <w:szCs w:val="28"/>
        </w:rPr>
        <w:t xml:space="preserve"> или высокий (щелочной) это влияет на мобильность </w:t>
      </w:r>
      <w:r w:rsidR="009256EF" w:rsidRPr="00843411">
        <w:rPr>
          <w:rFonts w:ascii="Times New Roman" w:hAnsi="Times New Roman" w:cs="Times New Roman"/>
          <w:sz w:val="28"/>
          <w:szCs w:val="28"/>
        </w:rPr>
        <w:t>питательных веществ,</w:t>
      </w:r>
      <w:r w:rsidR="00C1582C" w:rsidRPr="00843411">
        <w:rPr>
          <w:rFonts w:ascii="Times New Roman" w:hAnsi="Times New Roman" w:cs="Times New Roman"/>
          <w:sz w:val="28"/>
          <w:szCs w:val="28"/>
        </w:rPr>
        <w:t xml:space="preserve"> и они становятся менее доступны</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развитие корневой системы виноградных лоз.</w:t>
      </w:r>
      <w:r w:rsidR="00C1582C" w:rsidRPr="00843411">
        <w:rPr>
          <w:rFonts w:ascii="Times New Roman" w:hAnsi="Times New Roman" w:cs="Times New Roman"/>
          <w:sz w:val="28"/>
          <w:szCs w:val="28"/>
        </w:rPr>
        <w:t xml:space="preserve"> В слишком щелочных или кислых почвах виноград может испытывать затру</w:t>
      </w:r>
      <w:r w:rsidR="009256EF" w:rsidRPr="00843411">
        <w:rPr>
          <w:rFonts w:ascii="Times New Roman" w:hAnsi="Times New Roman" w:cs="Times New Roman"/>
          <w:sz w:val="28"/>
          <w:szCs w:val="28"/>
        </w:rPr>
        <w:t>днения с развитием корневой системы</w:t>
      </w:r>
      <w:r w:rsidR="00C1582C" w:rsidRPr="00843411">
        <w:rPr>
          <w:rFonts w:ascii="Times New Roman" w:hAnsi="Times New Roman" w:cs="Times New Roman"/>
          <w:sz w:val="28"/>
          <w:szCs w:val="28"/>
        </w:rPr>
        <w:t xml:space="preserve"> и поглощением питательных веществ</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w:t>
      </w:r>
      <w:r w:rsidR="009256EF" w:rsidRPr="00843411">
        <w:rPr>
          <w:rFonts w:ascii="Times New Roman" w:hAnsi="Times New Roman" w:cs="Times New Roman"/>
          <w:sz w:val="28"/>
          <w:szCs w:val="28"/>
        </w:rPr>
        <w:t>влияет</w:t>
      </w:r>
      <w:r w:rsidRPr="00843411">
        <w:rPr>
          <w:rFonts w:ascii="Times New Roman" w:hAnsi="Times New Roman" w:cs="Times New Roman"/>
          <w:sz w:val="28"/>
          <w:szCs w:val="28"/>
        </w:rPr>
        <w:t xml:space="preserve"> на вкус и качество винограда.</w:t>
      </w:r>
      <w:r w:rsidR="009256EF" w:rsidRPr="00843411">
        <w:rPr>
          <w:rFonts w:ascii="Times New Roman" w:hAnsi="Times New Roman" w:cs="Times New Roman"/>
          <w:sz w:val="28"/>
          <w:szCs w:val="28"/>
        </w:rPr>
        <w:t xml:space="preserve"> Так кислые почвы способствуют более кислому вкусу винограда. </w:t>
      </w:r>
      <w:r w:rsidRPr="00843411">
        <w:rPr>
          <w:rFonts w:ascii="Times New Roman" w:hAnsi="Times New Roman" w:cs="Times New Roman"/>
          <w:sz w:val="28"/>
          <w:szCs w:val="28"/>
        </w:rPr>
        <w:t xml:space="preserve">Кроме того,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производство фенольных соединений, которые влияют на аромат и цвет винограда и вина.</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также может оказывать влияние на реакцию виноградных лоз на болезни и вредителей. Некоторые болезни и вредители могут предпочитать определенный диапазон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своего развития и распространения. Регулирование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в оптимальном диапазоне может помочь снизить риск заболеваний и повреждений от вредителей.</w:t>
      </w:r>
    </w:p>
    <w:p w:rsidR="0053413E" w:rsidRPr="00843411" w:rsidRDefault="0053413E"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Органические и питательные вещества</w:t>
      </w:r>
      <w:r w:rsidR="00401858">
        <w:rPr>
          <w:rFonts w:ascii="Times New Roman" w:hAnsi="Times New Roman" w:cs="Times New Roman"/>
          <w:b/>
          <w:sz w:val="28"/>
          <w:szCs w:val="28"/>
        </w:rPr>
        <w:t>.</w:t>
      </w:r>
    </w:p>
    <w:p w:rsidR="0053413E" w:rsidRPr="00843411"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Наличие органического вещества в почве важно для обеспечения плодородия и здорового роста виноградных лоз. Органическое вещество улучшает структуру почвы, способствует удержанию влаги и питательных веществ, а </w:t>
      </w:r>
      <w:r w:rsidRPr="00843411">
        <w:rPr>
          <w:rFonts w:ascii="Times New Roman" w:hAnsi="Times New Roman" w:cs="Times New Roman"/>
          <w:sz w:val="28"/>
          <w:szCs w:val="28"/>
        </w:rPr>
        <w:lastRenderedPageBreak/>
        <w:t>также обеспечивает питание для микроорганизмов, которые полезны для растений. Добавление компоста или органических удобрений может помочь улучшить содержание органического вещества в почве.</w:t>
      </w:r>
    </w:p>
    <w:p w:rsidR="0053413E"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Почва должна обеспечивать достаточное количество необходимых питательных веществ для роста и развития винограда. Важные макроэлементы для винограда включают азот, фосфор и калий, а также микроэлементы, такие как железо, медь, цинк и магний. Недостаток или избыток каких-либо питательных веществ может оказывать негативное влияние на рост и качество урожая винограда</w:t>
      </w:r>
      <w:ins w:id="627" w:author="root" w:date="2023-06-07T11:21:00Z">
        <w:r w:rsidR="006D6AD6" w:rsidRPr="006D6AD6">
          <w:rPr>
            <w:rFonts w:ascii="Times New Roman" w:hAnsi="Times New Roman" w:cs="Times New Roman"/>
            <w:sz w:val="28"/>
            <w:szCs w:val="28"/>
            <w:rPrChange w:id="628" w:author="root" w:date="2023-06-07T11:21:00Z">
              <w:rPr>
                <w:rFonts w:ascii="Times New Roman" w:hAnsi="Times New Roman" w:cs="Times New Roman"/>
                <w:sz w:val="28"/>
                <w:szCs w:val="28"/>
                <w:lang w:val="en-US"/>
              </w:rPr>
            </w:rPrChange>
          </w:rPr>
          <w:t xml:space="preserve"> [8]</w:t>
        </w:r>
      </w:ins>
      <w:r w:rsidRPr="00843411">
        <w:rPr>
          <w:rFonts w:ascii="Times New Roman" w:hAnsi="Times New Roman" w:cs="Times New Roman"/>
          <w:sz w:val="28"/>
          <w:szCs w:val="28"/>
        </w:rPr>
        <w:t>.</w:t>
      </w:r>
    </w:p>
    <w:p w:rsidR="00C53993" w:rsidRPr="00843411" w:rsidRDefault="00C53993" w:rsidP="004F1DEC">
      <w:pPr>
        <w:shd w:val="clear" w:color="auto" w:fill="FFFFFF"/>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629" w:name="_Toc137041508"/>
      <w:r w:rsidRPr="00843411">
        <w:rPr>
          <w:sz w:val="28"/>
          <w:szCs w:val="28"/>
        </w:rPr>
        <w:t>1.3</w:t>
      </w:r>
      <w:r w:rsidR="00C53993">
        <w:rPr>
          <w:sz w:val="28"/>
          <w:szCs w:val="28"/>
        </w:rPr>
        <w:t>.</w:t>
      </w:r>
      <w:r w:rsidR="00A81F4D" w:rsidRPr="00843411">
        <w:rPr>
          <w:sz w:val="28"/>
          <w:szCs w:val="28"/>
        </w:rPr>
        <w:t xml:space="preserve"> Цель и постановка задач</w:t>
      </w:r>
      <w:bookmarkEnd w:id="629"/>
    </w:p>
    <w:p w:rsidR="00D572C3" w:rsidRPr="00843411" w:rsidRDefault="00D572C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поиске места надо учитывать огромное количество параметров, цель</w:t>
      </w:r>
      <w:r w:rsidR="00B14750" w:rsidRPr="00843411">
        <w:rPr>
          <w:rFonts w:ascii="Times New Roman" w:hAnsi="Times New Roman" w:cs="Times New Roman"/>
          <w:sz w:val="28"/>
          <w:szCs w:val="28"/>
        </w:rPr>
        <w:t xml:space="preserve"> проекта</w:t>
      </w:r>
      <w:r w:rsidRPr="00843411">
        <w:rPr>
          <w:rFonts w:ascii="Times New Roman" w:hAnsi="Times New Roman" w:cs="Times New Roman"/>
          <w:sz w:val="28"/>
          <w:szCs w:val="28"/>
        </w:rPr>
        <w:t xml:space="preserve"> состоит в </w:t>
      </w:r>
      <w:r w:rsidR="007F4908" w:rsidRPr="00843411">
        <w:rPr>
          <w:rFonts w:ascii="Times New Roman" w:hAnsi="Times New Roman" w:cs="Times New Roman"/>
          <w:sz w:val="28"/>
          <w:szCs w:val="28"/>
        </w:rPr>
        <w:t>том,</w:t>
      </w:r>
      <w:r w:rsidRPr="00843411">
        <w:rPr>
          <w:rFonts w:ascii="Times New Roman" w:hAnsi="Times New Roman" w:cs="Times New Roman"/>
          <w:sz w:val="28"/>
          <w:szCs w:val="28"/>
        </w:rPr>
        <w:t xml:space="preserve"> чтобы уменьшить затраты </w:t>
      </w:r>
      <w:r w:rsidR="006F4519" w:rsidRPr="00843411">
        <w:rPr>
          <w:rFonts w:ascii="Times New Roman" w:hAnsi="Times New Roman" w:cs="Times New Roman"/>
          <w:sz w:val="28"/>
          <w:szCs w:val="28"/>
        </w:rPr>
        <w:t>времени и ресурсов при поиске. При изучение этапа выращивания винограда были выделены</w:t>
      </w:r>
      <w:r w:rsidRPr="00843411">
        <w:rPr>
          <w:rFonts w:ascii="Times New Roman" w:hAnsi="Times New Roman" w:cs="Times New Roman"/>
          <w:sz w:val="28"/>
          <w:szCs w:val="28"/>
        </w:rPr>
        <w:t xml:space="preserve"> </w:t>
      </w:r>
      <w:r w:rsidR="007F4908" w:rsidRPr="00843411">
        <w:rPr>
          <w:rFonts w:ascii="Times New Roman" w:hAnsi="Times New Roman" w:cs="Times New Roman"/>
          <w:sz w:val="28"/>
          <w:szCs w:val="28"/>
        </w:rPr>
        <w:t>ряд проблем,</w:t>
      </w:r>
      <w:r w:rsidRPr="00843411">
        <w:rPr>
          <w:rFonts w:ascii="Times New Roman" w:hAnsi="Times New Roman" w:cs="Times New Roman"/>
          <w:sz w:val="28"/>
          <w:szCs w:val="28"/>
        </w:rPr>
        <w:t xml:space="preserve"> с которыми может столкнуться потенциальный бизнесмен.</w:t>
      </w:r>
    </w:p>
    <w:p w:rsidR="00962F08" w:rsidRPr="00843411" w:rsidRDefault="00D572C3">
      <w:pPr>
        <w:pStyle w:val="a8"/>
        <w:numPr>
          <w:ilvl w:val="0"/>
          <w:numId w:val="6"/>
        </w:numPr>
        <w:spacing w:after="0" w:line="360" w:lineRule="auto"/>
        <w:ind w:left="0" w:firstLine="709"/>
        <w:jc w:val="both"/>
        <w:rPr>
          <w:rFonts w:ascii="Times New Roman" w:hAnsi="Times New Roman" w:cs="Times New Roman"/>
          <w:sz w:val="28"/>
          <w:szCs w:val="28"/>
        </w:rPr>
        <w:pPrChange w:id="630"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территория может не подходить по климатическим, почвенным признакам или на возвышенности. </w:t>
      </w:r>
      <w:r w:rsidR="00962F08" w:rsidRPr="00843411">
        <w:rPr>
          <w:rFonts w:ascii="Times New Roman" w:hAnsi="Times New Roman" w:cs="Times New Roman"/>
          <w:sz w:val="28"/>
          <w:szCs w:val="28"/>
        </w:rPr>
        <w:t>Она может обладать рядом достоинством и недостатков оценить которые можно только локально</w:t>
      </w:r>
    </w:p>
    <w:p w:rsidR="00962F08" w:rsidRPr="00843411" w:rsidRDefault="00D572C3">
      <w:pPr>
        <w:pStyle w:val="a8"/>
        <w:numPr>
          <w:ilvl w:val="0"/>
          <w:numId w:val="6"/>
        </w:numPr>
        <w:spacing w:after="0" w:line="360" w:lineRule="auto"/>
        <w:ind w:left="0" w:firstLine="709"/>
        <w:jc w:val="both"/>
        <w:rPr>
          <w:rFonts w:ascii="Times New Roman" w:hAnsi="Times New Roman" w:cs="Times New Roman"/>
          <w:sz w:val="28"/>
          <w:szCs w:val="28"/>
        </w:rPr>
        <w:pPrChange w:id="631"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потенциальный </w:t>
      </w:r>
      <w:r w:rsidR="00AE517A" w:rsidRPr="00843411">
        <w:rPr>
          <w:rFonts w:ascii="Times New Roman" w:hAnsi="Times New Roman" w:cs="Times New Roman"/>
          <w:sz w:val="28"/>
          <w:szCs w:val="28"/>
        </w:rPr>
        <w:t>участок может находится в дали</w:t>
      </w:r>
      <w:r w:rsidRPr="00843411">
        <w:rPr>
          <w:rFonts w:ascii="Times New Roman" w:hAnsi="Times New Roman" w:cs="Times New Roman"/>
          <w:sz w:val="28"/>
          <w:szCs w:val="28"/>
        </w:rPr>
        <w:t xml:space="preserve"> от дорог. </w:t>
      </w:r>
    </w:p>
    <w:p w:rsidR="00962F08" w:rsidRPr="00843411" w:rsidRDefault="007F4908">
      <w:pPr>
        <w:pStyle w:val="a8"/>
        <w:numPr>
          <w:ilvl w:val="0"/>
          <w:numId w:val="6"/>
        </w:numPr>
        <w:spacing w:after="0" w:line="360" w:lineRule="auto"/>
        <w:ind w:left="0" w:firstLine="709"/>
        <w:jc w:val="both"/>
        <w:rPr>
          <w:rFonts w:ascii="Times New Roman" w:hAnsi="Times New Roman" w:cs="Times New Roman"/>
          <w:sz w:val="28"/>
          <w:szCs w:val="28"/>
        </w:rPr>
        <w:pPrChange w:id="632"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потенциальный участок тяжело оценить, даже зная его характеристики. </w:t>
      </w:r>
    </w:p>
    <w:p w:rsidR="007F4908" w:rsidRDefault="007F490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Эти проблемы решаются </w:t>
      </w:r>
      <w:r w:rsidR="006F4519" w:rsidRPr="00843411">
        <w:rPr>
          <w:rFonts w:ascii="Times New Roman" w:hAnsi="Times New Roman" w:cs="Times New Roman"/>
          <w:sz w:val="28"/>
          <w:szCs w:val="28"/>
        </w:rPr>
        <w:t>нашей</w:t>
      </w:r>
      <w:r w:rsidRPr="00843411">
        <w:rPr>
          <w:rFonts w:ascii="Times New Roman" w:hAnsi="Times New Roman" w:cs="Times New Roman"/>
          <w:sz w:val="28"/>
          <w:szCs w:val="28"/>
        </w:rPr>
        <w:t xml:space="preserve"> системой, которая может собирать данные по всему миру и использовать их либо для машинного обучения, через который происходит процесс </w:t>
      </w:r>
      <w:r w:rsidR="00962F08" w:rsidRPr="00843411">
        <w:rPr>
          <w:rFonts w:ascii="Times New Roman" w:hAnsi="Times New Roman" w:cs="Times New Roman"/>
          <w:sz w:val="28"/>
          <w:szCs w:val="28"/>
        </w:rPr>
        <w:t>оценивания</w:t>
      </w:r>
      <w:r w:rsidRPr="00843411">
        <w:rPr>
          <w:rFonts w:ascii="Times New Roman" w:hAnsi="Times New Roman" w:cs="Times New Roman"/>
          <w:sz w:val="28"/>
          <w:szCs w:val="28"/>
        </w:rPr>
        <w:t xml:space="preserve">. Либо использовать эти данные для отображения пользователю. Благодаря интерактивной карте, пользователь может оценить не только местность, но и то что рядом с ней </w:t>
      </w:r>
      <w:r w:rsidR="00962F08" w:rsidRPr="00843411">
        <w:rPr>
          <w:rFonts w:ascii="Times New Roman" w:hAnsi="Times New Roman" w:cs="Times New Roman"/>
          <w:sz w:val="28"/>
          <w:szCs w:val="28"/>
        </w:rPr>
        <w:t>располагается.</w:t>
      </w:r>
    </w:p>
    <w:p w:rsidR="00401858" w:rsidRDefault="00401858" w:rsidP="004F1DEC">
      <w:pPr>
        <w:spacing w:after="0" w:line="360" w:lineRule="auto"/>
        <w:ind w:firstLine="709"/>
        <w:jc w:val="both"/>
        <w:rPr>
          <w:ins w:id="633"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4"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5" w:author="root" w:date="2023-06-07T14:49:00Z"/>
          <w:rFonts w:ascii="Times New Roman" w:hAnsi="Times New Roman" w:cs="Times New Roman"/>
          <w:sz w:val="28"/>
          <w:szCs w:val="28"/>
        </w:rPr>
      </w:pPr>
    </w:p>
    <w:p w:rsidR="00A976E6" w:rsidRPr="00843411" w:rsidRDefault="00A976E6" w:rsidP="004F1DEC">
      <w:pPr>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636" w:name="_Toc137041509"/>
      <w:r w:rsidRPr="00843411">
        <w:rPr>
          <w:sz w:val="28"/>
          <w:szCs w:val="28"/>
        </w:rPr>
        <w:lastRenderedPageBreak/>
        <w:t>1.4</w:t>
      </w:r>
      <w:r w:rsidR="00C53993">
        <w:rPr>
          <w:sz w:val="28"/>
          <w:szCs w:val="28"/>
        </w:rPr>
        <w:t>.</w:t>
      </w:r>
      <w:r w:rsidR="00A81F4D" w:rsidRPr="00843411">
        <w:rPr>
          <w:sz w:val="28"/>
          <w:szCs w:val="28"/>
        </w:rPr>
        <w:t xml:space="preserve"> Выводы по главе</w:t>
      </w:r>
      <w:bookmarkEnd w:id="636"/>
    </w:p>
    <w:p w:rsidR="00962F08" w:rsidRPr="00843411" w:rsidRDefault="006F451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962F08" w:rsidRPr="00843411">
        <w:rPr>
          <w:rFonts w:ascii="Times New Roman" w:hAnsi="Times New Roman" w:cs="Times New Roman"/>
          <w:sz w:val="28"/>
          <w:szCs w:val="28"/>
        </w:rPr>
        <w:t xml:space="preserve"> рассмотрел</w:t>
      </w:r>
      <w:r w:rsidRPr="00843411">
        <w:rPr>
          <w:rFonts w:ascii="Times New Roman" w:hAnsi="Times New Roman" w:cs="Times New Roman"/>
          <w:sz w:val="28"/>
          <w:szCs w:val="28"/>
        </w:rPr>
        <w:t>и</w:t>
      </w:r>
      <w:r w:rsidR="00962F08" w:rsidRPr="00843411">
        <w:rPr>
          <w:rFonts w:ascii="Times New Roman" w:hAnsi="Times New Roman" w:cs="Times New Roman"/>
          <w:sz w:val="28"/>
          <w:szCs w:val="28"/>
        </w:rPr>
        <w:t xml:space="preserve"> основные этапы пр</w:t>
      </w:r>
      <w:r w:rsidR="00600E63" w:rsidRPr="00843411">
        <w:rPr>
          <w:rFonts w:ascii="Times New Roman" w:hAnsi="Times New Roman" w:cs="Times New Roman"/>
          <w:sz w:val="28"/>
          <w:szCs w:val="28"/>
        </w:rPr>
        <w:t>оизводства. Сделал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выводы, как этапы и признаки влияют на качество итогового продукта</w:t>
      </w:r>
      <w:r w:rsidRPr="00843411">
        <w:rPr>
          <w:rFonts w:ascii="Times New Roman" w:hAnsi="Times New Roman" w:cs="Times New Roman"/>
          <w:sz w:val="28"/>
          <w:szCs w:val="28"/>
        </w:rPr>
        <w:t>. Нашли</w:t>
      </w:r>
      <w:r w:rsidR="00962F08" w:rsidRPr="00843411">
        <w:rPr>
          <w:rFonts w:ascii="Times New Roman" w:hAnsi="Times New Roman" w:cs="Times New Roman"/>
          <w:sz w:val="28"/>
          <w:szCs w:val="28"/>
        </w:rPr>
        <w:t xml:space="preserve"> этап который можно оптимизировать, </w:t>
      </w:r>
      <w:r w:rsidR="00600E63" w:rsidRPr="00843411">
        <w:rPr>
          <w:rFonts w:ascii="Times New Roman" w:hAnsi="Times New Roman" w:cs="Times New Roman"/>
          <w:sz w:val="28"/>
          <w:szCs w:val="28"/>
        </w:rPr>
        <w:t>а именно поиск мест исходного сырья. Описал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его важность в формирование качества продукта, привел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проблемы с которыми можно столкнуться в этом этапе. Предложил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систему которая решает эти проблемы</w:t>
      </w:r>
      <w:r w:rsidR="00401858">
        <w:rPr>
          <w:rFonts w:ascii="Times New Roman" w:hAnsi="Times New Roman" w:cs="Times New Roman"/>
          <w:sz w:val="28"/>
          <w:szCs w:val="28"/>
        </w:rPr>
        <w:t>.</w:t>
      </w:r>
    </w:p>
    <w:p w:rsidR="00E46069" w:rsidRDefault="00E46069" w:rsidP="004F1DEC">
      <w:pPr>
        <w:spacing w:after="0" w:line="360" w:lineRule="auto"/>
        <w:ind w:firstLine="709"/>
        <w:jc w:val="both"/>
        <w:rPr>
          <w:ins w:id="637"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8"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9"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0"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1"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2"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3"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4"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5"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6"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7"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8"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9"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0"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1"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2"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3"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4"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5"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56"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rFonts w:ascii="Times New Roman" w:hAnsi="Times New Roman" w:cs="Times New Roman"/>
          <w:sz w:val="28"/>
          <w:szCs w:val="28"/>
        </w:rPr>
      </w:pPr>
    </w:p>
    <w:p w:rsidR="008A442E" w:rsidRPr="00843411" w:rsidRDefault="008A442E" w:rsidP="004F1DEC">
      <w:pPr>
        <w:spacing w:after="0" w:line="360" w:lineRule="auto"/>
        <w:ind w:firstLine="709"/>
        <w:jc w:val="both"/>
        <w:rPr>
          <w:rFonts w:ascii="Times New Roman" w:hAnsi="Times New Roman" w:cs="Times New Roman"/>
          <w:sz w:val="28"/>
          <w:szCs w:val="28"/>
        </w:rPr>
      </w:pPr>
    </w:p>
    <w:p w:rsidR="00927C82" w:rsidRDefault="008A442E" w:rsidP="000E4853">
      <w:pPr>
        <w:pStyle w:val="1"/>
        <w:spacing w:before="0" w:beforeAutospacing="0" w:after="0" w:afterAutospacing="0" w:line="360" w:lineRule="auto"/>
        <w:ind w:firstLine="709"/>
        <w:jc w:val="center"/>
        <w:rPr>
          <w:sz w:val="28"/>
          <w:szCs w:val="28"/>
        </w:rPr>
      </w:pPr>
      <w:bookmarkStart w:id="657" w:name="_Toc137041510"/>
      <w:r>
        <w:rPr>
          <w:sz w:val="28"/>
          <w:szCs w:val="28"/>
        </w:rPr>
        <w:lastRenderedPageBreak/>
        <w:t xml:space="preserve">2. </w:t>
      </w:r>
      <w:r w:rsidR="00E46069" w:rsidRPr="00843411">
        <w:rPr>
          <w:sz w:val="28"/>
          <w:szCs w:val="28"/>
        </w:rPr>
        <w:t>СИСТЕМА ПРОГНОЗИРОВАНИЯ КАЧЕСТВА ИСХОДНОГО СЫРЬЯ</w:t>
      </w:r>
      <w:bookmarkEnd w:id="657"/>
    </w:p>
    <w:p w:rsidR="00401858" w:rsidRPr="004E7CD3" w:rsidRDefault="00401858" w:rsidP="00401858">
      <w:pPr>
        <w:pStyle w:val="a8"/>
        <w:rPr>
          <w:rFonts w:ascii="Times New Roman" w:hAnsi="Times New Roman" w:cs="Times New Roman"/>
          <w:sz w:val="28"/>
          <w:szCs w:val="28"/>
          <w:rPrChange w:id="658" w:author="root" w:date="2023-06-07T15:05:00Z">
            <w:rPr>
              <w:rFonts w:ascii="Times New Roman" w:hAnsi="Times New Roman" w:cs="Times New Roman"/>
              <w:sz w:val="28"/>
              <w:szCs w:val="28"/>
            </w:rPr>
          </w:rPrChange>
        </w:rPr>
      </w:pPr>
      <w:r w:rsidRPr="00401858">
        <w:rPr>
          <w:rFonts w:ascii="Times New Roman" w:hAnsi="Times New Roman" w:cs="Times New Roman"/>
          <w:sz w:val="28"/>
          <w:szCs w:val="28"/>
        </w:rPr>
        <w:t xml:space="preserve">Система прогнозирование представляет из себя набор </w:t>
      </w:r>
      <w:r>
        <w:rPr>
          <w:rFonts w:ascii="Times New Roman" w:hAnsi="Times New Roman" w:cs="Times New Roman"/>
          <w:sz w:val="28"/>
          <w:szCs w:val="28"/>
        </w:rPr>
        <w:t>классов и методов</w:t>
      </w:r>
      <w:r w:rsidRPr="00401858">
        <w:rPr>
          <w:rFonts w:ascii="Times New Roman" w:hAnsi="Times New Roman" w:cs="Times New Roman"/>
          <w:sz w:val="28"/>
          <w:szCs w:val="28"/>
        </w:rPr>
        <w:t xml:space="preserve">, написанных на языке </w:t>
      </w:r>
      <w:r w:rsidRPr="00401858">
        <w:rPr>
          <w:rFonts w:ascii="Times New Roman" w:hAnsi="Times New Roman" w:cs="Times New Roman"/>
          <w:sz w:val="28"/>
          <w:szCs w:val="28"/>
          <w:lang w:val="en-US"/>
        </w:rPr>
        <w:t>Python</w:t>
      </w:r>
      <w:r w:rsidRPr="00401858">
        <w:rPr>
          <w:rFonts w:ascii="Times New Roman" w:hAnsi="Times New Roman" w:cs="Times New Roman"/>
          <w:sz w:val="28"/>
          <w:szCs w:val="28"/>
        </w:rPr>
        <w:t>, взаимодействующие между собой</w:t>
      </w:r>
      <w:ins w:id="659" w:author="root" w:date="2023-06-07T15:05:00Z">
        <w:r w:rsidR="004E7CD3" w:rsidRPr="004E7CD3">
          <w:rPr>
            <w:rFonts w:ascii="Times New Roman" w:hAnsi="Times New Roman" w:cs="Times New Roman"/>
            <w:sz w:val="28"/>
            <w:szCs w:val="28"/>
            <w:rPrChange w:id="660" w:author="root" w:date="2023-06-07T15:05:00Z">
              <w:rPr>
                <w:rFonts w:ascii="Times New Roman" w:hAnsi="Times New Roman" w:cs="Times New Roman"/>
                <w:sz w:val="28"/>
                <w:szCs w:val="28"/>
                <w:lang w:val="en-US"/>
              </w:rPr>
            </w:rPrChange>
          </w:rPr>
          <w:t>.</w:t>
        </w:r>
      </w:ins>
    </w:p>
    <w:p w:rsidR="004B046E" w:rsidRPr="00843411" w:rsidRDefault="00927C82" w:rsidP="000E4853">
      <w:pPr>
        <w:pStyle w:val="1"/>
        <w:spacing w:before="0" w:beforeAutospacing="0" w:after="0" w:afterAutospacing="0" w:line="360" w:lineRule="auto"/>
        <w:ind w:firstLine="709"/>
        <w:jc w:val="center"/>
        <w:rPr>
          <w:sz w:val="28"/>
          <w:szCs w:val="28"/>
        </w:rPr>
      </w:pPr>
      <w:bookmarkStart w:id="661" w:name="_Toc137041511"/>
      <w:r w:rsidRPr="00843411">
        <w:rPr>
          <w:sz w:val="28"/>
          <w:szCs w:val="28"/>
        </w:rPr>
        <w:t>2.1</w:t>
      </w:r>
      <w:r w:rsidR="008A442E">
        <w:rPr>
          <w:sz w:val="28"/>
          <w:szCs w:val="28"/>
        </w:rPr>
        <w:t>.</w:t>
      </w:r>
      <w:r w:rsidRPr="00843411">
        <w:rPr>
          <w:sz w:val="28"/>
          <w:szCs w:val="28"/>
        </w:rPr>
        <w:t xml:space="preserve"> Ролевая модель</w:t>
      </w:r>
      <w:bookmarkEnd w:id="661"/>
    </w:p>
    <w:p w:rsidR="009B66CA"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Приложение представляет из себя веб страницу для отображения информации, а также системой сбора данных и их оценкой</w:t>
      </w:r>
      <w:r w:rsidR="00E35EB1" w:rsidRPr="00843411">
        <w:rPr>
          <w:rFonts w:ascii="Times New Roman" w:hAnsi="Times New Roman" w:cs="Times New Roman"/>
          <w:sz w:val="28"/>
          <w:szCs w:val="28"/>
        </w:rPr>
        <w:t>:</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62"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Отображения интерфейса с картой</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63"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Возможность нажать на полигон для отображения информации о нем</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64"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Сбор </w:t>
      </w:r>
      <w:r w:rsidR="00195CF6" w:rsidRPr="00843411">
        <w:rPr>
          <w:rFonts w:ascii="Times New Roman" w:hAnsi="Times New Roman" w:cs="Times New Roman"/>
          <w:sz w:val="28"/>
          <w:szCs w:val="28"/>
        </w:rPr>
        <w:t>признаков,</w:t>
      </w:r>
      <w:r w:rsidRPr="00843411">
        <w:rPr>
          <w:rFonts w:ascii="Times New Roman" w:hAnsi="Times New Roman" w:cs="Times New Roman"/>
          <w:sz w:val="28"/>
          <w:szCs w:val="28"/>
        </w:rPr>
        <w:t xml:space="preserve"> влияющих на </w:t>
      </w:r>
      <w:r w:rsidR="00195CF6" w:rsidRPr="00843411">
        <w:rPr>
          <w:rFonts w:ascii="Times New Roman" w:hAnsi="Times New Roman" w:cs="Times New Roman"/>
          <w:sz w:val="28"/>
          <w:szCs w:val="28"/>
        </w:rPr>
        <w:t>качество</w:t>
      </w:r>
      <w:r w:rsidRPr="00843411">
        <w:rPr>
          <w:rFonts w:ascii="Times New Roman" w:hAnsi="Times New Roman" w:cs="Times New Roman"/>
          <w:sz w:val="28"/>
          <w:szCs w:val="28"/>
        </w:rPr>
        <w:t xml:space="preserve"> исходного сырья</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65"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Машинное обучение для оценивания полигона</w:t>
      </w:r>
    </w:p>
    <w:p w:rsidR="00195CF6" w:rsidRPr="00843411" w:rsidRDefault="00195CF6">
      <w:pPr>
        <w:pStyle w:val="a8"/>
        <w:numPr>
          <w:ilvl w:val="0"/>
          <w:numId w:val="7"/>
        </w:numPr>
        <w:spacing w:after="0" w:line="360" w:lineRule="auto"/>
        <w:ind w:left="0" w:firstLine="709"/>
        <w:jc w:val="both"/>
        <w:rPr>
          <w:rFonts w:ascii="Times New Roman" w:hAnsi="Times New Roman" w:cs="Times New Roman"/>
          <w:sz w:val="28"/>
          <w:szCs w:val="28"/>
        </w:rPr>
        <w:pPrChange w:id="666"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Предоставление оценки полигона</w:t>
      </w:r>
    </w:p>
    <w:p w:rsidR="00195CF6" w:rsidRPr="00843411" w:rsidRDefault="00195CF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w:t>
      </w:r>
      <w:r w:rsidR="00333E35" w:rsidRPr="00843411">
        <w:rPr>
          <w:rFonts w:ascii="Times New Roman" w:hAnsi="Times New Roman" w:cs="Times New Roman"/>
          <w:sz w:val="28"/>
          <w:szCs w:val="28"/>
        </w:rPr>
        <w:t xml:space="preserve"> разработанной мной</w:t>
      </w:r>
      <w:r w:rsidRPr="00843411">
        <w:rPr>
          <w:rFonts w:ascii="Times New Roman" w:hAnsi="Times New Roman" w:cs="Times New Roman"/>
          <w:sz w:val="28"/>
          <w:szCs w:val="28"/>
        </w:rPr>
        <w:t xml:space="preserve"> </w:t>
      </w:r>
      <w:r w:rsidR="00333E35" w:rsidRPr="00843411">
        <w:rPr>
          <w:rFonts w:ascii="Times New Roman" w:hAnsi="Times New Roman" w:cs="Times New Roman"/>
          <w:sz w:val="28"/>
          <w:szCs w:val="28"/>
        </w:rPr>
        <w:t>архитектуре</w:t>
      </w:r>
      <w:r w:rsidRPr="00843411">
        <w:rPr>
          <w:rFonts w:ascii="Times New Roman" w:hAnsi="Times New Roman" w:cs="Times New Roman"/>
          <w:sz w:val="28"/>
          <w:szCs w:val="28"/>
        </w:rPr>
        <w:t xml:space="preserve"> </w:t>
      </w:r>
      <w:r w:rsidR="003437B6" w:rsidRPr="00843411">
        <w:rPr>
          <w:rFonts w:ascii="Times New Roman" w:hAnsi="Times New Roman" w:cs="Times New Roman"/>
          <w:sz w:val="28"/>
          <w:szCs w:val="28"/>
        </w:rPr>
        <w:t>используется ролевая модель с р</w:t>
      </w:r>
      <w:r w:rsidR="00333E35" w:rsidRPr="00843411">
        <w:rPr>
          <w:rFonts w:ascii="Times New Roman" w:hAnsi="Times New Roman" w:cs="Times New Roman"/>
          <w:sz w:val="28"/>
          <w:szCs w:val="28"/>
        </w:rPr>
        <w:t xml:space="preserve">азграничение </w:t>
      </w:r>
      <w:proofErr w:type="spellStart"/>
      <w:r w:rsidR="00333E35" w:rsidRPr="00843411">
        <w:rPr>
          <w:rFonts w:ascii="Times New Roman" w:hAnsi="Times New Roman" w:cs="Times New Roman"/>
          <w:sz w:val="28"/>
          <w:szCs w:val="28"/>
        </w:rPr>
        <w:t>функциональностей</w:t>
      </w:r>
      <w:proofErr w:type="spellEnd"/>
      <w:r w:rsidR="00333E35" w:rsidRPr="00843411">
        <w:rPr>
          <w:rFonts w:ascii="Times New Roman" w:hAnsi="Times New Roman" w:cs="Times New Roman"/>
          <w:sz w:val="28"/>
          <w:szCs w:val="28"/>
        </w:rPr>
        <w:t xml:space="preserve"> (рис 2.1)</w:t>
      </w:r>
      <w:r w:rsidR="001E53BE" w:rsidRPr="00843411">
        <w:rPr>
          <w:rFonts w:ascii="Times New Roman" w:hAnsi="Times New Roman" w:cs="Times New Roman"/>
          <w:sz w:val="28"/>
          <w:szCs w:val="28"/>
        </w:rPr>
        <w:t>. Для более удобного</w:t>
      </w:r>
      <w:r w:rsidR="0062108F">
        <w:rPr>
          <w:rFonts w:ascii="Times New Roman" w:hAnsi="Times New Roman" w:cs="Times New Roman"/>
          <w:sz w:val="28"/>
          <w:szCs w:val="28"/>
        </w:rPr>
        <w:t xml:space="preserve"> взаимодействия с системой </w:t>
      </w:r>
      <w:r w:rsidR="001E53BE" w:rsidRPr="00843411">
        <w:rPr>
          <w:rFonts w:ascii="Times New Roman" w:hAnsi="Times New Roman" w:cs="Times New Roman"/>
          <w:sz w:val="28"/>
          <w:szCs w:val="28"/>
        </w:rPr>
        <w:t>у каждой роли будет своя зона отве</w:t>
      </w:r>
      <w:r w:rsidR="0062108F">
        <w:rPr>
          <w:rFonts w:ascii="Times New Roman" w:hAnsi="Times New Roman" w:cs="Times New Roman"/>
          <w:sz w:val="28"/>
          <w:szCs w:val="28"/>
        </w:rPr>
        <w:t>тственности, что исключит влияние друг на друга.</w:t>
      </w:r>
    </w:p>
    <w:p w:rsidR="009B66CA" w:rsidRPr="00843411" w:rsidRDefault="007A5125" w:rsidP="00245C42">
      <w:pPr>
        <w:spacing w:after="0" w:line="360" w:lineRule="auto"/>
        <w:ind w:firstLine="709"/>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drawing>
          <wp:inline distT="0" distB="0" distL="0" distR="0" wp14:anchorId="4A78472F" wp14:editId="7E22A74B">
            <wp:extent cx="5544274" cy="3721669"/>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7163" cy="3737033"/>
                    </a:xfrm>
                    <a:prstGeom prst="rect">
                      <a:avLst/>
                    </a:prstGeom>
                  </pic:spPr>
                </pic:pic>
              </a:graphicData>
            </a:graphic>
          </wp:inline>
        </w:drawing>
      </w:r>
    </w:p>
    <w:p w:rsidR="00333E35" w:rsidRPr="0062108F" w:rsidRDefault="00333E35" w:rsidP="009C7D5A">
      <w:pPr>
        <w:spacing w:after="0" w:line="360" w:lineRule="auto"/>
        <w:ind w:firstLine="709"/>
        <w:jc w:val="center"/>
        <w:rPr>
          <w:rFonts w:ascii="Times New Roman" w:hAnsi="Times New Roman" w:cs="Times New Roman"/>
          <w:sz w:val="24"/>
          <w:szCs w:val="24"/>
        </w:rPr>
      </w:pPr>
      <w:r w:rsidRPr="0062108F">
        <w:rPr>
          <w:rFonts w:ascii="Times New Roman" w:hAnsi="Times New Roman" w:cs="Times New Roman"/>
          <w:sz w:val="24"/>
          <w:szCs w:val="24"/>
        </w:rPr>
        <w:t xml:space="preserve">Рисунок 2.1 </w:t>
      </w:r>
      <w:r w:rsidR="0062108F">
        <w:rPr>
          <w:rFonts w:ascii="Times New Roman" w:hAnsi="Times New Roman" w:cs="Times New Roman"/>
          <w:sz w:val="24"/>
          <w:szCs w:val="24"/>
        </w:rPr>
        <w:t xml:space="preserve">– </w:t>
      </w:r>
      <w:r w:rsidRPr="0062108F">
        <w:rPr>
          <w:rFonts w:ascii="Times New Roman" w:hAnsi="Times New Roman" w:cs="Times New Roman"/>
          <w:sz w:val="24"/>
          <w:szCs w:val="24"/>
        </w:rPr>
        <w:t>Ролевая 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Пользователь представляет собой посетителя веб страницы, у которого есть возможность оценить участок</w:t>
      </w:r>
      <w:r w:rsidR="0062108F">
        <w:rPr>
          <w:rFonts w:ascii="Times New Roman" w:hAnsi="Times New Roman" w:cs="Times New Roman"/>
          <w:sz w:val="28"/>
          <w:szCs w:val="28"/>
        </w:rPr>
        <w:t>.</w:t>
      </w:r>
    </w:p>
    <w:p w:rsidR="003437B6" w:rsidRPr="001E70F7" w:rsidRDefault="003437B6" w:rsidP="004F1DEC">
      <w:pPr>
        <w:spacing w:after="0" w:line="360" w:lineRule="auto"/>
        <w:ind w:firstLine="709"/>
        <w:jc w:val="both"/>
        <w:rPr>
          <w:rFonts w:ascii="Times New Roman" w:hAnsi="Times New Roman" w:cs="Times New Roman"/>
          <w:sz w:val="28"/>
          <w:szCs w:val="28"/>
          <w:lang w:val="en-US"/>
          <w:rPrChange w:id="667" w:author="root" w:date="2023-06-07T15:05:00Z">
            <w:rPr>
              <w:rFonts w:ascii="Times New Roman" w:hAnsi="Times New Roman" w:cs="Times New Roman"/>
              <w:sz w:val="28"/>
              <w:szCs w:val="28"/>
            </w:rPr>
          </w:rPrChange>
        </w:rPr>
      </w:pPr>
      <w:r w:rsidRPr="00843411">
        <w:rPr>
          <w:rFonts w:ascii="Times New Roman" w:hAnsi="Times New Roman" w:cs="Times New Roman"/>
          <w:sz w:val="28"/>
          <w:szCs w:val="28"/>
        </w:rPr>
        <w:t>Ученый представляет собой разработчика</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который будет выбирать местности и выставлять на них метки «можно выращивать\нельзя выращивать». Эти участки в дальнейшем будут использоваться для обучения модели</w:t>
      </w:r>
      <w:ins w:id="668" w:author="root" w:date="2023-06-07T15:05:00Z">
        <w:r w:rsidR="001E70F7">
          <w:rPr>
            <w:rFonts w:ascii="Times New Roman" w:hAnsi="Times New Roman" w:cs="Times New Roman"/>
            <w:sz w:val="28"/>
            <w:szCs w:val="28"/>
            <w:lang w:val="en-US"/>
          </w:rPr>
          <w:t>.</w:t>
        </w:r>
      </w:ins>
    </w:p>
    <w:p w:rsidR="003437B6" w:rsidRPr="001E70F7" w:rsidRDefault="003437B6" w:rsidP="004F1DEC">
      <w:pPr>
        <w:spacing w:after="0" w:line="360" w:lineRule="auto"/>
        <w:ind w:firstLine="709"/>
        <w:jc w:val="both"/>
        <w:rPr>
          <w:rFonts w:ascii="Times New Roman" w:hAnsi="Times New Roman" w:cs="Times New Roman"/>
          <w:sz w:val="28"/>
          <w:szCs w:val="28"/>
          <w:rPrChange w:id="669" w:author="root" w:date="2023-06-07T15:05:00Z">
            <w:rPr>
              <w:rFonts w:ascii="Times New Roman" w:hAnsi="Times New Roman" w:cs="Times New Roman"/>
              <w:sz w:val="28"/>
              <w:szCs w:val="28"/>
            </w:rPr>
          </w:rPrChange>
        </w:rPr>
      </w:pPr>
      <w:r w:rsidRPr="00843411">
        <w:rPr>
          <w:rFonts w:ascii="Times New Roman" w:hAnsi="Times New Roman" w:cs="Times New Roman"/>
          <w:sz w:val="28"/>
          <w:szCs w:val="28"/>
        </w:rPr>
        <w:t>Администратор представляет собой разработчика</w:t>
      </w:r>
      <w:r w:rsidR="00081C80">
        <w:rPr>
          <w:rFonts w:ascii="Times New Roman" w:hAnsi="Times New Roman" w:cs="Times New Roman"/>
          <w:sz w:val="28"/>
          <w:szCs w:val="28"/>
        </w:rPr>
        <w:t>,</w:t>
      </w:r>
      <w:r w:rsidRPr="00843411">
        <w:rPr>
          <w:rFonts w:ascii="Times New Roman" w:hAnsi="Times New Roman" w:cs="Times New Roman"/>
          <w:sz w:val="28"/>
          <w:szCs w:val="28"/>
        </w:rPr>
        <w:t xml:space="preserve"> выбира</w:t>
      </w:r>
      <w:r w:rsidR="00081C80">
        <w:rPr>
          <w:rFonts w:ascii="Times New Roman" w:hAnsi="Times New Roman" w:cs="Times New Roman"/>
          <w:sz w:val="28"/>
          <w:szCs w:val="28"/>
        </w:rPr>
        <w:t>ющего</w:t>
      </w:r>
      <w:r w:rsidRPr="00843411">
        <w:rPr>
          <w:rFonts w:ascii="Times New Roman" w:hAnsi="Times New Roman" w:cs="Times New Roman"/>
          <w:sz w:val="28"/>
          <w:szCs w:val="28"/>
        </w:rPr>
        <w:t xml:space="preserve"> местность </w:t>
      </w:r>
      <w:r w:rsidR="00081C80">
        <w:rPr>
          <w:rFonts w:ascii="Times New Roman" w:hAnsi="Times New Roman" w:cs="Times New Roman"/>
          <w:sz w:val="28"/>
          <w:szCs w:val="28"/>
        </w:rPr>
        <w:t>для</w:t>
      </w:r>
      <w:r w:rsidRPr="00843411">
        <w:rPr>
          <w:rFonts w:ascii="Times New Roman" w:hAnsi="Times New Roman" w:cs="Times New Roman"/>
          <w:sz w:val="28"/>
          <w:szCs w:val="28"/>
        </w:rPr>
        <w:t xml:space="preserve"> отображ</w:t>
      </w:r>
      <w:r w:rsidR="00081C80">
        <w:rPr>
          <w:rFonts w:ascii="Times New Roman" w:hAnsi="Times New Roman" w:cs="Times New Roman"/>
          <w:sz w:val="28"/>
          <w:szCs w:val="28"/>
        </w:rPr>
        <w:t>ения</w:t>
      </w:r>
      <w:r w:rsidRPr="00843411">
        <w:rPr>
          <w:rFonts w:ascii="Times New Roman" w:hAnsi="Times New Roman" w:cs="Times New Roman"/>
          <w:sz w:val="28"/>
          <w:szCs w:val="28"/>
        </w:rPr>
        <w:t xml:space="preserve"> на карте</w:t>
      </w:r>
      <w:ins w:id="670" w:author="root" w:date="2023-06-07T15:05:00Z">
        <w:r w:rsidR="001E70F7" w:rsidRPr="001E70F7">
          <w:rPr>
            <w:rFonts w:ascii="Times New Roman" w:hAnsi="Times New Roman" w:cs="Times New Roman"/>
            <w:sz w:val="28"/>
            <w:szCs w:val="28"/>
            <w:rPrChange w:id="671" w:author="root" w:date="2023-06-07T15:05:00Z">
              <w:rPr>
                <w:rFonts w:ascii="Times New Roman" w:hAnsi="Times New Roman" w:cs="Times New Roman"/>
                <w:sz w:val="28"/>
                <w:szCs w:val="28"/>
                <w:lang w:val="en-US"/>
              </w:rPr>
            </w:rPrChange>
          </w:rPr>
          <w:t>.</w:t>
        </w:r>
      </w:ins>
    </w:p>
    <w:p w:rsidR="00081C80" w:rsidRPr="00843411" w:rsidRDefault="00081C80" w:rsidP="004F1DEC">
      <w:pPr>
        <w:spacing w:after="0" w:line="360" w:lineRule="auto"/>
        <w:ind w:firstLine="709"/>
        <w:jc w:val="both"/>
        <w:rPr>
          <w:rFonts w:ascii="Times New Roman" w:hAnsi="Times New Roman" w:cs="Times New Roman"/>
          <w:sz w:val="28"/>
          <w:szCs w:val="28"/>
        </w:rPr>
      </w:pPr>
    </w:p>
    <w:p w:rsidR="0086605D" w:rsidRPr="00843411" w:rsidRDefault="0086605D" w:rsidP="00081C80">
      <w:pPr>
        <w:pStyle w:val="1"/>
        <w:spacing w:before="0" w:beforeAutospacing="0" w:after="0" w:afterAutospacing="0" w:line="360" w:lineRule="auto"/>
        <w:jc w:val="center"/>
        <w:rPr>
          <w:sz w:val="28"/>
          <w:szCs w:val="28"/>
        </w:rPr>
      </w:pPr>
      <w:bookmarkStart w:id="672" w:name="_Toc137041512"/>
      <w:r w:rsidRPr="00843411">
        <w:rPr>
          <w:sz w:val="28"/>
          <w:szCs w:val="28"/>
        </w:rPr>
        <w:t>2.2</w:t>
      </w:r>
      <w:r w:rsidR="000E4853">
        <w:rPr>
          <w:sz w:val="28"/>
          <w:szCs w:val="28"/>
        </w:rPr>
        <w:t>.</w:t>
      </w:r>
      <w:r w:rsidRPr="00843411">
        <w:rPr>
          <w:sz w:val="28"/>
          <w:szCs w:val="28"/>
        </w:rPr>
        <w:t xml:space="preserve"> Архитектура системы прогнозирования качества исходного сырья</w:t>
      </w:r>
      <w:bookmarkEnd w:id="672"/>
    </w:p>
    <w:p w:rsidR="00081C80" w:rsidRPr="00081C80" w:rsidRDefault="00081C80" w:rsidP="00081C80">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О</w:t>
      </w:r>
      <w:r w:rsidRPr="00843411">
        <w:rPr>
          <w:rFonts w:ascii="Times New Roman" w:hAnsi="Times New Roman" w:cs="Times New Roman"/>
          <w:sz w:val="28"/>
          <w:szCs w:val="28"/>
        </w:rPr>
        <w:t>писанные</w:t>
      </w:r>
      <w:r>
        <w:rPr>
          <w:rFonts w:ascii="Times New Roman" w:hAnsi="Times New Roman" w:cs="Times New Roman"/>
          <w:sz w:val="28"/>
          <w:szCs w:val="28"/>
        </w:rPr>
        <w:t xml:space="preserve"> </w:t>
      </w:r>
      <w:r w:rsidRPr="00843411">
        <w:rPr>
          <w:rFonts w:ascii="Times New Roman" w:hAnsi="Times New Roman" w:cs="Times New Roman"/>
          <w:sz w:val="28"/>
          <w:szCs w:val="28"/>
        </w:rPr>
        <w:t>процессы</w:t>
      </w:r>
      <w:r>
        <w:rPr>
          <w:rFonts w:ascii="Times New Roman" w:hAnsi="Times New Roman" w:cs="Times New Roman"/>
          <w:sz w:val="28"/>
          <w:szCs w:val="28"/>
        </w:rPr>
        <w:t>,</w:t>
      </w:r>
      <w:r w:rsidRPr="00843411">
        <w:rPr>
          <w:rFonts w:ascii="Times New Roman" w:hAnsi="Times New Roman" w:cs="Times New Roman"/>
          <w:sz w:val="28"/>
          <w:szCs w:val="28"/>
        </w:rPr>
        <w:t xml:space="preserve"> происходящее в системе</w:t>
      </w:r>
      <w:r>
        <w:rPr>
          <w:rFonts w:ascii="Times New Roman" w:hAnsi="Times New Roman" w:cs="Times New Roman"/>
          <w:sz w:val="28"/>
          <w:szCs w:val="28"/>
        </w:rPr>
        <w:t>, целесообразно представить в виде схемы (рис.2.2).</w:t>
      </w:r>
      <w:r w:rsidRPr="00843411">
        <w:rPr>
          <w:rFonts w:ascii="Times New Roman" w:hAnsi="Times New Roman" w:cs="Times New Roman"/>
          <w:sz w:val="28"/>
          <w:szCs w:val="28"/>
        </w:rPr>
        <w:t xml:space="preserve"> В начале происходит сбор климатических и почвенных данных, а также сбор высоты и расчет наклона местности. </w:t>
      </w:r>
      <w:r>
        <w:rPr>
          <w:rFonts w:ascii="Times New Roman" w:hAnsi="Times New Roman" w:cs="Times New Roman"/>
          <w:sz w:val="28"/>
          <w:szCs w:val="28"/>
        </w:rPr>
        <w:t>Далее</w:t>
      </w:r>
      <w:r w:rsidRPr="00843411">
        <w:rPr>
          <w:rFonts w:ascii="Times New Roman" w:hAnsi="Times New Roman" w:cs="Times New Roman"/>
          <w:sz w:val="28"/>
          <w:szCs w:val="28"/>
        </w:rPr>
        <w:t xml:space="preserve"> процессы разделяются в зависимости от того какой обработчик(контроллер) был вызван</w:t>
      </w:r>
      <w:r>
        <w:rPr>
          <w:rFonts w:ascii="Times New Roman" w:hAnsi="Times New Roman" w:cs="Times New Roman"/>
          <w:sz w:val="28"/>
          <w:szCs w:val="28"/>
        </w:rPr>
        <w:t xml:space="preserve"> </w:t>
      </w:r>
      <w:r w:rsidRPr="00401858">
        <w:rPr>
          <w:rFonts w:ascii="Times New Roman" w:hAnsi="Times New Roman" w:cs="Times New Roman"/>
          <w:sz w:val="28"/>
          <w:szCs w:val="28"/>
        </w:rPr>
        <w:t>[</w:t>
      </w:r>
      <w:del w:id="673" w:author="root" w:date="2023-06-07T14:49:00Z">
        <w:r w:rsidRPr="00401858" w:rsidDel="00A976E6">
          <w:rPr>
            <w:rFonts w:ascii="Times New Roman" w:hAnsi="Times New Roman" w:cs="Times New Roman"/>
            <w:sz w:val="28"/>
            <w:szCs w:val="28"/>
          </w:rPr>
          <w:delText>1,3-5</w:delText>
        </w:r>
      </w:del>
      <w:ins w:id="674" w:author="root" w:date="2023-06-07T14:49:00Z">
        <w:r w:rsidR="00A976E6">
          <w:rPr>
            <w:rFonts w:ascii="Times New Roman" w:hAnsi="Times New Roman" w:cs="Times New Roman"/>
            <w:sz w:val="28"/>
            <w:szCs w:val="28"/>
          </w:rPr>
          <w:t>22</w:t>
        </w:r>
      </w:ins>
      <w:r w:rsidRPr="00401858">
        <w:rPr>
          <w:rFonts w:ascii="Times New Roman" w:hAnsi="Times New Roman" w:cs="Times New Roman"/>
          <w:sz w:val="28"/>
          <w:szCs w:val="28"/>
        </w:rPr>
        <w:t xml:space="preserve">]. </w:t>
      </w:r>
    </w:p>
    <w:p w:rsidR="00081C80" w:rsidRPr="00843411"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ученного происходит преобразование данных в машинно-читаемый формат и передачу их в модель для обучения. В конце обученную модель сохраняют на диске.</w:t>
      </w:r>
    </w:p>
    <w:p w:rsidR="00081C80"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администратора также происходит преобразование данных в машинно-читаемый, но тут мы получаем коэффициент пригодности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от модели и сохраняем результат на диске.</w:t>
      </w:r>
    </w:p>
    <w:p w:rsidR="00081C80" w:rsidRDefault="00081C80" w:rsidP="0062108F">
      <w:pPr>
        <w:spacing w:after="0" w:line="360" w:lineRule="auto"/>
        <w:jc w:val="center"/>
        <w:rPr>
          <w:rFonts w:ascii="Times New Roman" w:hAnsi="Times New Roman" w:cs="Times New Roman"/>
          <w:sz w:val="28"/>
          <w:szCs w:val="28"/>
        </w:rPr>
      </w:pPr>
    </w:p>
    <w:p w:rsidR="009B1A0A" w:rsidRPr="00843411" w:rsidRDefault="007A5125" w:rsidP="0062108F">
      <w:pPr>
        <w:spacing w:after="0" w:line="360" w:lineRule="auto"/>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lastRenderedPageBreak/>
        <w:drawing>
          <wp:inline distT="0" distB="0" distL="0" distR="0" wp14:anchorId="0B921CB6" wp14:editId="4C58311E">
            <wp:extent cx="5939790" cy="6146165"/>
            <wp:effectExtent l="0" t="0" r="3810" b="698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6146165"/>
                    </a:xfrm>
                    <a:prstGeom prst="rect">
                      <a:avLst/>
                    </a:prstGeom>
                  </pic:spPr>
                </pic:pic>
              </a:graphicData>
            </a:graphic>
          </wp:inline>
        </w:drawing>
      </w:r>
    </w:p>
    <w:p w:rsidR="00E46069" w:rsidRPr="0062108F" w:rsidRDefault="0062108F" w:rsidP="009C7D5A">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w:t>
      </w:r>
      <w:r w:rsidR="00333E35" w:rsidRPr="0062108F">
        <w:rPr>
          <w:rFonts w:ascii="Times New Roman" w:hAnsi="Times New Roman" w:cs="Times New Roman"/>
          <w:sz w:val="24"/>
          <w:szCs w:val="24"/>
        </w:rPr>
        <w:t>исунок 2.2</w:t>
      </w:r>
      <w:r w:rsidR="00E46069" w:rsidRPr="0062108F">
        <w:rPr>
          <w:rFonts w:ascii="Times New Roman" w:hAnsi="Times New Roman" w:cs="Times New Roman"/>
          <w:sz w:val="24"/>
          <w:szCs w:val="24"/>
        </w:rPr>
        <w:t xml:space="preserve"> – </w:t>
      </w:r>
      <w:r w:rsidR="000C2834" w:rsidRPr="0062108F">
        <w:rPr>
          <w:rFonts w:ascii="Times New Roman" w:hAnsi="Times New Roman" w:cs="Times New Roman"/>
          <w:sz w:val="24"/>
          <w:szCs w:val="24"/>
        </w:rPr>
        <w:t>Архитектура системы прогнозирования</w:t>
      </w:r>
    </w:p>
    <w:p w:rsidR="00081C80" w:rsidRDefault="00081C80" w:rsidP="004F1DEC">
      <w:pPr>
        <w:spacing w:after="0" w:line="360" w:lineRule="auto"/>
        <w:ind w:firstLine="709"/>
        <w:jc w:val="both"/>
        <w:rPr>
          <w:rFonts w:ascii="Times New Roman" w:hAnsi="Times New Roman" w:cs="Times New Roman"/>
          <w:sz w:val="28"/>
          <w:szCs w:val="28"/>
        </w:rPr>
      </w:pPr>
    </w:p>
    <w:p w:rsidR="00081C80" w:rsidRPr="001E70F7" w:rsidRDefault="00147504" w:rsidP="00401858">
      <w:pPr>
        <w:spacing w:after="0" w:line="360" w:lineRule="auto"/>
        <w:ind w:firstLine="709"/>
        <w:jc w:val="both"/>
        <w:rPr>
          <w:rFonts w:ascii="Times New Roman" w:hAnsi="Times New Roman" w:cs="Times New Roman"/>
          <w:sz w:val="28"/>
          <w:szCs w:val="28"/>
          <w:rPrChange w:id="675" w:author="root" w:date="2023-06-07T15:05:00Z">
            <w:rPr>
              <w:rFonts w:ascii="Times New Roman" w:hAnsi="Times New Roman" w:cs="Times New Roman"/>
              <w:sz w:val="28"/>
              <w:szCs w:val="28"/>
            </w:rPr>
          </w:rPrChange>
        </w:rPr>
      </w:pPr>
      <w:r w:rsidRPr="00843411">
        <w:rPr>
          <w:rFonts w:ascii="Times New Roman" w:hAnsi="Times New Roman" w:cs="Times New Roman"/>
          <w:sz w:val="28"/>
          <w:szCs w:val="28"/>
        </w:rPr>
        <w:t xml:space="preserve">Данные от обработчика администратора экспортируется в СУБД для дальнейшего взаимодействия с </w:t>
      </w:r>
      <w:r w:rsidR="001E53BE" w:rsidRPr="00843411">
        <w:rPr>
          <w:rFonts w:ascii="Times New Roman" w:hAnsi="Times New Roman" w:cs="Times New Roman"/>
          <w:sz w:val="28"/>
          <w:szCs w:val="28"/>
        </w:rPr>
        <w:t>серверной частью приложения (</w:t>
      </w:r>
      <w:proofErr w:type="spellStart"/>
      <w:r w:rsidRPr="00843411">
        <w:rPr>
          <w:rFonts w:ascii="Times New Roman" w:hAnsi="Times New Roman" w:cs="Times New Roman"/>
          <w:sz w:val="28"/>
          <w:szCs w:val="28"/>
        </w:rPr>
        <w:t>бэкендом</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w:t>
      </w:r>
      <w:proofErr w:type="spellStart"/>
      <w:r w:rsidR="003F2A93" w:rsidRPr="00843411">
        <w:rPr>
          <w:rFonts w:ascii="Times New Roman" w:hAnsi="Times New Roman" w:cs="Times New Roman"/>
          <w:sz w:val="28"/>
          <w:szCs w:val="28"/>
        </w:rPr>
        <w:t>Бэкенд</w:t>
      </w:r>
      <w:proofErr w:type="spellEnd"/>
      <w:r w:rsidR="003F2A93" w:rsidRPr="00843411">
        <w:rPr>
          <w:rFonts w:ascii="Times New Roman" w:hAnsi="Times New Roman" w:cs="Times New Roman"/>
          <w:sz w:val="28"/>
          <w:szCs w:val="28"/>
        </w:rPr>
        <w:t xml:space="preserve"> получает данные с СУБД преобразует их для передачи по сети и предоставляет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для взаимодействие с ним. В конце </w:t>
      </w:r>
      <w:r w:rsidR="001E53BE" w:rsidRPr="00843411">
        <w:rPr>
          <w:rFonts w:ascii="Times New Roman" w:hAnsi="Times New Roman" w:cs="Times New Roman"/>
          <w:sz w:val="28"/>
          <w:szCs w:val="28"/>
        </w:rPr>
        <w:t>интерфейс приложения (</w:t>
      </w:r>
      <w:proofErr w:type="spellStart"/>
      <w:r w:rsidR="003F2A93" w:rsidRPr="00843411">
        <w:rPr>
          <w:rFonts w:ascii="Times New Roman" w:hAnsi="Times New Roman" w:cs="Times New Roman"/>
          <w:sz w:val="28"/>
          <w:szCs w:val="28"/>
        </w:rPr>
        <w:t>фронт</w:t>
      </w:r>
      <w:r w:rsidR="001E53BE" w:rsidRPr="00843411">
        <w:rPr>
          <w:rFonts w:ascii="Times New Roman" w:hAnsi="Times New Roman" w:cs="Times New Roman"/>
          <w:sz w:val="28"/>
          <w:szCs w:val="28"/>
        </w:rPr>
        <w:t>енд</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получает данные с </w:t>
      </w:r>
      <w:proofErr w:type="spellStart"/>
      <w:r w:rsidR="001E53BE" w:rsidRPr="00843411">
        <w:rPr>
          <w:rFonts w:ascii="Times New Roman" w:hAnsi="Times New Roman" w:cs="Times New Roman"/>
          <w:sz w:val="28"/>
          <w:szCs w:val="28"/>
        </w:rPr>
        <w:t>бэкенда</w:t>
      </w:r>
      <w:proofErr w:type="spellEnd"/>
      <w:r w:rsidR="001E53BE"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по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и </w:t>
      </w:r>
      <w:proofErr w:type="spellStart"/>
      <w:r w:rsidR="001E53BE" w:rsidRPr="00843411">
        <w:rPr>
          <w:rFonts w:ascii="Times New Roman" w:hAnsi="Times New Roman" w:cs="Times New Roman"/>
          <w:sz w:val="28"/>
          <w:szCs w:val="28"/>
        </w:rPr>
        <w:t>отрисовывает</w:t>
      </w:r>
      <w:proofErr w:type="spellEnd"/>
      <w:r w:rsidR="003F2A93" w:rsidRPr="00843411">
        <w:rPr>
          <w:rFonts w:ascii="Times New Roman" w:hAnsi="Times New Roman" w:cs="Times New Roman"/>
          <w:sz w:val="28"/>
          <w:szCs w:val="28"/>
        </w:rPr>
        <w:t xml:space="preserve"> веб страничку</w:t>
      </w:r>
      <w:ins w:id="676" w:author="root" w:date="2023-06-07T15:05:00Z">
        <w:r w:rsidR="001E70F7" w:rsidRPr="001E70F7">
          <w:rPr>
            <w:rFonts w:ascii="Times New Roman" w:hAnsi="Times New Roman" w:cs="Times New Roman"/>
            <w:sz w:val="28"/>
            <w:szCs w:val="28"/>
            <w:rPrChange w:id="677" w:author="root" w:date="2023-06-07T15:05:00Z">
              <w:rPr>
                <w:rFonts w:ascii="Times New Roman" w:hAnsi="Times New Roman" w:cs="Times New Roman"/>
                <w:sz w:val="28"/>
                <w:szCs w:val="28"/>
                <w:lang w:val="en-US"/>
              </w:rPr>
            </w:rPrChange>
          </w:rPr>
          <w:t>.</w:t>
        </w:r>
      </w:ins>
    </w:p>
    <w:p w:rsidR="00E35EB1" w:rsidRPr="00401858" w:rsidRDefault="00E35EB1" w:rsidP="000E4853">
      <w:pPr>
        <w:pStyle w:val="1"/>
        <w:spacing w:before="0" w:beforeAutospacing="0" w:after="0" w:afterAutospacing="0" w:line="360" w:lineRule="auto"/>
        <w:ind w:firstLine="709"/>
        <w:jc w:val="center"/>
        <w:rPr>
          <w:sz w:val="28"/>
          <w:szCs w:val="28"/>
        </w:rPr>
      </w:pPr>
      <w:bookmarkStart w:id="678" w:name="_Toc137041513"/>
      <w:r w:rsidRPr="00843411">
        <w:rPr>
          <w:sz w:val="28"/>
          <w:szCs w:val="28"/>
        </w:rPr>
        <w:t>2.3</w:t>
      </w:r>
      <w:r w:rsidR="000E4853">
        <w:rPr>
          <w:sz w:val="28"/>
          <w:szCs w:val="28"/>
        </w:rPr>
        <w:t>.</w:t>
      </w:r>
      <w:r w:rsidRPr="00843411">
        <w:rPr>
          <w:sz w:val="28"/>
          <w:szCs w:val="28"/>
        </w:rPr>
        <w:t xml:space="preserve"> Сбор данных</w:t>
      </w:r>
      <w:r w:rsidR="00081C80">
        <w:rPr>
          <w:sz w:val="28"/>
          <w:szCs w:val="28"/>
        </w:rPr>
        <w:t xml:space="preserve"> для </w:t>
      </w:r>
      <w:r w:rsidR="00401858">
        <w:rPr>
          <w:sz w:val="28"/>
          <w:szCs w:val="28"/>
        </w:rPr>
        <w:t>оценки местности и предоставления их пользователю</w:t>
      </w:r>
      <w:bookmarkEnd w:id="678"/>
    </w:p>
    <w:p w:rsidR="00922431" w:rsidRPr="00843411" w:rsidRDefault="0086605D"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Взаимодействие администратора и ученного с системой реализовано через контроллеры, администратор через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ученный через </w:t>
      </w:r>
      <w:proofErr w:type="spellStart"/>
      <w:r w:rsidRPr="00843411">
        <w:rPr>
          <w:rFonts w:ascii="Times New Roman" w:hAnsi="Times New Roman" w:cs="Times New Roman"/>
          <w:sz w:val="28"/>
          <w:szCs w:val="28"/>
          <w:lang w:val="en-US"/>
        </w:rPr>
        <w:t>ScinceController</w:t>
      </w:r>
      <w:proofErr w:type="spellEnd"/>
      <w:r w:rsidRPr="00843411">
        <w:rPr>
          <w:rFonts w:ascii="Times New Roman" w:hAnsi="Times New Roman" w:cs="Times New Roman"/>
          <w:sz w:val="28"/>
          <w:szCs w:val="28"/>
        </w:rPr>
        <w:t xml:space="preserve">. У обоих этих контроллеров есть одинаковые методы поведения, чтобы не дублировать код был создан </w:t>
      </w:r>
      <w:proofErr w:type="spellStart"/>
      <w:r w:rsidRPr="00843411">
        <w:rPr>
          <w:rFonts w:ascii="Times New Roman" w:hAnsi="Times New Roman" w:cs="Times New Roman"/>
          <w:sz w:val="28"/>
          <w:szCs w:val="28"/>
          <w:lang w:val="en-US"/>
        </w:rPr>
        <w:t>BaseController</w:t>
      </w:r>
      <w:proofErr w:type="spellEnd"/>
      <w:r w:rsidR="00081C80">
        <w:rPr>
          <w:rFonts w:ascii="Times New Roman" w:hAnsi="Times New Roman" w:cs="Times New Roman"/>
          <w:sz w:val="28"/>
          <w:szCs w:val="28"/>
        </w:rPr>
        <w:t xml:space="preserve"> </w:t>
      </w:r>
      <w:r w:rsidR="005D4A7E" w:rsidRPr="00843411">
        <w:rPr>
          <w:rFonts w:ascii="Times New Roman" w:hAnsi="Times New Roman" w:cs="Times New Roman"/>
          <w:sz w:val="28"/>
          <w:szCs w:val="28"/>
        </w:rPr>
        <w:t>(базовый контроллер)</w:t>
      </w:r>
      <w:r w:rsidRPr="00843411">
        <w:rPr>
          <w:rFonts w:ascii="Times New Roman" w:hAnsi="Times New Roman" w:cs="Times New Roman"/>
          <w:sz w:val="28"/>
          <w:szCs w:val="28"/>
        </w:rPr>
        <w:t xml:space="preserve"> от которого наследуются другие контроллеры</w:t>
      </w:r>
      <w:r w:rsidR="005D4A7E" w:rsidRPr="00843411">
        <w:rPr>
          <w:rFonts w:ascii="Times New Roman" w:hAnsi="Times New Roman" w:cs="Times New Roman"/>
          <w:sz w:val="28"/>
          <w:szCs w:val="28"/>
        </w:rPr>
        <w:t>. Базовый контроллеры отвечают за создание полигонов и сохранения их на диск.</w:t>
      </w:r>
    </w:p>
    <w:p w:rsidR="001E53BE" w:rsidRPr="00843411" w:rsidRDefault="00401858" w:rsidP="00081C80">
      <w:pPr>
        <w:spacing w:after="0"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321C2399" wp14:editId="06441E00">
            <wp:extent cx="5484386" cy="86752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981" cy="8684074"/>
                    </a:xfrm>
                    <a:prstGeom prst="rect">
                      <a:avLst/>
                    </a:prstGeom>
                  </pic:spPr>
                </pic:pic>
              </a:graphicData>
            </a:graphic>
          </wp:inline>
        </w:drawing>
      </w:r>
    </w:p>
    <w:p w:rsidR="00EF05B7" w:rsidRPr="00081C80" w:rsidRDefault="00EF05B7" w:rsidP="00081C80">
      <w:pPr>
        <w:spacing w:after="0" w:line="360" w:lineRule="auto"/>
        <w:jc w:val="center"/>
        <w:rPr>
          <w:rFonts w:ascii="Times New Roman" w:hAnsi="Times New Roman" w:cs="Times New Roman"/>
          <w:sz w:val="24"/>
          <w:szCs w:val="24"/>
        </w:rPr>
      </w:pPr>
      <w:r w:rsidRPr="00081C80">
        <w:rPr>
          <w:rFonts w:ascii="Times New Roman" w:hAnsi="Times New Roman" w:cs="Times New Roman"/>
          <w:sz w:val="24"/>
          <w:szCs w:val="24"/>
        </w:rPr>
        <w:t>Рисунок 2.3 – Архитектура системы сбора данных</w:t>
      </w:r>
    </w:p>
    <w:p w:rsidR="00EF05B7"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На схеме (рис. 2.3) изображено как устроена система по сбору данных и описано взаимодействие с ней</w:t>
      </w:r>
      <w:r w:rsidR="001C42AC">
        <w:rPr>
          <w:rFonts w:ascii="Times New Roman" w:hAnsi="Times New Roman" w:cs="Times New Roman"/>
          <w:sz w:val="28"/>
          <w:szCs w:val="28"/>
        </w:rPr>
        <w:t>.</w:t>
      </w:r>
    </w:p>
    <w:p w:rsidR="00DC5001" w:rsidRPr="00843411" w:rsidRDefault="00027D0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Базовый контроллер</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работы с контроллером его необходимо инициализировать</w:t>
      </w:r>
      <w:ins w:id="679" w:author="root" w:date="2023-06-07T13:27:00Z">
        <w:r w:rsidR="007D2F85">
          <w:rPr>
            <w:rFonts w:ascii="Times New Roman" w:hAnsi="Times New Roman" w:cs="Times New Roman"/>
            <w:sz w:val="28"/>
            <w:szCs w:val="28"/>
          </w:rPr>
          <w:t>.</w:t>
        </w:r>
      </w:ins>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ED1B6F8" wp14:editId="0E6516FF">
            <wp:extent cx="3809753" cy="33718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2215" cy="3374029"/>
                    </a:xfrm>
                    <a:prstGeom prst="rect">
                      <a:avLst/>
                    </a:prstGeom>
                  </pic:spPr>
                </pic:pic>
              </a:graphicData>
            </a:graphic>
          </wp:inline>
        </w:drawing>
      </w:r>
    </w:p>
    <w:p w:rsidR="00EF05B7" w:rsidRPr="0057015E" w:rsidRDefault="00EF05B7"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2.4 – инициализация контроллера</w:t>
      </w:r>
    </w:p>
    <w:p w:rsidR="00DC5001" w:rsidRDefault="00A575D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коде (рис.2.4) описана инициализация контроллера при этом создаются переменные: </w:t>
      </w:r>
      <w:r w:rsidR="00027D0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slat</w:t>
      </w:r>
      <w:r w:rsidR="00027D04" w:rsidRPr="00843411">
        <w:rPr>
          <w:rFonts w:ascii="Times New Roman" w:hAnsi="Times New Roman" w:cs="Times New Roman"/>
          <w:sz w:val="28"/>
          <w:szCs w:val="28"/>
        </w:rPr>
        <w:t xml:space="preserve"> и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proofErr w:type="spellStart"/>
      <w:r w:rsidR="00027D04" w:rsidRPr="00843411">
        <w:rPr>
          <w:rFonts w:ascii="Times New Roman" w:hAnsi="Times New Roman" w:cs="Times New Roman"/>
          <w:sz w:val="28"/>
          <w:szCs w:val="28"/>
          <w:lang w:val="en-US"/>
        </w:rPr>
        <w:t>slng</w:t>
      </w:r>
      <w:proofErr w:type="spellEnd"/>
      <w:r w:rsidR="00027D04" w:rsidRPr="00843411">
        <w:rPr>
          <w:rFonts w:ascii="Times New Roman" w:hAnsi="Times New Roman" w:cs="Times New Roman"/>
          <w:sz w:val="28"/>
          <w:szCs w:val="28"/>
        </w:rPr>
        <w:t xml:space="preserve"> </w:t>
      </w:r>
      <w:r w:rsidR="000C283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rPr>
        <w:t>широта долгота верхнего левого угла от куда начинают собирать данные</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x</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y</w:t>
      </w:r>
      <w:r w:rsidR="00153FB5" w:rsidRPr="00843411">
        <w:rPr>
          <w:rFonts w:ascii="Times New Roman" w:hAnsi="Times New Roman" w:cs="Times New Roman"/>
          <w:sz w:val="28"/>
          <w:szCs w:val="28"/>
        </w:rPr>
        <w:t xml:space="preserve"> размер территории в метрах по которой собираются данные.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meter</w:t>
      </w:r>
      <w:r w:rsidR="00153FB5" w:rsidRPr="00843411">
        <w:rPr>
          <w:rFonts w:ascii="Times New Roman" w:hAnsi="Times New Roman" w:cs="Times New Roman"/>
          <w:sz w:val="28"/>
          <w:szCs w:val="28"/>
        </w:rPr>
        <w:t xml:space="preserve"> расстояние от центральной точки полигона до его края, в метрах, это переменная в будущем умножается на 2 и используется для расчета центральной точки следующего полигона.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здесь хранятся данные по полигонам, начальная генерация полигонов которая происходит в методе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create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path</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filename</w:t>
      </w:r>
      <w:r w:rsidR="00153FB5" w:rsidRPr="00843411">
        <w:rPr>
          <w:rFonts w:ascii="Times New Roman" w:hAnsi="Times New Roman" w:cs="Times New Roman"/>
          <w:sz w:val="28"/>
          <w:szCs w:val="28"/>
        </w:rPr>
        <w:t xml:space="preserve"> путь и название файла соответственно, куда сохраняются </w:t>
      </w:r>
      <w:r w:rsidRPr="00843411">
        <w:rPr>
          <w:rFonts w:ascii="Times New Roman" w:hAnsi="Times New Roman" w:cs="Times New Roman"/>
          <w:sz w:val="28"/>
          <w:szCs w:val="28"/>
        </w:rPr>
        <w:t>полигоны</w:t>
      </w:r>
      <w:r w:rsidR="00153FB5" w:rsidRPr="00843411">
        <w:rPr>
          <w:rFonts w:ascii="Times New Roman" w:hAnsi="Times New Roman" w:cs="Times New Roman"/>
          <w:sz w:val="28"/>
          <w:szCs w:val="28"/>
        </w:rPr>
        <w:t>.</w:t>
      </w: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Pr="00843411" w:rsidRDefault="000E4853" w:rsidP="004F1DEC">
      <w:pPr>
        <w:spacing w:after="0" w:line="360" w:lineRule="auto"/>
        <w:ind w:firstLine="709"/>
        <w:jc w:val="both"/>
        <w:rPr>
          <w:rFonts w:ascii="Times New Roman" w:hAnsi="Times New Roman" w:cs="Times New Roman"/>
          <w:sz w:val="28"/>
          <w:szCs w:val="28"/>
        </w:rPr>
      </w:pPr>
    </w:p>
    <w:p w:rsidR="005B27B8" w:rsidRDefault="00153FB5" w:rsidP="004F1DEC">
      <w:pPr>
        <w:shd w:val="clear" w:color="auto" w:fill="FFFFFF"/>
        <w:spacing w:after="0" w:line="360" w:lineRule="auto"/>
        <w:ind w:firstLine="709"/>
        <w:jc w:val="both"/>
        <w:rPr>
          <w:ins w:id="680" w:author="root" w:date="2023-06-07T11:49: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lastRenderedPageBreak/>
        <w:t>Метод</w:t>
      </w:r>
      <w:r w:rsidR="00866B51" w:rsidRPr="00843411">
        <w:rPr>
          <w:rFonts w:ascii="Times New Roman" w:eastAsia="Times New Roman" w:hAnsi="Times New Roman" w:cs="Times New Roman"/>
          <w:b/>
          <w:sz w:val="28"/>
          <w:szCs w:val="28"/>
          <w:lang w:eastAsia="ru-RU"/>
        </w:rPr>
        <w:t xml:space="preserve"> </w:t>
      </w:r>
      <w:r w:rsidR="00866B51" w:rsidRPr="00843411">
        <w:rPr>
          <w:rFonts w:ascii="Times New Roman" w:eastAsia="Times New Roman" w:hAnsi="Times New Roman" w:cs="Times New Roman"/>
          <w:b/>
          <w:sz w:val="28"/>
          <w:szCs w:val="28"/>
          <w:lang w:val="en-US" w:eastAsia="ru-RU"/>
        </w:rPr>
        <w:t>create</w:t>
      </w:r>
      <w:r w:rsidR="00866B51" w:rsidRPr="00843411">
        <w:rPr>
          <w:rFonts w:ascii="Times New Roman" w:eastAsia="Times New Roman" w:hAnsi="Times New Roman" w:cs="Times New Roman"/>
          <w:b/>
          <w:sz w:val="28"/>
          <w:szCs w:val="28"/>
          <w:lang w:eastAsia="ru-RU"/>
        </w:rPr>
        <w:t>_</w:t>
      </w:r>
      <w:r w:rsidR="00866B51" w:rsidRPr="00843411">
        <w:rPr>
          <w:rFonts w:ascii="Times New Roman" w:eastAsia="Times New Roman" w:hAnsi="Times New Roman" w:cs="Times New Roman"/>
          <w:b/>
          <w:sz w:val="28"/>
          <w:szCs w:val="28"/>
          <w:lang w:val="en-US" w:eastAsia="ru-RU"/>
        </w:rPr>
        <w:t>polygons</w:t>
      </w:r>
      <w:r w:rsidR="00866B51" w:rsidRPr="00843411">
        <w:rPr>
          <w:rFonts w:ascii="Times New Roman" w:eastAsia="Times New Roman" w:hAnsi="Times New Roman" w:cs="Times New Roman"/>
          <w:b/>
          <w:sz w:val="28"/>
          <w:szCs w:val="28"/>
          <w:lang w:eastAsia="ru-RU"/>
        </w:rPr>
        <w:t xml:space="preserve"> у базового контроллера</w:t>
      </w:r>
    </w:p>
    <w:p w:rsidR="00D34786" w:rsidRPr="00841DB1" w:rsidRDefault="00D34786" w:rsidP="00D34786">
      <w:pPr>
        <w:pStyle w:val="a8"/>
        <w:rPr>
          <w:rFonts w:ascii="Times New Roman" w:hAnsi="Times New Roman" w:cs="Times New Roman"/>
          <w:sz w:val="28"/>
          <w:szCs w:val="28"/>
          <w:lang w:eastAsia="ru-RU"/>
          <w:rPrChange w:id="681" w:author="root" w:date="2023-06-07T13:13:00Z">
            <w:rPr>
              <w:lang w:eastAsia="ru-RU"/>
            </w:rPr>
          </w:rPrChange>
        </w:rPr>
        <w:pPrChange w:id="682" w:author="root" w:date="2023-06-07T11:49:00Z">
          <w:pPr>
            <w:shd w:val="clear" w:color="auto" w:fill="FFFFFF"/>
            <w:spacing w:after="0" w:line="360" w:lineRule="auto"/>
            <w:ind w:firstLine="709"/>
            <w:jc w:val="both"/>
          </w:pPr>
        </w:pPrChange>
      </w:pPr>
      <w:ins w:id="683" w:author="root" w:date="2023-06-07T11:49:00Z">
        <w:r w:rsidRPr="00841DB1">
          <w:rPr>
            <w:rFonts w:ascii="Times New Roman" w:hAnsi="Times New Roman" w:cs="Times New Roman"/>
            <w:sz w:val="28"/>
            <w:szCs w:val="28"/>
            <w:lang w:eastAsia="ru-RU"/>
            <w:rPrChange w:id="684" w:author="root" w:date="2023-06-07T13:13:00Z">
              <w:rPr>
                <w:rFonts w:ascii="Times New Roman" w:hAnsi="Times New Roman" w:cs="Times New Roman"/>
                <w:sz w:val="24"/>
                <w:szCs w:val="24"/>
                <w:lang w:eastAsia="ru-RU"/>
              </w:rPr>
            </w:rPrChange>
          </w:rPr>
          <w:t>Метод создания набор полигонов содержащие координатные точки, высоту и угол наклона.</w:t>
        </w:r>
      </w:ins>
      <w:ins w:id="685" w:author="root" w:date="2023-06-07T13:27:00Z">
        <w:r w:rsidR="007D2F85">
          <w:rPr>
            <w:rFonts w:ascii="Times New Roman" w:hAnsi="Times New Roman" w:cs="Times New Roman"/>
            <w:sz w:val="28"/>
            <w:szCs w:val="28"/>
            <w:lang w:eastAsia="ru-RU"/>
          </w:rPr>
          <w:t xml:space="preserve"> </w:t>
        </w:r>
      </w:ins>
      <w:ins w:id="686" w:author="root" w:date="2023-06-07T13:28:00Z">
        <w:r w:rsidR="007D2F85">
          <w:rPr>
            <w:rFonts w:ascii="Times New Roman" w:hAnsi="Times New Roman" w:cs="Times New Roman"/>
            <w:sz w:val="28"/>
            <w:szCs w:val="28"/>
            <w:lang w:eastAsia="ru-RU"/>
          </w:rPr>
          <w:t>Координатные</w:t>
        </w:r>
      </w:ins>
      <w:ins w:id="687" w:author="root" w:date="2023-06-07T13:27:00Z">
        <w:r w:rsidR="007D2F85">
          <w:rPr>
            <w:rFonts w:ascii="Times New Roman" w:hAnsi="Times New Roman" w:cs="Times New Roman"/>
            <w:sz w:val="28"/>
            <w:szCs w:val="28"/>
            <w:lang w:eastAsia="ru-RU"/>
          </w:rPr>
          <w:t xml:space="preserve"> точки необходимо для точного отображения полигона на карте</w:t>
        </w:r>
      </w:ins>
      <w:ins w:id="688" w:author="root" w:date="2023-06-07T13:28:00Z">
        <w:r w:rsidR="007D2F85">
          <w:rPr>
            <w:rFonts w:ascii="Times New Roman" w:hAnsi="Times New Roman" w:cs="Times New Roman"/>
            <w:sz w:val="28"/>
            <w:szCs w:val="28"/>
            <w:lang w:eastAsia="ru-RU"/>
          </w:rPr>
          <w:t>, признаки высоты и угла наклона служат для оценки качества полигона.</w:t>
        </w:r>
      </w:ins>
    </w:p>
    <w:p w:rsidR="00153FB5" w:rsidRPr="00843411" w:rsidRDefault="00153FB5"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572FF260" wp14:editId="6572407D">
            <wp:extent cx="4482578" cy="3524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779" cy="3525194"/>
                    </a:xfrm>
                    <a:prstGeom prst="rect">
                      <a:avLst/>
                    </a:prstGeom>
                  </pic:spPr>
                </pic:pic>
              </a:graphicData>
            </a:graphic>
          </wp:inline>
        </w:drawing>
      </w:r>
    </w:p>
    <w:p w:rsidR="001230E4" w:rsidRPr="0057015E"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2.5 – метод создание полигона</w:t>
      </w:r>
    </w:p>
    <w:p w:rsidR="0021387D" w:rsidRPr="001E70F7" w:rsidRDefault="00277975" w:rsidP="004F1DEC">
      <w:pPr>
        <w:shd w:val="clear" w:color="auto" w:fill="FFFFFF"/>
        <w:spacing w:after="0" w:line="360" w:lineRule="auto"/>
        <w:ind w:firstLine="709"/>
        <w:jc w:val="both"/>
        <w:rPr>
          <w:rFonts w:ascii="Times New Roman" w:eastAsia="Times New Roman" w:hAnsi="Times New Roman" w:cs="Times New Roman"/>
          <w:sz w:val="28"/>
          <w:szCs w:val="28"/>
          <w:lang w:val="en-US" w:eastAsia="ru-RU"/>
          <w:rPrChange w:id="689" w:author="root" w:date="2023-06-07T15:05:00Z">
            <w:rPr>
              <w:rFonts w:ascii="Times New Roman" w:eastAsia="Times New Roman" w:hAnsi="Times New Roman" w:cs="Times New Roman"/>
              <w:sz w:val="28"/>
              <w:szCs w:val="28"/>
              <w:lang w:eastAsia="ru-RU"/>
            </w:rPr>
          </w:rPrChange>
        </w:rPr>
      </w:pPr>
      <w:r w:rsidRPr="00843411">
        <w:rPr>
          <w:rFonts w:ascii="Times New Roman" w:eastAsia="Times New Roman" w:hAnsi="Times New Roman" w:cs="Times New Roman"/>
          <w:sz w:val="28"/>
          <w:szCs w:val="28"/>
          <w:lang w:eastAsia="ru-RU"/>
        </w:rPr>
        <w:t xml:space="preserve">В коде (рис. 2.5) описан процесс создание полигона. </w:t>
      </w:r>
      <w:r w:rsidR="006E17BC" w:rsidRPr="00843411">
        <w:rPr>
          <w:rFonts w:ascii="Times New Roman" w:eastAsia="Times New Roman" w:hAnsi="Times New Roman" w:cs="Times New Roman"/>
          <w:sz w:val="28"/>
          <w:szCs w:val="28"/>
          <w:lang w:eastAsia="ru-RU"/>
        </w:rPr>
        <w:t>с</w:t>
      </w:r>
      <w:proofErr w:type="spellStart"/>
      <w:r w:rsidR="006E17BC" w:rsidRPr="00843411">
        <w:rPr>
          <w:rFonts w:ascii="Times New Roman" w:eastAsia="Times New Roman" w:hAnsi="Times New Roman" w:cs="Times New Roman"/>
          <w:sz w:val="28"/>
          <w:szCs w:val="28"/>
          <w:lang w:val="en-US" w:eastAsia="ru-RU"/>
        </w:rPr>
        <w:t>reate</w:t>
      </w:r>
      <w:proofErr w:type="spellEnd"/>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переменная</w:t>
      </w:r>
      <w:r w:rsidR="00866B51" w:rsidRPr="00843411">
        <w:rPr>
          <w:rFonts w:ascii="Times New Roman" w:eastAsia="Times New Roman" w:hAnsi="Times New Roman" w:cs="Times New Roman"/>
          <w:sz w:val="28"/>
          <w:szCs w:val="28"/>
          <w:lang w:eastAsia="ru-RU"/>
        </w:rPr>
        <w:t xml:space="preserve"> которая инициализирует сущность</w:t>
      </w:r>
      <w:r w:rsidR="006E17BC" w:rsidRPr="00843411">
        <w:rPr>
          <w:rFonts w:ascii="Times New Roman" w:eastAsia="Times New Roman" w:hAnsi="Times New Roman" w:cs="Times New Roman"/>
          <w:sz w:val="28"/>
          <w:szCs w:val="28"/>
          <w:lang w:eastAsia="ru-RU"/>
        </w:rPr>
        <w:t xml:space="preserve"> </w:t>
      </w:r>
      <w:proofErr w:type="spellStart"/>
      <w:r w:rsidR="006E17BC" w:rsidRPr="00843411">
        <w:rPr>
          <w:rFonts w:ascii="Times New Roman" w:eastAsia="Times New Roman" w:hAnsi="Times New Roman" w:cs="Times New Roman"/>
          <w:sz w:val="28"/>
          <w:szCs w:val="28"/>
          <w:lang w:val="en-US" w:eastAsia="ru-RU"/>
        </w:rPr>
        <w:t>CreatePolygons</w:t>
      </w:r>
      <w:proofErr w:type="spellEnd"/>
      <w:r w:rsidR="006E17BC" w:rsidRPr="00843411">
        <w:rPr>
          <w:rFonts w:ascii="Times New Roman" w:eastAsia="Times New Roman" w:hAnsi="Times New Roman" w:cs="Times New Roman"/>
          <w:sz w:val="28"/>
          <w:szCs w:val="28"/>
          <w:lang w:eastAsia="ru-RU"/>
        </w:rPr>
        <w:t xml:space="preserve">, в котором реализованы методы </w:t>
      </w:r>
      <w:r w:rsidR="006E17BC" w:rsidRPr="00843411">
        <w:rPr>
          <w:rFonts w:ascii="Times New Roman" w:eastAsia="Times New Roman" w:hAnsi="Times New Roman" w:cs="Times New Roman"/>
          <w:sz w:val="28"/>
          <w:szCs w:val="28"/>
          <w:lang w:val="en-US" w:eastAsia="ru-RU"/>
        </w:rPr>
        <w:t>create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 создание словаря где ключ координаты </w:t>
      </w:r>
      <w:r w:rsidR="003D106D" w:rsidRPr="00843411">
        <w:rPr>
          <w:rFonts w:ascii="Times New Roman" w:eastAsia="Times New Roman" w:hAnsi="Times New Roman" w:cs="Times New Roman"/>
          <w:sz w:val="28"/>
          <w:szCs w:val="28"/>
          <w:lang w:eastAsia="ru-RU"/>
        </w:rPr>
        <w:t>центральной</w:t>
      </w:r>
      <w:r w:rsidR="006E17BC" w:rsidRPr="00843411">
        <w:rPr>
          <w:rFonts w:ascii="Times New Roman" w:eastAsia="Times New Roman" w:hAnsi="Times New Roman" w:cs="Times New Roman"/>
          <w:sz w:val="28"/>
          <w:szCs w:val="28"/>
          <w:lang w:eastAsia="ru-RU"/>
        </w:rPr>
        <w:t xml:space="preserve"> точки полигона, значение координаты его краев, </w:t>
      </w:r>
      <w:proofErr w:type="spellStart"/>
      <w:r w:rsidR="006E17BC" w:rsidRPr="00843411">
        <w:rPr>
          <w:rFonts w:ascii="Times New Roman" w:eastAsia="Times New Roman" w:hAnsi="Times New Roman" w:cs="Times New Roman"/>
          <w:sz w:val="28"/>
          <w:szCs w:val="28"/>
          <w:lang w:eastAsia="ru-RU"/>
        </w:rPr>
        <w:t>set_elevation</w:t>
      </w:r>
      <w:proofErr w:type="spellEnd"/>
      <w:r w:rsidR="006E17BC" w:rsidRPr="00843411">
        <w:rPr>
          <w:rFonts w:ascii="Times New Roman" w:eastAsia="Times New Roman" w:hAnsi="Times New Roman" w:cs="Times New Roman"/>
          <w:sz w:val="28"/>
          <w:szCs w:val="28"/>
          <w:lang w:eastAsia="ru-RU"/>
        </w:rPr>
        <w:t xml:space="preserve"> – получение высоты у полигона и сохранение в значение словаря, </w:t>
      </w:r>
      <w:r w:rsidR="006E17BC" w:rsidRPr="00843411">
        <w:rPr>
          <w:rFonts w:ascii="Times New Roman" w:eastAsia="Times New Roman" w:hAnsi="Times New Roman" w:cs="Times New Roman"/>
          <w:sz w:val="28"/>
          <w:szCs w:val="28"/>
          <w:lang w:val="en-US" w:eastAsia="ru-RU"/>
        </w:rPr>
        <w:t>set</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inclination</w:t>
      </w:r>
      <w:r w:rsidR="006E17BC" w:rsidRPr="00843411">
        <w:rPr>
          <w:rFonts w:ascii="Times New Roman" w:eastAsia="Times New Roman" w:hAnsi="Times New Roman" w:cs="Times New Roman"/>
          <w:sz w:val="28"/>
          <w:szCs w:val="28"/>
          <w:lang w:eastAsia="ru-RU"/>
        </w:rPr>
        <w:t xml:space="preserve"> – расчет наклона местности у полигона и сохранение в значение словаря. В конце этот метод </w:t>
      </w:r>
      <w:r w:rsidR="003D106D" w:rsidRPr="00843411">
        <w:rPr>
          <w:rFonts w:ascii="Times New Roman" w:eastAsia="Times New Roman" w:hAnsi="Times New Roman" w:cs="Times New Roman"/>
          <w:sz w:val="28"/>
          <w:szCs w:val="28"/>
          <w:lang w:eastAsia="ru-RU"/>
        </w:rPr>
        <w:t>возвращает полигон</w:t>
      </w:r>
      <w:r w:rsidR="00E57D19" w:rsidRPr="00843411">
        <w:rPr>
          <w:rFonts w:ascii="Times New Roman" w:eastAsia="Times New Roman" w:hAnsi="Times New Roman" w:cs="Times New Roman"/>
          <w:sz w:val="28"/>
          <w:szCs w:val="28"/>
          <w:lang w:eastAsia="ru-RU"/>
        </w:rPr>
        <w:t xml:space="preserve"> (рис. 2.6)</w:t>
      </w:r>
      <w:ins w:id="690" w:author="root" w:date="2023-06-07T15:05:00Z">
        <w:r w:rsidR="001E70F7">
          <w:rPr>
            <w:rFonts w:ascii="Times New Roman" w:eastAsia="Times New Roman" w:hAnsi="Times New Roman" w:cs="Times New Roman"/>
            <w:sz w:val="28"/>
            <w:szCs w:val="28"/>
            <w:lang w:val="en-US" w:eastAsia="ru-RU"/>
          </w:rPr>
          <w:t>.</w:t>
        </w:r>
      </w:ins>
    </w:p>
    <w:p w:rsidR="00E57D19" w:rsidRPr="00843411" w:rsidRDefault="00E57D19"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73BEEAC2" wp14:editId="22448311">
            <wp:extent cx="2988244" cy="2482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4510" cy="2487976"/>
                    </a:xfrm>
                    <a:prstGeom prst="rect">
                      <a:avLst/>
                    </a:prstGeom>
                  </pic:spPr>
                </pic:pic>
              </a:graphicData>
            </a:graphic>
          </wp:inline>
        </w:drawing>
      </w:r>
    </w:p>
    <w:p w:rsidR="00E57D19"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2.6 – Наполненный полигон</w:t>
      </w:r>
    </w:p>
    <w:p w:rsidR="0021387D" w:rsidRPr="00843411" w:rsidRDefault="0021387D"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949FE" w:rsidRDefault="00F949FE" w:rsidP="004F1DEC">
      <w:pPr>
        <w:shd w:val="clear" w:color="auto" w:fill="FFFFFF"/>
        <w:spacing w:after="0" w:line="360" w:lineRule="auto"/>
        <w:ind w:firstLine="709"/>
        <w:jc w:val="both"/>
        <w:rPr>
          <w:ins w:id="691" w:author="root" w:date="2023-06-07T11:50: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Метода </w:t>
      </w:r>
      <w:r w:rsidRPr="00843411">
        <w:rPr>
          <w:rFonts w:ascii="Times New Roman" w:eastAsia="Times New Roman" w:hAnsi="Times New Roman" w:cs="Times New Roman"/>
          <w:b/>
          <w:sz w:val="28"/>
          <w:szCs w:val="28"/>
          <w:lang w:val="en-US" w:eastAsia="ru-RU"/>
        </w:rPr>
        <w:t>save</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базового контроллера</w:t>
      </w:r>
    </w:p>
    <w:p w:rsidR="00D34786" w:rsidRPr="00843411" w:rsidRDefault="00D3478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ins w:id="692" w:author="root" w:date="2023-06-07T11:50:00Z">
        <w:r w:rsidRPr="00843411">
          <w:rPr>
            <w:rFonts w:ascii="Times New Roman" w:eastAsia="Times New Roman" w:hAnsi="Times New Roman" w:cs="Times New Roman"/>
            <w:sz w:val="28"/>
            <w:szCs w:val="28"/>
            <w:lang w:eastAsia="ru-RU"/>
          </w:rPr>
          <w:t xml:space="preserve">Сохранения словаря полигонов в файл </w:t>
        </w:r>
        <w:proofErr w:type="gramStart"/>
        <w:r w:rsidRPr="00843411">
          <w:rPr>
            <w:rFonts w:ascii="Times New Roman" w:eastAsia="Times New Roman" w:hAnsi="Times New Roman" w:cs="Times New Roman"/>
            <w:sz w:val="28"/>
            <w:szCs w:val="28"/>
            <w:lang w:eastAsia="ru-RU"/>
          </w:rPr>
          <w:t>расширением .</w:t>
        </w:r>
        <w:r w:rsidRPr="00843411">
          <w:rPr>
            <w:rFonts w:ascii="Times New Roman" w:eastAsia="Times New Roman" w:hAnsi="Times New Roman" w:cs="Times New Roman"/>
            <w:sz w:val="28"/>
            <w:szCs w:val="28"/>
            <w:lang w:val="en-US" w:eastAsia="ru-RU"/>
          </w:rPr>
          <w:t>pickle</w:t>
        </w:r>
        <w:proofErr w:type="gramEnd"/>
        <w:r w:rsidRPr="00843411">
          <w:rPr>
            <w:rFonts w:ascii="Times New Roman" w:eastAsia="Times New Roman" w:hAnsi="Times New Roman" w:cs="Times New Roman"/>
            <w:sz w:val="28"/>
            <w:szCs w:val="28"/>
            <w:lang w:eastAsia="ru-RU"/>
          </w:rPr>
          <w:t xml:space="preserve"> по заданному пути и именем</w:t>
        </w:r>
        <w:r>
          <w:rPr>
            <w:rFonts w:ascii="Times New Roman" w:eastAsia="Times New Roman" w:hAnsi="Times New Roman" w:cs="Times New Roman"/>
            <w:sz w:val="28"/>
            <w:szCs w:val="28"/>
            <w:lang w:eastAsia="ru-RU"/>
          </w:rPr>
          <w:t xml:space="preserve"> (рис. 2.7).</w:t>
        </w:r>
      </w:ins>
      <w:ins w:id="693" w:author="root" w:date="2023-06-07T13:28:00Z">
        <w:r w:rsidR="007D2F85">
          <w:rPr>
            <w:rFonts w:ascii="Times New Roman" w:eastAsia="Times New Roman" w:hAnsi="Times New Roman" w:cs="Times New Roman"/>
            <w:sz w:val="28"/>
            <w:szCs w:val="28"/>
            <w:lang w:eastAsia="ru-RU"/>
          </w:rPr>
          <w:t xml:space="preserve"> Сохранения в файл необходимо для дальнейшего экспорта в другие этапы</w:t>
        </w:r>
      </w:ins>
      <w:ins w:id="694" w:author="root" w:date="2023-06-07T13:40:00Z">
        <w:r w:rsidR="00B13D1F">
          <w:rPr>
            <w:rFonts w:ascii="Times New Roman" w:eastAsia="Times New Roman" w:hAnsi="Times New Roman" w:cs="Times New Roman"/>
            <w:sz w:val="28"/>
            <w:szCs w:val="28"/>
            <w:lang w:eastAsia="ru-RU"/>
          </w:rPr>
          <w:t>.</w:t>
        </w:r>
      </w:ins>
    </w:p>
    <w:p w:rsidR="00F949FE" w:rsidRPr="00843411" w:rsidRDefault="00F949FE"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F66858D" wp14:editId="4B1E67A3">
            <wp:extent cx="5940425" cy="17894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9430"/>
                    </a:xfrm>
                    <a:prstGeom prst="rect">
                      <a:avLst/>
                    </a:prstGeom>
                  </pic:spPr>
                </pic:pic>
              </a:graphicData>
            </a:graphic>
          </wp:inline>
        </w:drawing>
      </w:r>
    </w:p>
    <w:p w:rsidR="00F949FE"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2.7</w:t>
      </w:r>
      <w:r w:rsidR="00F949FE" w:rsidRPr="0057015E">
        <w:rPr>
          <w:rFonts w:ascii="Times New Roman" w:eastAsia="Times New Roman" w:hAnsi="Times New Roman" w:cs="Times New Roman"/>
          <w:sz w:val="24"/>
          <w:szCs w:val="24"/>
          <w:lang w:eastAsia="ru-RU"/>
        </w:rPr>
        <w:t xml:space="preserve"> – Метод сохранения полигонов в файл</w:t>
      </w:r>
    </w:p>
    <w:p w:rsidR="00F949FE" w:rsidRPr="00843411" w:rsidDel="00D34786" w:rsidRDefault="00F949FE" w:rsidP="004F1DEC">
      <w:pPr>
        <w:shd w:val="clear" w:color="auto" w:fill="FFFFFF"/>
        <w:spacing w:after="0" w:line="360" w:lineRule="auto"/>
        <w:ind w:firstLine="709"/>
        <w:jc w:val="both"/>
        <w:rPr>
          <w:del w:id="695" w:author="root" w:date="2023-06-07T11:51:00Z"/>
          <w:rFonts w:ascii="Times New Roman" w:eastAsia="Times New Roman" w:hAnsi="Times New Roman" w:cs="Times New Roman"/>
          <w:sz w:val="28"/>
          <w:szCs w:val="28"/>
          <w:lang w:eastAsia="ru-RU"/>
        </w:rPr>
      </w:pPr>
      <w:del w:id="696" w:author="root" w:date="2023-06-07T11:51:00Z">
        <w:r w:rsidRPr="00843411" w:rsidDel="00D34786">
          <w:rPr>
            <w:rFonts w:ascii="Times New Roman" w:eastAsia="Times New Roman" w:hAnsi="Times New Roman" w:cs="Times New Roman"/>
            <w:sz w:val="28"/>
            <w:szCs w:val="28"/>
            <w:lang w:eastAsia="ru-RU"/>
          </w:rPr>
          <w:delText>Сохранения словаря полигонов в файл расширением .</w:delText>
        </w:r>
        <w:r w:rsidRPr="00843411" w:rsidDel="00D34786">
          <w:rPr>
            <w:rFonts w:ascii="Times New Roman" w:eastAsia="Times New Roman" w:hAnsi="Times New Roman" w:cs="Times New Roman"/>
            <w:sz w:val="28"/>
            <w:szCs w:val="28"/>
            <w:lang w:val="en-US" w:eastAsia="ru-RU"/>
          </w:rPr>
          <w:delText>pickle</w:delText>
        </w:r>
        <w:r w:rsidRPr="00843411" w:rsidDel="00D34786">
          <w:rPr>
            <w:rFonts w:ascii="Times New Roman" w:eastAsia="Times New Roman" w:hAnsi="Times New Roman" w:cs="Times New Roman"/>
            <w:sz w:val="28"/>
            <w:szCs w:val="28"/>
            <w:lang w:eastAsia="ru-RU"/>
          </w:rPr>
          <w:delText xml:space="preserve"> по заданному пути и именем.</w:delText>
        </w:r>
      </w:del>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Администратора</w:t>
      </w:r>
    </w:p>
    <w:p w:rsidR="00E57D19" w:rsidRDefault="00E57D19" w:rsidP="004F1DEC">
      <w:pPr>
        <w:pStyle w:val="ac"/>
        <w:spacing w:line="360" w:lineRule="auto"/>
        <w:ind w:firstLine="709"/>
        <w:jc w:val="both"/>
        <w:rPr>
          <w:ins w:id="697" w:author="root" w:date="2023-06-07T13:46:00Z"/>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получение </w:t>
      </w:r>
      <w:proofErr w:type="spellStart"/>
      <w:r w:rsidRPr="00843411">
        <w:rPr>
          <w:rFonts w:ascii="Times New Roman" w:hAnsi="Times New Roman" w:cs="Times New Roman"/>
          <w:sz w:val="28"/>
          <w:szCs w:val="28"/>
          <w:lang w:eastAsia="ru-RU"/>
        </w:rPr>
        <w:t>скоринга</w:t>
      </w:r>
      <w:proofErr w:type="spellEnd"/>
      <w:r w:rsidRPr="00843411">
        <w:rPr>
          <w:rFonts w:ascii="Times New Roman" w:hAnsi="Times New Roman" w:cs="Times New Roman"/>
          <w:sz w:val="28"/>
          <w:szCs w:val="28"/>
          <w:lang w:eastAsia="ru-RU"/>
        </w:rPr>
        <w:t>.</w:t>
      </w:r>
      <w:ins w:id="698" w:author="root" w:date="2023-06-07T13:29:00Z">
        <w:r w:rsidR="00B13D1F">
          <w:rPr>
            <w:rFonts w:ascii="Times New Roman" w:hAnsi="Times New Roman" w:cs="Times New Roman"/>
            <w:sz w:val="28"/>
            <w:szCs w:val="28"/>
            <w:lang w:eastAsia="ru-RU"/>
          </w:rPr>
          <w:t xml:space="preserve"> Ч</w:t>
        </w:r>
      </w:ins>
      <w:ins w:id="699" w:author="root" w:date="2023-06-07T13:41:00Z">
        <w:r w:rsidR="00B13D1F">
          <w:rPr>
            <w:rFonts w:ascii="Times New Roman" w:hAnsi="Times New Roman" w:cs="Times New Roman"/>
            <w:sz w:val="28"/>
            <w:szCs w:val="28"/>
            <w:lang w:eastAsia="ru-RU"/>
          </w:rPr>
          <w:t>ерез этот контроллера реализовано взаимодействие с сущностью</w:t>
        </w:r>
      </w:ins>
      <w:ins w:id="700" w:author="root" w:date="2023-06-07T13:43:00Z">
        <w:r w:rsidR="00B13D1F">
          <w:rPr>
            <w:rFonts w:ascii="Times New Roman" w:hAnsi="Times New Roman" w:cs="Times New Roman"/>
            <w:sz w:val="28"/>
            <w:szCs w:val="28"/>
            <w:lang w:eastAsia="ru-RU"/>
          </w:rPr>
          <w:t xml:space="preserve"> администратора</w:t>
        </w:r>
      </w:ins>
      <w:ins w:id="701" w:author="root" w:date="2023-06-07T13:44:00Z">
        <w:r w:rsidR="00B13D1F">
          <w:rPr>
            <w:rFonts w:ascii="Times New Roman" w:hAnsi="Times New Roman" w:cs="Times New Roman"/>
            <w:sz w:val="28"/>
            <w:szCs w:val="28"/>
            <w:lang w:eastAsia="ru-RU"/>
          </w:rPr>
          <w:t xml:space="preserve"> (рис. 2.21)</w:t>
        </w:r>
      </w:ins>
      <w:ins w:id="702" w:author="root" w:date="2023-06-07T13:41:00Z">
        <w:r w:rsidR="00B13D1F">
          <w:rPr>
            <w:rFonts w:ascii="Times New Roman" w:hAnsi="Times New Roman" w:cs="Times New Roman"/>
            <w:sz w:val="28"/>
            <w:szCs w:val="28"/>
            <w:lang w:eastAsia="ru-RU"/>
          </w:rPr>
          <w:t>, где уже прописана бизнес логика.</w:t>
        </w:r>
      </w:ins>
    </w:p>
    <w:p w:rsidR="00B13D1F" w:rsidRPr="00EB051D" w:rsidRDefault="00B13D1F" w:rsidP="00B13D1F">
      <w:pPr>
        <w:spacing w:after="0" w:line="360" w:lineRule="auto"/>
        <w:ind w:firstLine="709"/>
        <w:jc w:val="both"/>
        <w:rPr>
          <w:ins w:id="703" w:author="root" w:date="2023-06-07T13:46:00Z"/>
          <w:rFonts w:ascii="Times New Roman" w:hAnsi="Times New Roman" w:cs="Times New Roman"/>
          <w:sz w:val="28"/>
          <w:szCs w:val="28"/>
        </w:rPr>
      </w:pPr>
      <w:ins w:id="704" w:author="root" w:date="2023-06-07T13:46:00Z">
        <w:r>
          <w:rPr>
            <w:rFonts w:ascii="Times New Roman" w:hAnsi="Times New Roman" w:cs="Times New Roman"/>
            <w:sz w:val="28"/>
            <w:szCs w:val="28"/>
          </w:rPr>
          <w:t xml:space="preserve">Для работы с контроллером необходимо создать его экземпляр, при этом вызывается метод </w:t>
        </w:r>
        <w:r w:rsidRPr="00EB051D">
          <w:rPr>
            <w:rFonts w:ascii="Times New Roman" w:hAnsi="Times New Roman" w:cs="Times New Roman"/>
            <w:sz w:val="28"/>
            <w:szCs w:val="28"/>
          </w:rPr>
          <w:t>__</w:t>
        </w:r>
        <w:proofErr w:type="spellStart"/>
        <w:r>
          <w:rPr>
            <w:rFonts w:ascii="Times New Roman" w:hAnsi="Times New Roman" w:cs="Times New Roman"/>
            <w:sz w:val="28"/>
            <w:szCs w:val="28"/>
            <w:lang w:val="en-US"/>
          </w:rPr>
          <w:t>init</w:t>
        </w:r>
        <w:proofErr w:type="spellEnd"/>
        <w:r w:rsidRPr="00EB051D">
          <w:rPr>
            <w:rFonts w:ascii="Times New Roman" w:hAnsi="Times New Roman" w:cs="Times New Roman"/>
            <w:sz w:val="28"/>
            <w:szCs w:val="28"/>
          </w:rPr>
          <w:t xml:space="preserve">__ </w:t>
        </w:r>
        <w:r>
          <w:rPr>
            <w:rFonts w:ascii="Times New Roman" w:hAnsi="Times New Roman" w:cs="Times New Roman"/>
            <w:sz w:val="28"/>
            <w:szCs w:val="28"/>
          </w:rPr>
          <w:t>который отвечает за инициализацию.</w:t>
        </w:r>
      </w:ins>
    </w:p>
    <w:p w:rsidR="00B13D1F" w:rsidRPr="00843411" w:rsidRDefault="00B13D1F" w:rsidP="004F1DEC">
      <w:pPr>
        <w:pStyle w:val="ac"/>
        <w:spacing w:line="360" w:lineRule="auto"/>
        <w:ind w:firstLine="709"/>
        <w:jc w:val="both"/>
        <w:rPr>
          <w:rFonts w:ascii="Times New Roman" w:hAnsi="Times New Roman" w:cs="Times New Roman"/>
          <w:sz w:val="28"/>
          <w:szCs w:val="28"/>
          <w:lang w:eastAsia="ru-RU"/>
        </w:rPr>
      </w:pPr>
    </w:p>
    <w:p w:rsidR="00F412CA" w:rsidRPr="00843411" w:rsidRDefault="00F412CA"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7A896E0C" wp14:editId="054FC7F6">
            <wp:extent cx="4225925" cy="2359381"/>
            <wp:effectExtent l="0" t="0" r="3175" b="317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4764" cy="2364316"/>
                    </a:xfrm>
                    <a:prstGeom prst="rect">
                      <a:avLst/>
                    </a:prstGeom>
                  </pic:spPr>
                </pic:pic>
              </a:graphicData>
            </a:graphic>
          </wp:inline>
        </w:drawing>
      </w:r>
    </w:p>
    <w:p w:rsidR="00F412CA" w:rsidRPr="0057015E" w:rsidRDefault="00F412CA"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8</w:t>
      </w:r>
      <w:r w:rsidRPr="0057015E">
        <w:rPr>
          <w:rFonts w:ascii="Times New Roman" w:eastAsia="Times New Roman" w:hAnsi="Times New Roman" w:cs="Times New Roman"/>
          <w:sz w:val="24"/>
          <w:szCs w:val="24"/>
          <w:lang w:eastAsia="ru-RU"/>
        </w:rPr>
        <w:t xml:space="preserve"> – Инициализация </w:t>
      </w:r>
      <w:r w:rsidR="00F46F20" w:rsidRPr="0057015E">
        <w:rPr>
          <w:rFonts w:ascii="Times New Roman" w:eastAsia="Times New Roman" w:hAnsi="Times New Roman" w:cs="Times New Roman"/>
          <w:sz w:val="24"/>
          <w:szCs w:val="24"/>
          <w:lang w:eastAsia="ru-RU"/>
        </w:rPr>
        <w:t>контроллера А</w:t>
      </w:r>
      <w:r w:rsidRPr="0057015E">
        <w:rPr>
          <w:rFonts w:ascii="Times New Roman" w:eastAsia="Times New Roman" w:hAnsi="Times New Roman" w:cs="Times New Roman"/>
          <w:sz w:val="24"/>
          <w:szCs w:val="24"/>
          <w:lang w:eastAsia="ru-RU"/>
        </w:rPr>
        <w:t>дминистратора</w:t>
      </w:r>
    </w:p>
    <w:p w:rsidR="00F412CA"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05" w:author="root" w:date="2023-06-07T15:06:00Z">
            <w:rPr>
              <w:rFonts w:ascii="Times New Roman" w:eastAsia="Times New Roman" w:hAnsi="Times New Roman" w:cs="Times New Roman"/>
              <w:sz w:val="28"/>
              <w:szCs w:val="28"/>
              <w:lang w:eastAsia="ru-RU"/>
            </w:rPr>
          </w:rPrChange>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администратором,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w:t>
      </w:r>
      <w:r w:rsidR="00E57D19" w:rsidRPr="00843411">
        <w:rPr>
          <w:rFonts w:ascii="Times New Roman" w:eastAsia="Times New Roman" w:hAnsi="Times New Roman" w:cs="Times New Roman"/>
          <w:sz w:val="28"/>
          <w:szCs w:val="28"/>
          <w:lang w:eastAsia="ru-RU"/>
        </w:rPr>
        <w:t xml:space="preserve"> (рис. 2.8)</w:t>
      </w:r>
      <w:ins w:id="706" w:author="root" w:date="2023-06-07T15:06:00Z">
        <w:r w:rsidR="001E70F7" w:rsidRPr="001E70F7">
          <w:rPr>
            <w:rFonts w:ascii="Times New Roman" w:eastAsia="Times New Roman" w:hAnsi="Times New Roman" w:cs="Times New Roman"/>
            <w:sz w:val="28"/>
            <w:szCs w:val="28"/>
            <w:lang w:eastAsia="ru-RU"/>
            <w:rPrChange w:id="707" w:author="root" w:date="2023-06-07T15:06:00Z">
              <w:rPr>
                <w:rFonts w:ascii="Times New Roman" w:eastAsia="Times New Roman" w:hAnsi="Times New Roman" w:cs="Times New Roman"/>
                <w:sz w:val="28"/>
                <w:szCs w:val="28"/>
                <w:lang w:val="en-US" w:eastAsia="ru-RU"/>
              </w:rPr>
            </w:rPrChange>
          </w:rPr>
          <w:t>.</w:t>
        </w:r>
      </w:ins>
    </w:p>
    <w:p w:rsidR="00F412CA" w:rsidRDefault="00F412CA" w:rsidP="004F1DEC">
      <w:pPr>
        <w:shd w:val="clear" w:color="auto" w:fill="FFFFFF"/>
        <w:spacing w:after="0" w:line="360" w:lineRule="auto"/>
        <w:ind w:firstLine="709"/>
        <w:jc w:val="both"/>
        <w:rPr>
          <w:ins w:id="708" w:author="root" w:date="2023-06-07T11:59: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b/>
          <w:sz w:val="28"/>
          <w:szCs w:val="28"/>
          <w:lang w:val="en-US" w:eastAsia="ru-RU"/>
        </w:rPr>
        <w:t>get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контроллера администратора</w:t>
      </w:r>
    </w:p>
    <w:p w:rsidR="00841812" w:rsidRPr="00843411" w:rsidRDefault="00841812"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roofErr w:type="gramStart"/>
      <w:ins w:id="709" w:author="root" w:date="2023-06-07T11:59:00Z">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w:t>
        </w:r>
        <w:proofErr w:type="gramEnd"/>
        <w:r w:rsidRPr="00843411">
          <w:rPr>
            <w:rFonts w:ascii="Times New Roman" w:eastAsia="Times New Roman" w:hAnsi="Times New Roman" w:cs="Times New Roman"/>
            <w:sz w:val="28"/>
            <w:szCs w:val="28"/>
            <w:lang w:eastAsia="ru-RU"/>
          </w:rPr>
          <w:t>_polygons</w:t>
        </w:r>
        <w:proofErr w:type="spellEnd"/>
        <w:r w:rsidRPr="00843411">
          <w:rPr>
            <w:rFonts w:ascii="Times New Roman" w:eastAsia="Times New Roman" w:hAnsi="Times New Roman" w:cs="Times New Roman"/>
            <w:sz w:val="28"/>
            <w:szCs w:val="28"/>
            <w:lang w:eastAsia="ru-RU"/>
          </w:rPr>
          <w:t xml:space="preserve"> служит для наполнение полигона почвенными, климатическими характеристиками и получение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путем итерации по наборам полигонов и взаимодействие с полигоном находящимся в цикле</w:t>
        </w:r>
        <w:r>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рис(2.9).</w:t>
        </w:r>
      </w:ins>
    </w:p>
    <w:p w:rsidR="00F412CA" w:rsidRPr="00843411" w:rsidRDefault="00F412CA"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0B6D6BF" wp14:editId="615947EF">
            <wp:extent cx="5106573" cy="3827064"/>
            <wp:effectExtent l="0" t="0" r="0" b="254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82" cy="3840186"/>
                    </a:xfrm>
                    <a:prstGeom prst="rect">
                      <a:avLst/>
                    </a:prstGeom>
                  </pic:spPr>
                </pic:pic>
              </a:graphicData>
            </a:graphic>
          </wp:inline>
        </w:drawing>
      </w:r>
    </w:p>
    <w:p w:rsidR="00F412CA" w:rsidRPr="0057015E" w:rsidRDefault="00F412CA" w:rsidP="0057015E">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9</w:t>
      </w:r>
      <w:r w:rsidRPr="0057015E">
        <w:rPr>
          <w:rFonts w:ascii="Times New Roman" w:eastAsia="Times New Roman" w:hAnsi="Times New Roman" w:cs="Times New Roman"/>
          <w:sz w:val="24"/>
          <w:szCs w:val="24"/>
          <w:lang w:eastAsia="ru-RU"/>
        </w:rPr>
        <w:t xml:space="preserve"> – Метод создания полигона</w:t>
      </w:r>
      <w:r w:rsidR="00F46F20" w:rsidRPr="0057015E">
        <w:rPr>
          <w:rFonts w:ascii="Times New Roman" w:eastAsia="Times New Roman" w:hAnsi="Times New Roman" w:cs="Times New Roman"/>
          <w:sz w:val="24"/>
          <w:szCs w:val="24"/>
          <w:lang w:eastAsia="ru-RU"/>
        </w:rPr>
        <w:t xml:space="preserve"> у</w:t>
      </w:r>
      <w:r w:rsidRPr="0057015E">
        <w:rPr>
          <w:rFonts w:ascii="Times New Roman" w:eastAsia="Times New Roman" w:hAnsi="Times New Roman" w:cs="Times New Roman"/>
          <w:sz w:val="24"/>
          <w:szCs w:val="24"/>
          <w:lang w:eastAsia="ru-RU"/>
        </w:rPr>
        <w:t xml:space="preserve">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del w:id="710" w:author="root" w:date="2023-06-07T11:59:00Z">
        <w:r w:rsidRPr="00843411" w:rsidDel="00841812">
          <w:rPr>
            <w:rFonts w:ascii="Times New Roman" w:eastAsia="Times New Roman" w:hAnsi="Times New Roman" w:cs="Times New Roman"/>
            <w:sz w:val="28"/>
            <w:szCs w:val="28"/>
            <w:lang w:eastAsia="ru-RU"/>
          </w:rPr>
          <w:lastRenderedPageBreak/>
          <w:delText xml:space="preserve">Метод  get_polygons служит для наполнение полигона почвенными, климатическими характеристиками и получение скоринга путем итерации по наборам полигонов и взаимодействие с полигоном находящимся в цикле. </w:delText>
        </w:r>
      </w:del>
      <w:r w:rsidRPr="00843411">
        <w:rPr>
          <w:rFonts w:ascii="Times New Roman" w:eastAsia="Times New Roman" w:hAnsi="Times New Roman" w:cs="Times New Roman"/>
          <w:sz w:val="28"/>
          <w:szCs w:val="28"/>
          <w:lang w:eastAsia="ru-RU"/>
        </w:rPr>
        <w:t xml:space="preserve">Получение этих данных происходит в сущности </w:t>
      </w:r>
      <w:proofErr w:type="spellStart"/>
      <w:r w:rsidRPr="00843411">
        <w:rPr>
          <w:rFonts w:ascii="Times New Roman" w:eastAsia="Times New Roman" w:hAnsi="Times New Roman" w:cs="Times New Roman"/>
          <w:sz w:val="28"/>
          <w:szCs w:val="28"/>
          <w:lang w:eastAsia="ru-RU"/>
        </w:rPr>
        <w:t>PolygonAdminEnt</w:t>
      </w:r>
      <w:proofErr w:type="spellEnd"/>
      <w:r w:rsidRPr="00843411">
        <w:rPr>
          <w:rFonts w:ascii="Times New Roman" w:eastAsia="Times New Roman" w:hAnsi="Times New Roman" w:cs="Times New Roman"/>
          <w:sz w:val="28"/>
          <w:szCs w:val="28"/>
          <w:lang w:eastAsia="ru-RU"/>
        </w:rPr>
        <w:t xml:space="preserve"> куда при инициализации передается полигон</w:t>
      </w:r>
      <w:ins w:id="711" w:author="root" w:date="2023-06-07T11:59:00Z">
        <w:r w:rsidR="00841812">
          <w:rPr>
            <w:rFonts w:ascii="Times New Roman" w:eastAsia="Times New Roman" w:hAnsi="Times New Roman" w:cs="Times New Roman"/>
            <w:sz w:val="28"/>
            <w:szCs w:val="28"/>
            <w:lang w:eastAsia="ru-RU"/>
          </w:rPr>
          <w:t>.</w:t>
        </w:r>
      </w:ins>
      <w:del w:id="712" w:author="root" w:date="2023-06-07T11:59:00Z">
        <w:r w:rsidR="00E57D19" w:rsidRPr="00843411" w:rsidDel="00841812">
          <w:rPr>
            <w:rFonts w:ascii="Times New Roman" w:eastAsia="Times New Roman" w:hAnsi="Times New Roman" w:cs="Times New Roman"/>
            <w:sz w:val="28"/>
            <w:szCs w:val="28"/>
            <w:lang w:eastAsia="ru-RU"/>
          </w:rPr>
          <w:delText xml:space="preserve"> рис(2.9)</w:delText>
        </w:r>
        <w:r w:rsidRPr="00843411" w:rsidDel="00841812">
          <w:rPr>
            <w:rFonts w:ascii="Times New Roman" w:eastAsia="Times New Roman" w:hAnsi="Times New Roman" w:cs="Times New Roman"/>
            <w:sz w:val="28"/>
            <w:szCs w:val="28"/>
            <w:lang w:eastAsia="ru-RU"/>
          </w:rPr>
          <w:delText>.</w:delText>
        </w:r>
      </w:del>
    </w:p>
    <w:p w:rsidR="00140455" w:rsidRPr="00843411" w:rsidRDefault="0014045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Ученного</w:t>
      </w:r>
    </w:p>
    <w:p w:rsidR="00140455" w:rsidRPr="00843411" w:rsidRDefault="00140455" w:rsidP="004F1DEC">
      <w:pPr>
        <w:pStyle w:val="ac"/>
        <w:spacing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w:t>
      </w:r>
      <w:del w:id="713" w:author="root" w:date="2023-06-07T13:42:00Z">
        <w:r w:rsidRPr="00843411" w:rsidDel="00B13D1F">
          <w:rPr>
            <w:rFonts w:ascii="Times New Roman" w:hAnsi="Times New Roman" w:cs="Times New Roman"/>
            <w:sz w:val="28"/>
            <w:szCs w:val="28"/>
            <w:lang w:eastAsia="ru-RU"/>
          </w:rPr>
          <w:delText xml:space="preserve">администратора </w:delText>
        </w:r>
      </w:del>
      <w:ins w:id="714" w:author="root" w:date="2023-06-07T13:42:00Z">
        <w:r w:rsidR="00B13D1F">
          <w:rPr>
            <w:rFonts w:ascii="Times New Roman" w:hAnsi="Times New Roman" w:cs="Times New Roman"/>
            <w:sz w:val="28"/>
            <w:szCs w:val="28"/>
            <w:lang w:eastAsia="ru-RU"/>
          </w:rPr>
          <w:t>ученного</w:t>
        </w:r>
        <w:r w:rsidR="00B13D1F" w:rsidRPr="00843411">
          <w:rPr>
            <w:rFonts w:ascii="Times New Roman" w:hAnsi="Times New Roman" w:cs="Times New Roman"/>
            <w:sz w:val="28"/>
            <w:szCs w:val="28"/>
            <w:lang w:eastAsia="ru-RU"/>
          </w:rPr>
          <w:t xml:space="preserve"> </w:t>
        </w:r>
      </w:ins>
      <w:r w:rsidRPr="00843411">
        <w:rPr>
          <w:rFonts w:ascii="Times New Roman" w:hAnsi="Times New Roman" w:cs="Times New Roman"/>
          <w:sz w:val="28"/>
          <w:szCs w:val="28"/>
          <w:lang w:eastAsia="ru-RU"/>
        </w:rPr>
        <w:t xml:space="preserve">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выставление признака </w:t>
      </w:r>
      <w:proofErr w:type="spellStart"/>
      <w:r w:rsidRPr="00843411">
        <w:rPr>
          <w:rFonts w:ascii="Times New Roman" w:hAnsi="Times New Roman" w:cs="Times New Roman"/>
          <w:sz w:val="28"/>
          <w:szCs w:val="28"/>
          <w:lang w:eastAsia="ru-RU"/>
        </w:rPr>
        <w:t>выращиваемости</w:t>
      </w:r>
      <w:proofErr w:type="spellEnd"/>
      <w:r w:rsidRPr="00843411">
        <w:rPr>
          <w:rFonts w:ascii="Times New Roman" w:hAnsi="Times New Roman" w:cs="Times New Roman"/>
          <w:sz w:val="28"/>
          <w:szCs w:val="28"/>
          <w:lang w:eastAsia="ru-RU"/>
        </w:rPr>
        <w:t xml:space="preserve"> (метка)</w:t>
      </w:r>
      <w:ins w:id="715" w:author="root" w:date="2023-06-07T13:42:00Z">
        <w:r w:rsidR="00B13D1F">
          <w:rPr>
            <w:rFonts w:ascii="Times New Roman" w:hAnsi="Times New Roman" w:cs="Times New Roman"/>
            <w:sz w:val="28"/>
            <w:szCs w:val="28"/>
            <w:lang w:eastAsia="ru-RU"/>
          </w:rPr>
          <w:t>. Через этот контроллера реализовано взаимодействие с сущностью</w:t>
        </w:r>
      </w:ins>
      <w:ins w:id="716" w:author="root" w:date="2023-06-07T13:43:00Z">
        <w:r w:rsidR="00B13D1F">
          <w:rPr>
            <w:rFonts w:ascii="Times New Roman" w:hAnsi="Times New Roman" w:cs="Times New Roman"/>
            <w:sz w:val="28"/>
            <w:szCs w:val="28"/>
            <w:lang w:eastAsia="ru-RU"/>
          </w:rPr>
          <w:t xml:space="preserve"> ученного</w:t>
        </w:r>
      </w:ins>
      <w:ins w:id="717" w:author="root" w:date="2023-06-07T13:44:00Z">
        <w:r w:rsidR="00B13D1F">
          <w:rPr>
            <w:rFonts w:ascii="Times New Roman" w:hAnsi="Times New Roman" w:cs="Times New Roman"/>
            <w:sz w:val="28"/>
            <w:szCs w:val="28"/>
            <w:lang w:eastAsia="ru-RU"/>
          </w:rPr>
          <w:t xml:space="preserve"> (рис. 2.25)</w:t>
        </w:r>
      </w:ins>
      <w:ins w:id="718" w:author="root" w:date="2023-06-07T13:42:00Z">
        <w:r w:rsidR="00B13D1F">
          <w:rPr>
            <w:rFonts w:ascii="Times New Roman" w:hAnsi="Times New Roman" w:cs="Times New Roman"/>
            <w:sz w:val="28"/>
            <w:szCs w:val="28"/>
            <w:lang w:eastAsia="ru-RU"/>
          </w:rPr>
          <w:t>, где уже прописана бизнес логика.</w:t>
        </w:r>
      </w:ins>
    </w:p>
    <w:p w:rsidR="00841DB1" w:rsidRPr="00841DB1" w:rsidRDefault="00F412CA" w:rsidP="004F1DEC">
      <w:pPr>
        <w:spacing w:after="0" w:line="360" w:lineRule="auto"/>
        <w:ind w:firstLine="709"/>
        <w:jc w:val="both"/>
        <w:rPr>
          <w:rFonts w:ascii="Times New Roman" w:hAnsi="Times New Roman" w:cs="Times New Roman"/>
          <w:sz w:val="28"/>
          <w:szCs w:val="28"/>
          <w:rPrChange w:id="719" w:author="root" w:date="2023-06-07T13:15:00Z">
            <w:rPr>
              <w:rFonts w:ascii="Times New Roman" w:hAnsi="Times New Roman" w:cs="Times New Roman"/>
              <w:b/>
              <w:sz w:val="28"/>
              <w:szCs w:val="28"/>
            </w:rPr>
          </w:rPrChange>
        </w:rPr>
      </w:pPr>
      <w:del w:id="720" w:author="root" w:date="2023-06-07T13:45:00Z">
        <w:r w:rsidRPr="00843411" w:rsidDel="00B13D1F">
          <w:rPr>
            <w:rFonts w:ascii="Times New Roman" w:hAnsi="Times New Roman" w:cs="Times New Roman"/>
            <w:b/>
            <w:sz w:val="28"/>
            <w:szCs w:val="28"/>
          </w:rPr>
          <w:delText xml:space="preserve">Инициализация </w:delText>
        </w:r>
        <w:r w:rsidRPr="00843411" w:rsidDel="00B13D1F">
          <w:rPr>
            <w:rFonts w:ascii="Times New Roman" w:hAnsi="Times New Roman" w:cs="Times New Roman"/>
            <w:b/>
            <w:sz w:val="28"/>
            <w:szCs w:val="28"/>
            <w:lang w:val="en-US"/>
          </w:rPr>
          <w:delText>ScinceController</w:delText>
        </w:r>
      </w:del>
      <w:ins w:id="721" w:author="root" w:date="2023-06-07T13:13:00Z">
        <w:r w:rsidR="00841DB1">
          <w:rPr>
            <w:rFonts w:ascii="Times New Roman" w:hAnsi="Times New Roman" w:cs="Times New Roman"/>
            <w:sz w:val="28"/>
            <w:szCs w:val="28"/>
          </w:rPr>
          <w:t xml:space="preserve">Для работы с </w:t>
        </w:r>
      </w:ins>
      <w:ins w:id="722" w:author="root" w:date="2023-06-07T13:45:00Z">
        <w:r w:rsidR="00B13D1F">
          <w:rPr>
            <w:rFonts w:ascii="Times New Roman" w:hAnsi="Times New Roman" w:cs="Times New Roman"/>
            <w:sz w:val="28"/>
            <w:szCs w:val="28"/>
          </w:rPr>
          <w:t>контроллером</w:t>
        </w:r>
      </w:ins>
      <w:ins w:id="723" w:author="root" w:date="2023-06-07T13:13:00Z">
        <w:r w:rsidR="00841DB1">
          <w:rPr>
            <w:rFonts w:ascii="Times New Roman" w:hAnsi="Times New Roman" w:cs="Times New Roman"/>
            <w:sz w:val="28"/>
            <w:szCs w:val="28"/>
          </w:rPr>
          <w:t xml:space="preserve"> необходимо создать его экземпляр, при этом вызывается метод </w:t>
        </w:r>
      </w:ins>
      <w:ins w:id="724" w:author="root" w:date="2023-06-07T13:15:00Z">
        <w:r w:rsidR="00841DB1" w:rsidRPr="00841DB1">
          <w:rPr>
            <w:rFonts w:ascii="Times New Roman" w:hAnsi="Times New Roman" w:cs="Times New Roman"/>
            <w:sz w:val="28"/>
            <w:szCs w:val="28"/>
            <w:rPrChange w:id="725" w:author="root" w:date="2023-06-07T13:15:00Z">
              <w:rPr>
                <w:rFonts w:ascii="Times New Roman" w:hAnsi="Times New Roman" w:cs="Times New Roman"/>
                <w:sz w:val="28"/>
                <w:szCs w:val="28"/>
                <w:lang w:val="en-US"/>
              </w:rPr>
            </w:rPrChange>
          </w:rPr>
          <w:t>__</w:t>
        </w:r>
        <w:proofErr w:type="spellStart"/>
        <w:r w:rsidR="00841DB1">
          <w:rPr>
            <w:rFonts w:ascii="Times New Roman" w:hAnsi="Times New Roman" w:cs="Times New Roman"/>
            <w:sz w:val="28"/>
            <w:szCs w:val="28"/>
            <w:lang w:val="en-US"/>
          </w:rPr>
          <w:t>init</w:t>
        </w:r>
        <w:proofErr w:type="spellEnd"/>
        <w:r w:rsidR="00841DB1" w:rsidRPr="00841DB1">
          <w:rPr>
            <w:rFonts w:ascii="Times New Roman" w:hAnsi="Times New Roman" w:cs="Times New Roman"/>
            <w:sz w:val="28"/>
            <w:szCs w:val="28"/>
            <w:rPrChange w:id="726" w:author="root" w:date="2023-06-07T13:15:00Z">
              <w:rPr>
                <w:rFonts w:ascii="Times New Roman" w:hAnsi="Times New Roman" w:cs="Times New Roman"/>
                <w:sz w:val="28"/>
                <w:szCs w:val="28"/>
                <w:lang w:val="en-US"/>
              </w:rPr>
            </w:rPrChange>
          </w:rPr>
          <w:t xml:space="preserve">__ </w:t>
        </w:r>
        <w:r w:rsidR="00841DB1">
          <w:rPr>
            <w:rFonts w:ascii="Times New Roman" w:hAnsi="Times New Roman" w:cs="Times New Roman"/>
            <w:sz w:val="28"/>
            <w:szCs w:val="28"/>
          </w:rPr>
          <w:t>который отвечает за инициализацию.</w:t>
        </w:r>
      </w:ins>
    </w:p>
    <w:p w:rsidR="00F412CA" w:rsidRPr="00843411" w:rsidRDefault="00F412CA" w:rsidP="001C42AC">
      <w:pPr>
        <w:spacing w:after="0" w:line="360" w:lineRule="auto"/>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FD59CD1" wp14:editId="20EDDA04">
            <wp:extent cx="4105275" cy="28838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3887" cy="2889921"/>
                    </a:xfrm>
                    <a:prstGeom prst="rect">
                      <a:avLst/>
                    </a:prstGeom>
                  </pic:spPr>
                </pic:pic>
              </a:graphicData>
            </a:graphic>
          </wp:inline>
        </w:drawing>
      </w:r>
    </w:p>
    <w:p w:rsidR="00F46F20" w:rsidRPr="0057015E" w:rsidRDefault="00F46F20"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w:t>
      </w:r>
      <w:r w:rsidR="00140455" w:rsidRPr="0057015E">
        <w:rPr>
          <w:rFonts w:ascii="Times New Roman" w:hAnsi="Times New Roman" w:cs="Times New Roman"/>
          <w:sz w:val="24"/>
          <w:szCs w:val="24"/>
        </w:rPr>
        <w:t>10</w:t>
      </w:r>
      <w:r w:rsidRPr="0057015E">
        <w:rPr>
          <w:rFonts w:ascii="Times New Roman" w:hAnsi="Times New Roman" w:cs="Times New Roman"/>
          <w:sz w:val="24"/>
          <w:szCs w:val="24"/>
        </w:rPr>
        <w:t xml:space="preserve"> - </w:t>
      </w:r>
      <w:r w:rsidRPr="0057015E">
        <w:rPr>
          <w:rFonts w:ascii="Times New Roman" w:eastAsia="Times New Roman" w:hAnsi="Times New Roman" w:cs="Times New Roman"/>
          <w:sz w:val="24"/>
          <w:szCs w:val="24"/>
          <w:lang w:eastAsia="ru-RU"/>
        </w:rPr>
        <w:t>Инициализация контроллера Ученного</w:t>
      </w:r>
    </w:p>
    <w:p w:rsidR="000E4853"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27" w:author="root" w:date="2023-06-07T15:06:00Z">
            <w:rPr>
              <w:rFonts w:ascii="Times New Roman" w:eastAsia="Times New Roman" w:hAnsi="Times New Roman" w:cs="Times New Roman"/>
              <w:sz w:val="28"/>
              <w:szCs w:val="28"/>
              <w:lang w:eastAsia="ru-RU"/>
            </w:rPr>
          </w:rPrChange>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ученным,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growing</w:t>
      </w:r>
      <w:r w:rsidRPr="00843411">
        <w:rPr>
          <w:rFonts w:ascii="Times New Roman" w:eastAsia="Times New Roman" w:hAnsi="Times New Roman" w:cs="Times New Roman"/>
          <w:sz w:val="28"/>
          <w:szCs w:val="28"/>
          <w:lang w:eastAsia="ru-RU"/>
        </w:rPr>
        <w:t xml:space="preserve"> – метка</w:t>
      </w:r>
      <w:r w:rsidR="00140455" w:rsidRPr="00843411">
        <w:rPr>
          <w:rFonts w:ascii="Times New Roman" w:eastAsia="Times New Roman" w:hAnsi="Times New Roman" w:cs="Times New Roman"/>
          <w:sz w:val="28"/>
          <w:szCs w:val="28"/>
          <w:lang w:eastAsia="ru-RU"/>
        </w:rPr>
        <w:t xml:space="preserve"> (рис. 2.9)</w:t>
      </w:r>
      <w:ins w:id="728" w:author="root" w:date="2023-06-07T15:06:00Z">
        <w:r w:rsidR="001E70F7" w:rsidRPr="001E70F7">
          <w:rPr>
            <w:rFonts w:ascii="Times New Roman" w:eastAsia="Times New Roman" w:hAnsi="Times New Roman" w:cs="Times New Roman"/>
            <w:sz w:val="28"/>
            <w:szCs w:val="28"/>
            <w:lang w:eastAsia="ru-RU"/>
            <w:rPrChange w:id="729" w:author="root" w:date="2023-06-07T15:06:00Z">
              <w:rPr>
                <w:rFonts w:ascii="Times New Roman" w:eastAsia="Times New Roman" w:hAnsi="Times New Roman" w:cs="Times New Roman"/>
                <w:sz w:val="28"/>
                <w:szCs w:val="28"/>
                <w:lang w:val="en-US" w:eastAsia="ru-RU"/>
              </w:rPr>
            </w:rPrChange>
          </w:rPr>
          <w:t>.</w:t>
        </w:r>
      </w:ins>
    </w:p>
    <w:p w:rsidR="000E4853" w:rsidRPr="00843411"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F412CA" w:rsidRDefault="00F412CA" w:rsidP="004F1DEC">
      <w:pPr>
        <w:shd w:val="clear" w:color="auto" w:fill="FFFFFF"/>
        <w:spacing w:after="0" w:line="360" w:lineRule="auto"/>
        <w:ind w:firstLine="709"/>
        <w:jc w:val="both"/>
        <w:rPr>
          <w:ins w:id="730" w:author="root" w:date="2023-06-07T12:01:00Z"/>
          <w:rFonts w:ascii="Times New Roman" w:hAnsi="Times New Roman" w:cs="Times New Roman"/>
          <w:b/>
          <w:sz w:val="28"/>
          <w:szCs w:val="28"/>
          <w:lang w:val="en-US"/>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get_polygons</w:t>
      </w:r>
      <w:proofErr w:type="spellEnd"/>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контроллера</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hAnsi="Times New Roman" w:cs="Times New Roman"/>
          <w:b/>
          <w:sz w:val="28"/>
          <w:szCs w:val="28"/>
          <w:lang w:val="en-US"/>
        </w:rPr>
        <w:t>ScinceController</w:t>
      </w:r>
      <w:proofErr w:type="spellEnd"/>
    </w:p>
    <w:p w:rsidR="00841812" w:rsidRPr="00841812" w:rsidRDefault="00841812" w:rsidP="004F1DEC">
      <w:pPr>
        <w:shd w:val="clear" w:color="auto" w:fill="FFFFFF"/>
        <w:spacing w:after="0" w:line="360" w:lineRule="auto"/>
        <w:ind w:firstLine="709"/>
        <w:jc w:val="both"/>
        <w:rPr>
          <w:rFonts w:ascii="Times New Roman" w:hAnsi="Times New Roman" w:cs="Times New Roman"/>
          <w:sz w:val="28"/>
          <w:szCs w:val="28"/>
          <w:rPrChange w:id="731" w:author="root" w:date="2023-06-07T12:01:00Z">
            <w:rPr>
              <w:rFonts w:ascii="Times New Roman" w:hAnsi="Times New Roman" w:cs="Times New Roman"/>
              <w:b/>
              <w:sz w:val="28"/>
              <w:szCs w:val="28"/>
              <w:lang w:val="en-US"/>
            </w:rPr>
          </w:rPrChange>
        </w:rPr>
      </w:pPr>
      <w:proofErr w:type="gramStart"/>
      <w:ins w:id="732" w:author="root" w:date="2023-06-07T12:01:00Z">
        <w:r w:rsidRPr="00843411">
          <w:rPr>
            <w:rFonts w:ascii="Times New Roman" w:hAnsi="Times New Roman" w:cs="Times New Roman"/>
            <w:sz w:val="28"/>
            <w:szCs w:val="28"/>
          </w:rPr>
          <w:t xml:space="preserve">Метод  </w:t>
        </w:r>
        <w:r w:rsidRPr="00843411">
          <w:rPr>
            <w:rFonts w:ascii="Times New Roman" w:hAnsi="Times New Roman" w:cs="Times New Roman"/>
            <w:sz w:val="28"/>
            <w:szCs w:val="28"/>
            <w:lang w:val="en-US"/>
          </w:rPr>
          <w:t>get</w:t>
        </w:r>
        <w:proofErr w:type="gramEnd"/>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 целом</w:t>
        </w:r>
        <w:r>
          <w:rPr>
            <w:rFonts w:ascii="Times New Roman" w:hAnsi="Times New Roman" w:cs="Times New Roman"/>
            <w:sz w:val="28"/>
            <w:szCs w:val="28"/>
          </w:rPr>
          <w:t>, по функционалу,</w:t>
        </w:r>
        <w:r w:rsidRPr="00843411">
          <w:rPr>
            <w:rFonts w:ascii="Times New Roman" w:hAnsi="Times New Roman" w:cs="Times New Roman"/>
            <w:sz w:val="28"/>
            <w:szCs w:val="28"/>
          </w:rPr>
          <w:t xml:space="preserve"> похож на такой же метод</w:t>
        </w:r>
      </w:ins>
      <w:ins w:id="733" w:author="root" w:date="2023-06-07T13:47:00Z">
        <w:r w:rsidR="00B13D1F">
          <w:rPr>
            <w:rFonts w:ascii="Times New Roman" w:hAnsi="Times New Roman" w:cs="Times New Roman"/>
            <w:sz w:val="28"/>
            <w:szCs w:val="28"/>
          </w:rPr>
          <w:t>,</w:t>
        </w:r>
      </w:ins>
      <w:ins w:id="734" w:author="root" w:date="2023-06-07T12:01:00Z">
        <w:r w:rsidRPr="00843411">
          <w:rPr>
            <w:rFonts w:ascii="Times New Roman" w:hAnsi="Times New Roman" w:cs="Times New Roman"/>
            <w:sz w:val="28"/>
            <w:szCs w:val="28"/>
          </w:rPr>
          <w:t xml:space="preserve"> как у контроллера </w:t>
        </w:r>
        <w:proofErr w:type="spellStart"/>
        <w:r w:rsidRPr="00843411">
          <w:rPr>
            <w:rFonts w:ascii="Times New Roman" w:hAnsi="Times New Roman" w:cs="Times New Roman"/>
            <w:sz w:val="28"/>
            <w:szCs w:val="28"/>
          </w:rPr>
          <w:t>AdminController</w:t>
        </w:r>
        <w:proofErr w:type="spellEnd"/>
        <w:r>
          <w:rPr>
            <w:rFonts w:ascii="Times New Roman" w:hAnsi="Times New Roman" w:cs="Times New Roman"/>
            <w:sz w:val="28"/>
            <w:szCs w:val="28"/>
          </w:rPr>
          <w:t xml:space="preserve"> (рис. 2.9).</w:t>
        </w:r>
      </w:ins>
    </w:p>
    <w:p w:rsidR="00F412CA" w:rsidRPr="00843411" w:rsidRDefault="00F412CA" w:rsidP="001C42AC">
      <w:pPr>
        <w:shd w:val="clear" w:color="auto" w:fill="FFFFFF"/>
        <w:spacing w:after="0" w:line="360" w:lineRule="auto"/>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5FD187FE" wp14:editId="045B127D">
            <wp:extent cx="4578350" cy="3622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0279" cy="3623586"/>
                    </a:xfrm>
                    <a:prstGeom prst="rect">
                      <a:avLst/>
                    </a:prstGeom>
                  </pic:spPr>
                </pic:pic>
              </a:graphicData>
            </a:graphic>
          </wp:inline>
        </w:drawing>
      </w:r>
    </w:p>
    <w:p w:rsidR="00F46F20" w:rsidRPr="0057015E" w:rsidRDefault="00450DD8"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2.11</w:t>
      </w:r>
      <w:r w:rsidR="00B50CFC" w:rsidRPr="0057015E">
        <w:rPr>
          <w:rFonts w:ascii="Times New Roman" w:eastAsia="Times New Roman" w:hAnsi="Times New Roman" w:cs="Times New Roman"/>
          <w:sz w:val="24"/>
          <w:szCs w:val="24"/>
          <w:lang w:eastAsia="ru-RU"/>
        </w:rPr>
        <w:t xml:space="preserve"> - Метод создания полигона у Ученного</w:t>
      </w:r>
    </w:p>
    <w:p w:rsidR="00F412CA" w:rsidRDefault="00F412CA" w:rsidP="004F1DEC">
      <w:pPr>
        <w:shd w:val="clear" w:color="auto" w:fill="FFFFFF"/>
        <w:spacing w:after="0" w:line="360" w:lineRule="auto"/>
        <w:ind w:firstLine="709"/>
        <w:jc w:val="both"/>
        <w:rPr>
          <w:rFonts w:ascii="Times New Roman" w:hAnsi="Times New Roman" w:cs="Times New Roman"/>
          <w:sz w:val="28"/>
          <w:szCs w:val="28"/>
        </w:rPr>
      </w:pPr>
      <w:del w:id="735" w:author="root" w:date="2023-06-07T13:48:00Z">
        <w:r w:rsidRPr="00843411" w:rsidDel="00B13D1F">
          <w:rPr>
            <w:rFonts w:ascii="Times New Roman" w:hAnsi="Times New Roman" w:cs="Times New Roman"/>
            <w:sz w:val="28"/>
            <w:szCs w:val="28"/>
          </w:rPr>
          <w:delText xml:space="preserve">Метод  </w:delText>
        </w:r>
        <w:r w:rsidRPr="00843411" w:rsidDel="00B13D1F">
          <w:rPr>
            <w:rFonts w:ascii="Times New Roman" w:hAnsi="Times New Roman" w:cs="Times New Roman"/>
            <w:sz w:val="28"/>
            <w:szCs w:val="28"/>
            <w:lang w:val="en-US"/>
          </w:rPr>
          <w:delText>get</w:delText>
        </w:r>
        <w:r w:rsidRPr="00843411" w:rsidDel="00B13D1F">
          <w:rPr>
            <w:rFonts w:ascii="Times New Roman" w:hAnsi="Times New Roman" w:cs="Times New Roman"/>
            <w:sz w:val="28"/>
            <w:szCs w:val="28"/>
          </w:rPr>
          <w:delText>_</w:delText>
        </w:r>
        <w:r w:rsidRPr="00843411" w:rsidDel="00B13D1F">
          <w:rPr>
            <w:rFonts w:ascii="Times New Roman" w:hAnsi="Times New Roman" w:cs="Times New Roman"/>
            <w:sz w:val="28"/>
            <w:szCs w:val="28"/>
            <w:lang w:val="en-US"/>
          </w:rPr>
          <w:delText>polygons</w:delText>
        </w:r>
        <w:r w:rsidRPr="00843411" w:rsidDel="00B13D1F">
          <w:rPr>
            <w:rFonts w:ascii="Times New Roman" w:hAnsi="Times New Roman" w:cs="Times New Roman"/>
            <w:sz w:val="28"/>
            <w:szCs w:val="28"/>
          </w:rPr>
          <w:delText xml:space="preserve"> в целом похож на такой же метод</w:delText>
        </w:r>
        <w:r w:rsidR="00450DD8" w:rsidRPr="00843411" w:rsidDel="00B13D1F">
          <w:rPr>
            <w:rFonts w:ascii="Times New Roman" w:hAnsi="Times New Roman" w:cs="Times New Roman"/>
            <w:sz w:val="28"/>
            <w:szCs w:val="28"/>
          </w:rPr>
          <w:delText xml:space="preserve"> как</w:delText>
        </w:r>
        <w:r w:rsidRPr="00843411" w:rsidDel="00B13D1F">
          <w:rPr>
            <w:rFonts w:ascii="Times New Roman" w:hAnsi="Times New Roman" w:cs="Times New Roman"/>
            <w:sz w:val="28"/>
            <w:szCs w:val="28"/>
          </w:rPr>
          <w:delText xml:space="preserve"> у контроллера AdminController</w:delText>
        </w:r>
      </w:del>
      <w:del w:id="736" w:author="root" w:date="2023-06-07T12:00:00Z">
        <w:r w:rsidRPr="00843411" w:rsidDel="00841812">
          <w:rPr>
            <w:rFonts w:ascii="Times New Roman" w:hAnsi="Times New Roman" w:cs="Times New Roman"/>
            <w:sz w:val="28"/>
            <w:szCs w:val="28"/>
          </w:rPr>
          <w:delText>,</w:delText>
        </w:r>
      </w:del>
      <w:del w:id="737" w:author="root" w:date="2023-06-07T13:48:00Z">
        <w:r w:rsidRPr="00843411" w:rsidDel="00B13D1F">
          <w:rPr>
            <w:rFonts w:ascii="Times New Roman" w:hAnsi="Times New Roman" w:cs="Times New Roman"/>
            <w:sz w:val="28"/>
            <w:szCs w:val="28"/>
          </w:rPr>
          <w:delText xml:space="preserve"> </w:delText>
        </w:r>
      </w:del>
      <w:ins w:id="738" w:author="root" w:date="2023-06-07T13:48:00Z">
        <w:r w:rsidR="00B13D1F">
          <w:rPr>
            <w:rFonts w:ascii="Times New Roman" w:hAnsi="Times New Roman" w:cs="Times New Roman"/>
            <w:sz w:val="28"/>
            <w:szCs w:val="28"/>
          </w:rPr>
          <w:t>З</w:t>
        </w:r>
      </w:ins>
      <w:del w:id="739" w:author="root" w:date="2023-06-07T13:48:00Z">
        <w:r w:rsidRPr="00843411" w:rsidDel="00B13D1F">
          <w:rPr>
            <w:rFonts w:ascii="Times New Roman" w:hAnsi="Times New Roman" w:cs="Times New Roman"/>
            <w:sz w:val="28"/>
            <w:szCs w:val="28"/>
          </w:rPr>
          <w:delText>з</w:delText>
        </w:r>
      </w:del>
      <w:r w:rsidRPr="00843411">
        <w:rPr>
          <w:rFonts w:ascii="Times New Roman" w:hAnsi="Times New Roman" w:cs="Times New Roman"/>
          <w:sz w:val="28"/>
          <w:szCs w:val="28"/>
        </w:rPr>
        <w:t xml:space="preserve">а исключением того что, здесь взаимодействие происходит через сущность </w:t>
      </w:r>
      <w:proofErr w:type="spellStart"/>
      <w:r w:rsidRPr="00843411">
        <w:rPr>
          <w:rFonts w:ascii="Times New Roman" w:hAnsi="Times New Roman" w:cs="Times New Roman"/>
          <w:sz w:val="28"/>
          <w:szCs w:val="28"/>
        </w:rPr>
        <w:t>PolygonScinceEnt</w:t>
      </w:r>
      <w:proofErr w:type="spellEnd"/>
      <w:r w:rsidRPr="00843411">
        <w:rPr>
          <w:rFonts w:ascii="Times New Roman" w:hAnsi="Times New Roman" w:cs="Times New Roman"/>
          <w:sz w:val="28"/>
          <w:szCs w:val="28"/>
        </w:rPr>
        <w:t xml:space="preserve"> и вместо </w:t>
      </w:r>
      <w:r w:rsidRPr="00843411">
        <w:rPr>
          <w:rFonts w:ascii="Times New Roman" w:hAnsi="Times New Roman" w:cs="Times New Roman"/>
          <w:sz w:val="28"/>
          <w:szCs w:val="28"/>
          <w:lang w:val="en-US"/>
        </w:rPr>
        <w:t>scored</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вызывается метод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00450DD8" w:rsidRPr="00843411">
        <w:rPr>
          <w:rFonts w:ascii="Times New Roman" w:hAnsi="Times New Roman" w:cs="Times New Roman"/>
          <w:sz w:val="28"/>
          <w:szCs w:val="28"/>
        </w:rPr>
        <w:t xml:space="preserve">, где к полигонам добавляется метка (рис. </w:t>
      </w:r>
      <w:proofErr w:type="gramStart"/>
      <w:r w:rsidR="00450DD8" w:rsidRPr="00843411">
        <w:rPr>
          <w:rFonts w:ascii="Times New Roman" w:hAnsi="Times New Roman" w:cs="Times New Roman"/>
          <w:sz w:val="28"/>
          <w:szCs w:val="28"/>
        </w:rPr>
        <w:t>2.11)</w:t>
      </w:r>
      <w:ins w:id="740" w:author="root" w:date="2023-06-07T14:53:00Z">
        <w:r w:rsidR="00A976E6" w:rsidRPr="00A976E6">
          <w:rPr>
            <w:rFonts w:ascii="Times New Roman" w:hAnsi="Times New Roman" w:cs="Times New Roman"/>
            <w:sz w:val="28"/>
            <w:szCs w:val="28"/>
            <w:rPrChange w:id="741" w:author="root" w:date="2023-06-07T14:53:00Z">
              <w:rPr>
                <w:rFonts w:ascii="Times New Roman" w:hAnsi="Times New Roman" w:cs="Times New Roman"/>
                <w:sz w:val="28"/>
                <w:szCs w:val="28"/>
                <w:lang w:val="en-US"/>
              </w:rPr>
            </w:rPrChange>
          </w:rPr>
          <w:t>[</w:t>
        </w:r>
        <w:proofErr w:type="gramEnd"/>
        <w:r w:rsidR="00A976E6" w:rsidRPr="00A976E6">
          <w:rPr>
            <w:rFonts w:ascii="Times New Roman" w:hAnsi="Times New Roman" w:cs="Times New Roman"/>
            <w:sz w:val="28"/>
            <w:szCs w:val="28"/>
            <w:rPrChange w:id="742" w:author="root" w:date="2023-06-07T14:54:00Z">
              <w:rPr>
                <w:rFonts w:ascii="Times New Roman" w:hAnsi="Times New Roman" w:cs="Times New Roman"/>
                <w:sz w:val="28"/>
                <w:szCs w:val="28"/>
                <w:lang w:val="en-US"/>
              </w:rPr>
            </w:rPrChange>
          </w:rPr>
          <w:t>16</w:t>
        </w:r>
        <w:r w:rsidR="00A976E6" w:rsidRPr="00A976E6">
          <w:rPr>
            <w:rFonts w:ascii="Times New Roman" w:hAnsi="Times New Roman" w:cs="Times New Roman"/>
            <w:sz w:val="28"/>
            <w:szCs w:val="28"/>
            <w:rPrChange w:id="743" w:author="root" w:date="2023-06-07T14:53:00Z">
              <w:rPr>
                <w:rFonts w:ascii="Times New Roman" w:hAnsi="Times New Roman" w:cs="Times New Roman"/>
                <w:sz w:val="28"/>
                <w:szCs w:val="28"/>
                <w:lang w:val="en-US"/>
              </w:rPr>
            </w:rPrChange>
          </w:rPr>
          <w:t>]</w:t>
        </w:r>
        <w:r w:rsidR="00A976E6">
          <w:rPr>
            <w:rFonts w:ascii="Times New Roman" w:hAnsi="Times New Roman" w:cs="Times New Roman"/>
            <w:sz w:val="28"/>
            <w:szCs w:val="28"/>
          </w:rPr>
          <w:t>.</w:t>
        </w:r>
      </w:ins>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rPr>
      </w:pPr>
    </w:p>
    <w:p w:rsidR="00F412CA" w:rsidRPr="00843411" w:rsidRDefault="00450DD8" w:rsidP="000E4853">
      <w:pPr>
        <w:pStyle w:val="1"/>
        <w:spacing w:before="0" w:beforeAutospacing="0" w:after="0" w:afterAutospacing="0" w:line="360" w:lineRule="auto"/>
        <w:ind w:firstLine="709"/>
        <w:jc w:val="center"/>
        <w:rPr>
          <w:sz w:val="28"/>
          <w:szCs w:val="28"/>
        </w:rPr>
      </w:pPr>
      <w:bookmarkStart w:id="744" w:name="_Toc137041514"/>
      <w:r w:rsidRPr="00843411">
        <w:rPr>
          <w:sz w:val="28"/>
          <w:szCs w:val="28"/>
        </w:rPr>
        <w:t>2.4</w:t>
      </w:r>
      <w:r w:rsidR="000E4853">
        <w:rPr>
          <w:sz w:val="28"/>
          <w:szCs w:val="28"/>
        </w:rPr>
        <w:t>.</w:t>
      </w:r>
      <w:r w:rsidRPr="00843411">
        <w:rPr>
          <w:sz w:val="28"/>
          <w:szCs w:val="28"/>
        </w:rPr>
        <w:t xml:space="preserve"> </w:t>
      </w:r>
      <w:r w:rsidR="0057015E" w:rsidRPr="00843411">
        <w:rPr>
          <w:sz w:val="28"/>
          <w:szCs w:val="28"/>
        </w:rPr>
        <w:t>Сущности,</w:t>
      </w:r>
      <w:r w:rsidR="0057015E">
        <w:rPr>
          <w:sz w:val="28"/>
          <w:szCs w:val="28"/>
        </w:rPr>
        <w:t xml:space="preserve"> реализующие бизнес логику</w:t>
      </w:r>
      <w:bookmarkEnd w:id="744"/>
    </w:p>
    <w:p w:rsidR="00396FF6" w:rsidRPr="00843411" w:rsidRDefault="00450DD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Бизнес логика системы прописана в сущностях, методы которых вызывается в контроллерах.</w:t>
      </w:r>
      <w:r w:rsidR="00620EFD" w:rsidRPr="00843411">
        <w:rPr>
          <w:rFonts w:ascii="Times New Roman" w:eastAsia="Times New Roman" w:hAnsi="Times New Roman" w:cs="Times New Roman"/>
          <w:sz w:val="28"/>
          <w:szCs w:val="28"/>
          <w:lang w:eastAsia="ru-RU"/>
        </w:rPr>
        <w:t xml:space="preserve"> Бизнес логика контроллера администратора прописана в сущности </w:t>
      </w:r>
      <w:proofErr w:type="spellStart"/>
      <w:r w:rsidR="00620EFD" w:rsidRPr="00843411">
        <w:rPr>
          <w:rFonts w:ascii="Times New Roman" w:eastAsia="Times New Roman" w:hAnsi="Times New Roman" w:cs="Times New Roman"/>
          <w:sz w:val="28"/>
          <w:szCs w:val="28"/>
          <w:lang w:eastAsia="ru-RU"/>
        </w:rPr>
        <w:t>PolygonAdminEnt</w:t>
      </w:r>
      <w:proofErr w:type="spellEnd"/>
      <w:r w:rsidR="00620EFD" w:rsidRPr="00843411">
        <w:rPr>
          <w:rFonts w:ascii="Times New Roman" w:eastAsia="Times New Roman" w:hAnsi="Times New Roman" w:cs="Times New Roman"/>
          <w:sz w:val="28"/>
          <w:szCs w:val="28"/>
          <w:lang w:eastAsia="ru-RU"/>
        </w:rPr>
        <w:t xml:space="preserve">. Бизнес логика контроллера ученного </w:t>
      </w:r>
      <w:proofErr w:type="gramStart"/>
      <w:r w:rsidR="00620EFD" w:rsidRPr="00843411">
        <w:rPr>
          <w:rFonts w:ascii="Times New Roman" w:eastAsia="Times New Roman" w:hAnsi="Times New Roman" w:cs="Times New Roman"/>
          <w:sz w:val="28"/>
          <w:szCs w:val="28"/>
          <w:lang w:eastAsia="ru-RU"/>
        </w:rPr>
        <w:t xml:space="preserve">прописана </w:t>
      </w:r>
      <w:r w:rsidR="00396FF6" w:rsidRPr="00843411">
        <w:rPr>
          <w:rFonts w:ascii="Times New Roman" w:eastAsia="Times New Roman" w:hAnsi="Times New Roman" w:cs="Times New Roman"/>
          <w:sz w:val="28"/>
          <w:szCs w:val="28"/>
          <w:lang w:eastAsia="ru-RU"/>
        </w:rPr>
        <w:t xml:space="preserve"> в</w:t>
      </w:r>
      <w:proofErr w:type="gramEnd"/>
      <w:r w:rsidR="00396FF6" w:rsidRPr="00843411">
        <w:rPr>
          <w:rFonts w:ascii="Times New Roman" w:eastAsia="Times New Roman" w:hAnsi="Times New Roman" w:cs="Times New Roman"/>
          <w:sz w:val="28"/>
          <w:szCs w:val="28"/>
          <w:lang w:eastAsia="ru-RU"/>
        </w:rPr>
        <w:t xml:space="preserve"> сущности </w:t>
      </w:r>
      <w:proofErr w:type="spellStart"/>
      <w:r w:rsidR="00396FF6" w:rsidRPr="00843411">
        <w:rPr>
          <w:rFonts w:ascii="Times New Roman" w:eastAsia="Times New Roman" w:hAnsi="Times New Roman" w:cs="Times New Roman"/>
          <w:sz w:val="28"/>
          <w:szCs w:val="28"/>
          <w:lang w:eastAsia="ru-RU"/>
        </w:rPr>
        <w:t>PolygonScinceEnt</w:t>
      </w:r>
      <w:proofErr w:type="spellEnd"/>
      <w:r w:rsidR="00620EFD" w:rsidRPr="00843411">
        <w:rPr>
          <w:rFonts w:ascii="Times New Roman" w:eastAsia="Times New Roman" w:hAnsi="Times New Roman" w:cs="Times New Roman"/>
          <w:sz w:val="28"/>
          <w:szCs w:val="28"/>
          <w:lang w:eastAsia="ru-RU"/>
        </w:rPr>
        <w:t>. Здесь</w:t>
      </w:r>
      <w:r w:rsidRPr="00843411">
        <w:rPr>
          <w:rFonts w:ascii="Times New Roman" w:eastAsia="Times New Roman" w:hAnsi="Times New Roman" w:cs="Times New Roman"/>
          <w:sz w:val="28"/>
          <w:szCs w:val="28"/>
          <w:lang w:eastAsia="ru-RU"/>
        </w:rPr>
        <w:t xml:space="preserve"> так</w:t>
      </w:r>
      <w:r w:rsidR="00620EFD" w:rsidRPr="00843411">
        <w:rPr>
          <w:rFonts w:ascii="Times New Roman" w:eastAsia="Times New Roman" w:hAnsi="Times New Roman" w:cs="Times New Roman"/>
          <w:sz w:val="28"/>
          <w:szCs w:val="28"/>
          <w:lang w:eastAsia="ru-RU"/>
        </w:rPr>
        <w:t>же есть базовая сущность</w:t>
      </w:r>
      <w:r w:rsidR="00396FF6" w:rsidRPr="00843411">
        <w:rPr>
          <w:rFonts w:ascii="Times New Roman" w:eastAsia="Times New Roman" w:hAnsi="Times New Roman" w:cs="Times New Roman"/>
          <w:sz w:val="28"/>
          <w:szCs w:val="28"/>
          <w:lang w:eastAsia="ru-RU"/>
        </w:rPr>
        <w:t xml:space="preserve"> </w:t>
      </w:r>
      <w:proofErr w:type="spellStart"/>
      <w:r w:rsidR="00396FF6" w:rsidRPr="00843411">
        <w:rPr>
          <w:rFonts w:ascii="Times New Roman" w:eastAsia="Times New Roman" w:hAnsi="Times New Roman" w:cs="Times New Roman"/>
          <w:sz w:val="28"/>
          <w:szCs w:val="28"/>
          <w:lang w:eastAsia="ru-RU"/>
        </w:rPr>
        <w:t>CreatePolygons</w:t>
      </w:r>
      <w:proofErr w:type="spellEnd"/>
      <w:r w:rsidR="00620EFD" w:rsidRPr="00843411">
        <w:rPr>
          <w:rFonts w:ascii="Times New Roman" w:eastAsia="Times New Roman" w:hAnsi="Times New Roman" w:cs="Times New Roman"/>
          <w:sz w:val="28"/>
          <w:szCs w:val="28"/>
          <w:lang w:eastAsia="ru-RU"/>
        </w:rPr>
        <w:t xml:space="preserve"> в, которой прописаны одинаковые методы для обоих сущностях</w:t>
      </w:r>
      <w:r w:rsidR="00396FF6" w:rsidRPr="00843411">
        <w:rPr>
          <w:rFonts w:ascii="Times New Roman" w:eastAsia="Times New Roman" w:hAnsi="Times New Roman" w:cs="Times New Roman"/>
          <w:sz w:val="28"/>
          <w:szCs w:val="28"/>
          <w:lang w:eastAsia="ru-RU"/>
        </w:rPr>
        <w:t>.</w:t>
      </w:r>
    </w:p>
    <w:p w:rsidR="006E17BC" w:rsidRPr="007106C6" w:rsidRDefault="00866B51" w:rsidP="004F1DEC">
      <w:pPr>
        <w:shd w:val="clear" w:color="auto" w:fill="FFFFFF"/>
        <w:spacing w:after="0" w:line="360" w:lineRule="auto"/>
        <w:ind w:firstLine="709"/>
        <w:jc w:val="both"/>
        <w:rPr>
          <w:ins w:id="745" w:author="root" w:date="2023-06-07T13:18:00Z"/>
          <w:rFonts w:ascii="Times New Roman" w:eastAsia="Times New Roman" w:hAnsi="Times New Roman" w:cs="Times New Roman"/>
          <w:b/>
          <w:sz w:val="28"/>
          <w:szCs w:val="28"/>
          <w:lang w:eastAsia="ru-RU"/>
          <w:rPrChange w:id="746" w:author="root" w:date="2023-06-07T14:43:00Z">
            <w:rPr>
              <w:ins w:id="747" w:author="root" w:date="2023-06-07T13:18:00Z"/>
              <w:rFonts w:ascii="Times New Roman" w:eastAsia="Times New Roman" w:hAnsi="Times New Roman" w:cs="Times New Roman"/>
              <w:b/>
              <w:sz w:val="28"/>
              <w:szCs w:val="28"/>
              <w:lang w:val="en-US" w:eastAsia="ru-RU"/>
            </w:rPr>
          </w:rPrChange>
        </w:rPr>
      </w:pPr>
      <w:r w:rsidRPr="00843411">
        <w:rPr>
          <w:rFonts w:ascii="Times New Roman" w:eastAsia="Times New Roman" w:hAnsi="Times New Roman" w:cs="Times New Roman"/>
          <w:b/>
          <w:sz w:val="28"/>
          <w:szCs w:val="28"/>
          <w:lang w:eastAsia="ru-RU"/>
        </w:rPr>
        <w:t>Сущность</w:t>
      </w:r>
      <w:r w:rsidR="006E17BC" w:rsidRPr="00843411">
        <w:rPr>
          <w:rFonts w:ascii="Times New Roman" w:eastAsia="Times New Roman" w:hAnsi="Times New Roman" w:cs="Times New Roman"/>
          <w:b/>
          <w:sz w:val="28"/>
          <w:szCs w:val="28"/>
          <w:lang w:eastAsia="ru-RU"/>
        </w:rPr>
        <w:t xml:space="preserve"> </w:t>
      </w:r>
      <w:proofErr w:type="spellStart"/>
      <w:r w:rsidR="006E17BC" w:rsidRPr="00843411">
        <w:rPr>
          <w:rFonts w:ascii="Times New Roman" w:eastAsia="Times New Roman" w:hAnsi="Times New Roman" w:cs="Times New Roman"/>
          <w:b/>
          <w:sz w:val="28"/>
          <w:szCs w:val="28"/>
          <w:lang w:val="en-US" w:eastAsia="ru-RU"/>
        </w:rPr>
        <w:t>CreatePolygons</w:t>
      </w:r>
      <w:proofErr w:type="spellEnd"/>
    </w:p>
    <w:p w:rsidR="009A6AB9"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48" w:author="root" w:date="2023-06-07T13:18:00Z">
            <w:rPr>
              <w:rFonts w:ascii="Times New Roman" w:eastAsia="Times New Roman" w:hAnsi="Times New Roman" w:cs="Times New Roman"/>
              <w:b/>
              <w:sz w:val="28"/>
              <w:szCs w:val="28"/>
              <w:lang w:eastAsia="ru-RU"/>
            </w:rPr>
          </w:rPrChange>
        </w:rPr>
      </w:pPr>
      <w:ins w:id="749" w:author="root" w:date="2023-06-07T13:18:00Z">
        <w:r>
          <w:rPr>
            <w:rFonts w:ascii="Times New Roman" w:hAnsi="Times New Roman" w:cs="Times New Roman"/>
            <w:sz w:val="28"/>
            <w:szCs w:val="28"/>
          </w:rPr>
          <w:t>В этой сущности реализована логика создание набора полигона с координатами точками, наполнение его высотой и углом наклона</w:t>
        </w:r>
      </w:ins>
      <w:ins w:id="750" w:author="root" w:date="2023-06-07T13:19:00Z">
        <w:r>
          <w:rPr>
            <w:rFonts w:ascii="Times New Roman" w:hAnsi="Times New Roman" w:cs="Times New Roman"/>
            <w:sz w:val="28"/>
            <w:szCs w:val="28"/>
          </w:rPr>
          <w:t>.</w:t>
        </w:r>
      </w:ins>
    </w:p>
    <w:p w:rsidR="006E17BC" w:rsidRPr="00843411" w:rsidRDefault="00F46E7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6B20DFA9" wp14:editId="673157F2">
            <wp:extent cx="5940425" cy="32594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59455"/>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w:t>
      </w:r>
      <w:r w:rsidR="007943F0" w:rsidRPr="00D07688">
        <w:rPr>
          <w:rFonts w:ascii="Times New Roman" w:eastAsia="Times New Roman" w:hAnsi="Times New Roman" w:cs="Times New Roman"/>
          <w:sz w:val="24"/>
          <w:szCs w:val="24"/>
          <w:lang w:eastAsia="ru-RU"/>
        </w:rPr>
        <w:t>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2</w:t>
      </w:r>
      <w:r w:rsidRPr="00D07688">
        <w:rPr>
          <w:rFonts w:ascii="Times New Roman" w:eastAsia="Times New Roman" w:hAnsi="Times New Roman" w:cs="Times New Roman"/>
          <w:sz w:val="24"/>
          <w:szCs w:val="24"/>
          <w:lang w:eastAsia="ru-RU"/>
        </w:rPr>
        <w:t xml:space="preserve"> – Инициализации сущности создание полигона</w:t>
      </w:r>
    </w:p>
    <w:p w:rsidR="006E17BC" w:rsidRPr="00843411" w:rsidRDefault="006E17B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инициализации </w:t>
      </w:r>
      <w:r w:rsidR="00F46E79" w:rsidRPr="00843411">
        <w:rPr>
          <w:rFonts w:ascii="Times New Roman" w:eastAsia="Times New Roman" w:hAnsi="Times New Roman" w:cs="Times New Roman"/>
          <w:sz w:val="28"/>
          <w:szCs w:val="28"/>
          <w:lang w:eastAsia="ru-RU"/>
        </w:rPr>
        <w:t>поми</w:t>
      </w:r>
      <w:r w:rsidR="00396FF6" w:rsidRPr="00843411">
        <w:rPr>
          <w:rFonts w:ascii="Times New Roman" w:eastAsia="Times New Roman" w:hAnsi="Times New Roman" w:cs="Times New Roman"/>
          <w:sz w:val="28"/>
          <w:szCs w:val="28"/>
          <w:lang w:eastAsia="ru-RU"/>
        </w:rPr>
        <w:t xml:space="preserve">мо создание </w:t>
      </w:r>
      <w:r w:rsidR="00481497" w:rsidRPr="00843411">
        <w:rPr>
          <w:rFonts w:ascii="Times New Roman" w:eastAsia="Times New Roman" w:hAnsi="Times New Roman" w:cs="Times New Roman"/>
          <w:sz w:val="28"/>
          <w:szCs w:val="28"/>
          <w:lang w:eastAsia="ru-RU"/>
        </w:rPr>
        <w:t>переменных,</w:t>
      </w:r>
      <w:r w:rsidR="00396FF6" w:rsidRPr="00843411">
        <w:rPr>
          <w:rFonts w:ascii="Times New Roman" w:eastAsia="Times New Roman" w:hAnsi="Times New Roman" w:cs="Times New Roman"/>
          <w:sz w:val="28"/>
          <w:szCs w:val="28"/>
          <w:lang w:eastAsia="ru-RU"/>
        </w:rPr>
        <w:t xml:space="preserve"> которые мы</w:t>
      </w:r>
      <w:r w:rsidR="00F46E79" w:rsidRPr="00843411">
        <w:rPr>
          <w:rFonts w:ascii="Times New Roman" w:eastAsia="Times New Roman" w:hAnsi="Times New Roman" w:cs="Times New Roman"/>
          <w:sz w:val="28"/>
          <w:szCs w:val="28"/>
          <w:lang w:eastAsia="ru-RU"/>
        </w:rPr>
        <w:t xml:space="preserve"> описал</w:t>
      </w:r>
      <w:r w:rsidR="00396FF6" w:rsidRPr="00843411">
        <w:rPr>
          <w:rFonts w:ascii="Times New Roman" w:eastAsia="Times New Roman" w:hAnsi="Times New Roman" w:cs="Times New Roman"/>
          <w:sz w:val="28"/>
          <w:szCs w:val="28"/>
          <w:lang w:eastAsia="ru-RU"/>
        </w:rPr>
        <w:t>и</w:t>
      </w:r>
      <w:r w:rsidR="00F46E79" w:rsidRPr="00843411">
        <w:rPr>
          <w:rFonts w:ascii="Times New Roman" w:eastAsia="Times New Roman" w:hAnsi="Times New Roman" w:cs="Times New Roman"/>
          <w:sz w:val="28"/>
          <w:szCs w:val="28"/>
          <w:lang w:eastAsia="ru-RU"/>
        </w:rPr>
        <w:t xml:space="preserve"> </w:t>
      </w:r>
      <w:r w:rsidR="00396FF6" w:rsidRPr="00843411">
        <w:rPr>
          <w:rFonts w:ascii="Times New Roman" w:eastAsia="Times New Roman" w:hAnsi="Times New Roman" w:cs="Times New Roman"/>
          <w:sz w:val="28"/>
          <w:szCs w:val="28"/>
          <w:lang w:eastAsia="ru-RU"/>
        </w:rPr>
        <w:t>в Базовом контроллере</w:t>
      </w:r>
      <w:ins w:id="751" w:author="root" w:date="2023-06-07T13:20:00Z">
        <w:r w:rsidR="009A6AB9">
          <w:rPr>
            <w:rFonts w:ascii="Times New Roman" w:eastAsia="Times New Roman" w:hAnsi="Times New Roman" w:cs="Times New Roman"/>
            <w:sz w:val="28"/>
            <w:szCs w:val="28"/>
            <w:lang w:eastAsia="ru-RU"/>
          </w:rPr>
          <w:t xml:space="preserve"> (рис. 2.4)</w:t>
        </w:r>
      </w:ins>
      <w:r w:rsidR="00F46E79" w:rsidRPr="00843411">
        <w:rPr>
          <w:rFonts w:ascii="Times New Roman" w:eastAsia="Times New Roman" w:hAnsi="Times New Roman" w:cs="Times New Roman"/>
          <w:sz w:val="28"/>
          <w:szCs w:val="28"/>
          <w:lang w:eastAsia="ru-RU"/>
        </w:rPr>
        <w:t xml:space="preserve">, создается переменная </w:t>
      </w:r>
      <w:r w:rsidR="004917D0" w:rsidRPr="00843411">
        <w:rPr>
          <w:rFonts w:ascii="Times New Roman" w:eastAsia="Times New Roman" w:hAnsi="Times New Roman" w:cs="Times New Roman"/>
          <w:sz w:val="28"/>
          <w:szCs w:val="28"/>
          <w:lang w:val="en-US" w:eastAsia="ru-RU"/>
        </w:rPr>
        <w:t>self</w:t>
      </w:r>
      <w:r w:rsidR="004917D0" w:rsidRPr="00843411">
        <w:rPr>
          <w:rFonts w:ascii="Times New Roman" w:eastAsia="Times New Roman" w:hAnsi="Times New Roman" w:cs="Times New Roman"/>
          <w:sz w:val="28"/>
          <w:szCs w:val="28"/>
          <w:lang w:eastAsia="ru-RU"/>
        </w:rPr>
        <w:t>.</w:t>
      </w:r>
      <w:proofErr w:type="spellStart"/>
      <w:r w:rsidR="004917D0" w:rsidRPr="00843411">
        <w:rPr>
          <w:rFonts w:ascii="Times New Roman" w:eastAsia="Times New Roman" w:hAnsi="Times New Roman" w:cs="Times New Roman"/>
          <w:sz w:val="28"/>
          <w:szCs w:val="28"/>
          <w:lang w:val="en-US" w:eastAsia="ru-RU"/>
        </w:rPr>
        <w:t>degress</w:t>
      </w:r>
      <w:proofErr w:type="spellEnd"/>
      <w:r w:rsidR="00396FF6"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eastAsia="ru-RU"/>
        </w:rPr>
        <w:t xml:space="preserve"> которая</w:t>
      </w:r>
      <w:r w:rsidR="00015DC0" w:rsidRPr="00843411">
        <w:rPr>
          <w:rFonts w:ascii="Times New Roman" w:eastAsia="Times New Roman" w:hAnsi="Times New Roman" w:cs="Times New Roman"/>
          <w:sz w:val="28"/>
          <w:szCs w:val="28"/>
          <w:lang w:eastAsia="ru-RU"/>
        </w:rPr>
        <w:t xml:space="preserve"> хранит значение в градусах</w:t>
      </w:r>
      <w:r w:rsidR="00396FF6" w:rsidRPr="00843411">
        <w:rPr>
          <w:rFonts w:ascii="Times New Roman" w:eastAsia="Times New Roman" w:hAnsi="Times New Roman" w:cs="Times New Roman"/>
          <w:sz w:val="28"/>
          <w:szCs w:val="28"/>
          <w:lang w:eastAsia="ru-RU"/>
        </w:rPr>
        <w:t xml:space="preserve"> (рис. 2.12). преобразование метров в градусы происходит в методе </w:t>
      </w:r>
      <w:proofErr w:type="spellStart"/>
      <w:r w:rsidR="00396FF6" w:rsidRPr="00843411">
        <w:rPr>
          <w:rFonts w:ascii="Times New Roman" w:eastAsia="Times New Roman" w:hAnsi="Times New Roman" w:cs="Times New Roman"/>
          <w:sz w:val="28"/>
          <w:szCs w:val="28"/>
          <w:lang w:val="en-US" w:eastAsia="ru-RU"/>
        </w:rPr>
        <w:t>degress</w:t>
      </w:r>
      <w:proofErr w:type="spellEnd"/>
      <w:r w:rsidR="00396FF6" w:rsidRPr="00843411">
        <w:rPr>
          <w:rFonts w:ascii="Times New Roman" w:eastAsia="Times New Roman" w:hAnsi="Times New Roman" w:cs="Times New Roman"/>
          <w:sz w:val="28"/>
          <w:szCs w:val="28"/>
          <w:lang w:eastAsia="ru-RU"/>
        </w:rPr>
        <w:t xml:space="preserve"> (рис. 2.13).</w:t>
      </w:r>
    </w:p>
    <w:p w:rsidR="004917D0" w:rsidRPr="00843411" w:rsidRDefault="00015DC0"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B07BB00" wp14:editId="229DD1E8">
            <wp:extent cx="5940425" cy="28143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14320"/>
                    </a:xfrm>
                    <a:prstGeom prst="rect">
                      <a:avLst/>
                    </a:prstGeom>
                  </pic:spPr>
                </pic:pic>
              </a:graphicData>
            </a:graphic>
          </wp:inline>
        </w:drawing>
      </w:r>
    </w:p>
    <w:p w:rsidR="001230E4" w:rsidRPr="0057015E" w:rsidRDefault="007943F0"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B50CFC" w:rsidRPr="0057015E">
        <w:rPr>
          <w:rFonts w:ascii="Times New Roman" w:eastAsia="Times New Roman" w:hAnsi="Times New Roman" w:cs="Times New Roman"/>
          <w:sz w:val="24"/>
          <w:szCs w:val="24"/>
          <w:lang w:eastAsia="ru-RU"/>
        </w:rPr>
        <w:t>1</w:t>
      </w:r>
      <w:r w:rsidR="00396FF6" w:rsidRPr="0057015E">
        <w:rPr>
          <w:rFonts w:ascii="Times New Roman" w:eastAsia="Times New Roman" w:hAnsi="Times New Roman" w:cs="Times New Roman"/>
          <w:sz w:val="24"/>
          <w:szCs w:val="24"/>
          <w:lang w:eastAsia="ru-RU"/>
        </w:rPr>
        <w:t>3</w:t>
      </w:r>
      <w:r w:rsidR="001230E4" w:rsidRPr="0057015E">
        <w:rPr>
          <w:rFonts w:ascii="Times New Roman" w:eastAsia="Times New Roman" w:hAnsi="Times New Roman" w:cs="Times New Roman"/>
          <w:sz w:val="24"/>
          <w:szCs w:val="24"/>
          <w:lang w:eastAsia="ru-RU"/>
        </w:rPr>
        <w:t xml:space="preserve"> – Метод преобразования метров в градусы</w:t>
      </w:r>
    </w:p>
    <w:p w:rsidR="00015DC0" w:rsidRDefault="00015DC0" w:rsidP="004F1DEC">
      <w:pPr>
        <w:shd w:val="clear" w:color="auto" w:fill="FFFFFF"/>
        <w:spacing w:after="0" w:line="360" w:lineRule="auto"/>
        <w:ind w:firstLine="709"/>
        <w:jc w:val="both"/>
        <w:rPr>
          <w:ins w:id="752" w:author="root" w:date="2023-06-07T13:20: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create_polygons</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9A6AB9"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53" w:author="root" w:date="2023-06-07T13:21:00Z">
            <w:rPr>
              <w:rFonts w:ascii="Times New Roman" w:eastAsia="Times New Roman" w:hAnsi="Times New Roman" w:cs="Times New Roman"/>
              <w:b/>
              <w:sz w:val="28"/>
              <w:szCs w:val="28"/>
              <w:lang w:val="en-US" w:eastAsia="ru-RU"/>
            </w:rPr>
          </w:rPrChange>
        </w:rPr>
      </w:pPr>
      <w:ins w:id="754" w:author="root" w:date="2023-06-07T13:21:00Z">
        <w:r w:rsidRPr="00843411">
          <w:rPr>
            <w:rFonts w:ascii="Times New Roman" w:eastAsia="Times New Roman" w:hAnsi="Times New Roman" w:cs="Times New Roman"/>
            <w:sz w:val="28"/>
            <w:szCs w:val="28"/>
            <w:lang w:eastAsia="ru-RU"/>
          </w:rPr>
          <w:t>Метод</w:t>
        </w:r>
        <w:r>
          <w:rPr>
            <w:rFonts w:ascii="Times New Roman" w:eastAsia="Times New Roman" w:hAnsi="Times New Roman" w:cs="Times New Roman"/>
            <w:sz w:val="28"/>
            <w:szCs w:val="28"/>
            <w:lang w:eastAsia="ru-RU"/>
          </w:rPr>
          <w:t xml:space="preserve"> (рис. 2.14)</w:t>
        </w:r>
        <w:r w:rsidRPr="00843411">
          <w:rPr>
            <w:rFonts w:ascii="Times New Roman" w:eastAsia="Times New Roman" w:hAnsi="Times New Roman" w:cs="Times New Roman"/>
            <w:sz w:val="28"/>
            <w:szCs w:val="28"/>
            <w:lang w:eastAsia="ru-RU"/>
          </w:rPr>
          <w:t xml:space="preserve"> генерирует набор координатных точек полигонов и записывает их в словарь (рис. 2.15).</w:t>
        </w:r>
      </w:ins>
    </w:p>
    <w:p w:rsidR="00015DC0"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B8A8222" wp14:editId="2BAF0574">
            <wp:extent cx="5940425" cy="84442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444230"/>
                    </a:xfrm>
                    <a:prstGeom prst="rect">
                      <a:avLst/>
                    </a:prstGeom>
                  </pic:spPr>
                </pic:pic>
              </a:graphicData>
            </a:graphic>
          </wp:inline>
        </w:drawing>
      </w:r>
    </w:p>
    <w:p w:rsidR="00F23C18" w:rsidRPr="00D07688" w:rsidRDefault="007943F0" w:rsidP="009C7D5A">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4</w:t>
      </w:r>
      <w:r w:rsidRPr="00D07688">
        <w:rPr>
          <w:rFonts w:ascii="Times New Roman" w:eastAsia="Times New Roman" w:hAnsi="Times New Roman" w:cs="Times New Roman"/>
          <w:sz w:val="24"/>
          <w:szCs w:val="24"/>
          <w:lang w:eastAsia="ru-RU"/>
        </w:rPr>
        <w:t xml:space="preserve"> </w:t>
      </w:r>
      <w:r w:rsidR="001230E4" w:rsidRPr="00D07688">
        <w:rPr>
          <w:rFonts w:ascii="Times New Roman" w:eastAsia="Times New Roman" w:hAnsi="Times New Roman" w:cs="Times New Roman"/>
          <w:sz w:val="24"/>
          <w:szCs w:val="24"/>
          <w:lang w:eastAsia="ru-RU"/>
        </w:rPr>
        <w:t>– Метод создания полигонов и наполнения его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Del="009A6AB9" w:rsidRDefault="00015DC0" w:rsidP="004F1DEC">
      <w:pPr>
        <w:shd w:val="clear" w:color="auto" w:fill="FFFFFF"/>
        <w:spacing w:after="0" w:line="360" w:lineRule="auto"/>
        <w:ind w:firstLine="709"/>
        <w:jc w:val="both"/>
        <w:rPr>
          <w:del w:id="755" w:author="root" w:date="2023-06-07T13:21:00Z"/>
          <w:rFonts w:ascii="Times New Roman" w:eastAsia="Times New Roman" w:hAnsi="Times New Roman" w:cs="Times New Roman"/>
          <w:sz w:val="28"/>
          <w:szCs w:val="28"/>
          <w:lang w:eastAsia="ru-RU"/>
        </w:rPr>
      </w:pPr>
      <w:del w:id="756" w:author="root" w:date="2023-06-07T13:21:00Z">
        <w:r w:rsidRPr="00843411" w:rsidDel="009A6AB9">
          <w:rPr>
            <w:rFonts w:ascii="Times New Roman" w:eastAsia="Times New Roman" w:hAnsi="Times New Roman" w:cs="Times New Roman"/>
            <w:sz w:val="28"/>
            <w:szCs w:val="28"/>
            <w:lang w:eastAsia="ru-RU"/>
          </w:rPr>
          <w:delText>Метод генерирует</w:delText>
        </w:r>
        <w:r w:rsidR="00F23C18" w:rsidRPr="00843411" w:rsidDel="009A6AB9">
          <w:rPr>
            <w:rFonts w:ascii="Times New Roman" w:eastAsia="Times New Roman" w:hAnsi="Times New Roman" w:cs="Times New Roman"/>
            <w:sz w:val="28"/>
            <w:szCs w:val="28"/>
            <w:lang w:eastAsia="ru-RU"/>
          </w:rPr>
          <w:delText xml:space="preserve"> набор</w:delText>
        </w:r>
        <w:r w:rsidRPr="00843411" w:rsidDel="009A6AB9">
          <w:rPr>
            <w:rFonts w:ascii="Times New Roman" w:eastAsia="Times New Roman" w:hAnsi="Times New Roman" w:cs="Times New Roman"/>
            <w:sz w:val="28"/>
            <w:szCs w:val="28"/>
            <w:lang w:eastAsia="ru-RU"/>
          </w:rPr>
          <w:delText xml:space="preserve"> координ</w:delText>
        </w:r>
        <w:r w:rsidR="00F23C18" w:rsidRPr="00843411" w:rsidDel="009A6AB9">
          <w:rPr>
            <w:rFonts w:ascii="Times New Roman" w:eastAsia="Times New Roman" w:hAnsi="Times New Roman" w:cs="Times New Roman"/>
            <w:sz w:val="28"/>
            <w:szCs w:val="28"/>
            <w:lang w:eastAsia="ru-RU"/>
          </w:rPr>
          <w:delText>атных точек</w:delText>
        </w:r>
        <w:r w:rsidRPr="00843411" w:rsidDel="009A6AB9">
          <w:rPr>
            <w:rFonts w:ascii="Times New Roman" w:eastAsia="Times New Roman" w:hAnsi="Times New Roman" w:cs="Times New Roman"/>
            <w:sz w:val="28"/>
            <w:szCs w:val="28"/>
            <w:lang w:eastAsia="ru-RU"/>
          </w:rPr>
          <w:delText xml:space="preserve"> полигонов и записывает их</w:delText>
        </w:r>
        <w:r w:rsidR="00F23C18" w:rsidRPr="00843411" w:rsidDel="009A6AB9">
          <w:rPr>
            <w:rFonts w:ascii="Times New Roman" w:eastAsia="Times New Roman" w:hAnsi="Times New Roman" w:cs="Times New Roman"/>
            <w:sz w:val="28"/>
            <w:szCs w:val="28"/>
            <w:lang w:eastAsia="ru-RU"/>
          </w:rPr>
          <w:delText xml:space="preserve"> в словарь</w:delText>
        </w:r>
        <w:r w:rsidR="00396FF6" w:rsidRPr="00843411" w:rsidDel="009A6AB9">
          <w:rPr>
            <w:rFonts w:ascii="Times New Roman" w:eastAsia="Times New Roman" w:hAnsi="Times New Roman" w:cs="Times New Roman"/>
            <w:sz w:val="28"/>
            <w:szCs w:val="28"/>
            <w:lang w:eastAsia="ru-RU"/>
          </w:rPr>
          <w:delText xml:space="preserve"> (рис. 2.15).</w:delText>
        </w:r>
      </w:del>
    </w:p>
    <w:p w:rsidR="00396FF6" w:rsidRPr="00843411" w:rsidRDefault="00396FF6"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9A76EE" wp14:editId="77FBCE98">
            <wp:extent cx="2524477" cy="2600688"/>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4477" cy="2600688"/>
                    </a:xfrm>
                    <a:prstGeom prst="rect">
                      <a:avLst/>
                    </a:prstGeom>
                  </pic:spPr>
                </pic:pic>
              </a:graphicData>
            </a:graphic>
          </wp:inline>
        </w:drawing>
      </w:r>
    </w:p>
    <w:p w:rsidR="00396FF6" w:rsidRPr="00D07688" w:rsidRDefault="00396FF6" w:rsidP="009C7D5A">
      <w:pPr>
        <w:shd w:val="clear" w:color="auto" w:fill="FFFFFF"/>
        <w:spacing w:after="0" w:line="360" w:lineRule="auto"/>
        <w:ind w:firstLine="709"/>
        <w:jc w:val="center"/>
        <w:rPr>
          <w:rFonts w:ascii="Times New Roman" w:hAnsi="Times New Roman" w:cs="Times New Roman"/>
          <w:sz w:val="24"/>
          <w:szCs w:val="24"/>
        </w:rPr>
      </w:pPr>
      <w:r w:rsidRPr="00D07688">
        <w:rPr>
          <w:rFonts w:ascii="Times New Roman" w:hAnsi="Times New Roman" w:cs="Times New Roman"/>
          <w:sz w:val="24"/>
          <w:szCs w:val="24"/>
        </w:rPr>
        <w:t>Рисунок 2.15 – Полигон с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Где ключ</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центральной точки полигона, значение</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углов полигона</w:t>
      </w:r>
      <w:del w:id="757" w:author="root" w:date="2023-06-07T13:21:00Z">
        <w:r w:rsidR="00EF7852" w:rsidRPr="00843411" w:rsidDel="009A6AB9">
          <w:rPr>
            <w:rFonts w:ascii="Times New Roman" w:eastAsia="Times New Roman" w:hAnsi="Times New Roman" w:cs="Times New Roman"/>
            <w:sz w:val="28"/>
            <w:szCs w:val="28"/>
            <w:lang w:eastAsia="ru-RU"/>
          </w:rPr>
          <w:delText xml:space="preserve"> (рис 2.14)</w:delText>
        </w:r>
      </w:del>
      <w:r w:rsidR="00EF7852" w:rsidRPr="00843411">
        <w:rPr>
          <w:rFonts w:ascii="Times New Roman" w:eastAsia="Times New Roman" w:hAnsi="Times New Roman" w:cs="Times New Roman"/>
          <w:sz w:val="28"/>
          <w:szCs w:val="28"/>
          <w:lang w:eastAsia="ru-RU"/>
        </w:rPr>
        <w:t>.</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set_elevation</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9E0E0B"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58" w:author="root" w:date="2023-06-07T13:21:00Z">
            <w:rPr>
              <w:rFonts w:ascii="Times New Roman" w:eastAsia="Times New Roman" w:hAnsi="Times New Roman" w:cs="Times New Roman"/>
              <w:b/>
              <w:sz w:val="28"/>
              <w:szCs w:val="28"/>
              <w:lang w:val="en-US" w:eastAsia="ru-RU"/>
            </w:rPr>
          </w:rPrChange>
        </w:rPr>
      </w:pPr>
      <w:ins w:id="759" w:author="root" w:date="2023-06-07T13:21:00Z">
        <w:r>
          <w:rPr>
            <w:rFonts w:ascii="Times New Roman" w:eastAsia="Times New Roman" w:hAnsi="Times New Roman" w:cs="Times New Roman"/>
            <w:sz w:val="28"/>
            <w:szCs w:val="28"/>
            <w:lang w:eastAsia="ru-RU"/>
          </w:rPr>
          <w:t>Метод получение и установка значения высоты для каждого полигона</w:t>
        </w:r>
      </w:ins>
      <w:ins w:id="760" w:author="root" w:date="2023-06-07T13:22:00Z">
        <w:r w:rsidR="00FA5B49">
          <w:rPr>
            <w:rFonts w:ascii="Times New Roman" w:eastAsia="Times New Roman" w:hAnsi="Times New Roman" w:cs="Times New Roman"/>
            <w:sz w:val="28"/>
            <w:szCs w:val="28"/>
            <w:lang w:eastAsia="ru-RU"/>
          </w:rPr>
          <w:t>.</w:t>
        </w:r>
      </w:ins>
      <w:ins w:id="761" w:author="root" w:date="2023-06-07T13:26:00Z">
        <w:r w:rsidR="007D2F85">
          <w:rPr>
            <w:rFonts w:ascii="Times New Roman" w:eastAsia="Times New Roman" w:hAnsi="Times New Roman" w:cs="Times New Roman"/>
            <w:sz w:val="28"/>
            <w:szCs w:val="28"/>
            <w:lang w:eastAsia="ru-RU"/>
          </w:rPr>
          <w:t xml:space="preserve"> Признак высоты необходим для оценки оптимальной высоты под виноградники.</w:t>
        </w:r>
      </w:ins>
    </w:p>
    <w:p w:rsidR="001230E4"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74710855" wp14:editId="2F5992E0">
            <wp:extent cx="5630549" cy="36576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123" cy="3662520"/>
                    </a:xfrm>
                    <a:prstGeom prst="rect">
                      <a:avLst/>
                    </a:prstGeom>
                  </pic:spPr>
                </pic:pic>
              </a:graphicData>
            </a:graphic>
          </wp:inline>
        </w:drawing>
      </w:r>
    </w:p>
    <w:p w:rsidR="009E0E0B" w:rsidRPr="00843411" w:rsidRDefault="001230E4"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7943F0" w:rsidRPr="00843411">
        <w:rPr>
          <w:rFonts w:ascii="Times New Roman" w:eastAsia="Times New Roman" w:hAnsi="Times New Roman" w:cs="Times New Roman"/>
          <w:sz w:val="28"/>
          <w:szCs w:val="28"/>
          <w:lang w:eastAsia="ru-RU"/>
        </w:rPr>
        <w:t>1</w:t>
      </w:r>
      <w:r w:rsidR="001C0EAE" w:rsidRPr="00843411">
        <w:rPr>
          <w:rFonts w:ascii="Times New Roman" w:eastAsia="Times New Roman" w:hAnsi="Times New Roman" w:cs="Times New Roman"/>
          <w:sz w:val="28"/>
          <w:szCs w:val="28"/>
          <w:lang w:eastAsia="ru-RU"/>
        </w:rPr>
        <w:t>6</w:t>
      </w:r>
      <w:r w:rsidRPr="00843411">
        <w:rPr>
          <w:rFonts w:ascii="Times New Roman" w:eastAsia="Times New Roman" w:hAnsi="Times New Roman" w:cs="Times New Roman"/>
          <w:sz w:val="28"/>
          <w:szCs w:val="28"/>
          <w:lang w:eastAsia="ru-RU"/>
        </w:rPr>
        <w:t xml:space="preserve"> – Метода получения и сохранения значения высоты</w:t>
      </w:r>
    </w:p>
    <w:p w:rsidR="00F23C18" w:rsidRPr="00843411" w:rsidDel="00FA5B49" w:rsidRDefault="00F23C18" w:rsidP="004F1DEC">
      <w:pPr>
        <w:shd w:val="clear" w:color="auto" w:fill="FFFFFF"/>
        <w:spacing w:after="0" w:line="360" w:lineRule="auto"/>
        <w:ind w:firstLine="709"/>
        <w:jc w:val="both"/>
        <w:rPr>
          <w:del w:id="762" w:author="root" w:date="2023-06-07T13:23:00Z"/>
          <w:rFonts w:ascii="Times New Roman" w:hAnsi="Times New Roman" w:cs="Times New Roman"/>
          <w:sz w:val="28"/>
          <w:szCs w:val="28"/>
        </w:rPr>
      </w:pPr>
      <w:del w:id="763" w:author="root" w:date="2023-06-07T13:22:00Z">
        <w:r w:rsidRPr="00843411" w:rsidDel="00FA5B49">
          <w:rPr>
            <w:rFonts w:ascii="Times New Roman" w:hAnsi="Times New Roman" w:cs="Times New Roman"/>
            <w:sz w:val="28"/>
            <w:szCs w:val="28"/>
          </w:rPr>
          <w:lastRenderedPageBreak/>
          <w:delText>В этом методе</w:delText>
        </w:r>
      </w:del>
      <w:ins w:id="764" w:author="root" w:date="2023-06-07T13:22:00Z">
        <w:r w:rsidR="00FA5B49">
          <w:rPr>
            <w:rFonts w:ascii="Times New Roman" w:hAnsi="Times New Roman" w:cs="Times New Roman"/>
            <w:sz w:val="28"/>
            <w:szCs w:val="28"/>
          </w:rPr>
          <w:t>Здесь</w:t>
        </w:r>
      </w:ins>
      <w:r w:rsidRPr="00843411">
        <w:rPr>
          <w:rFonts w:ascii="Times New Roman" w:hAnsi="Times New Roman" w:cs="Times New Roman"/>
          <w:sz w:val="28"/>
          <w:szCs w:val="28"/>
        </w:rPr>
        <w:t xml:space="preserve"> происходит итерация по наборам полигонов и для каждого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w:t>
      </w:r>
      <w:r w:rsidRPr="00843411">
        <w:rPr>
          <w:rFonts w:ascii="Times New Roman" w:hAnsi="Times New Roman" w:cs="Times New Roman"/>
          <w:sz w:val="28"/>
          <w:szCs w:val="28"/>
        </w:rPr>
        <w:t xml:space="preserve"> </w:t>
      </w:r>
      <w:hyperlink r:id="rId25" w:history="1">
        <w:r w:rsidRPr="00843411">
          <w:rPr>
            <w:rStyle w:val="a5"/>
            <w:rFonts w:ascii="Times New Roman" w:hAnsi="Times New Roman" w:cs="Times New Roman"/>
            <w:color w:val="auto"/>
            <w:sz w:val="28"/>
            <w:szCs w:val="28"/>
          </w:rPr>
          <w:t>https://api.airmap.com/elevation/v1/ele/</w:t>
        </w:r>
      </w:hyperlink>
      <w:r w:rsidR="00120D81" w:rsidRPr="00843411">
        <w:rPr>
          <w:rStyle w:val="a5"/>
          <w:rFonts w:ascii="Times New Roman" w:hAnsi="Times New Roman" w:cs="Times New Roman"/>
          <w:color w:val="auto"/>
          <w:sz w:val="28"/>
          <w:szCs w:val="28"/>
          <w:u w:val="none"/>
        </w:rPr>
        <w:t>,</w:t>
      </w:r>
      <w:r w:rsidRPr="00843411">
        <w:rPr>
          <w:rFonts w:ascii="Times New Roman" w:hAnsi="Times New Roman" w:cs="Times New Roman"/>
          <w:sz w:val="28"/>
          <w:szCs w:val="28"/>
        </w:rPr>
        <w:t xml:space="preserve"> берут значение высоты и сохраняют его для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как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rPr>
        <w:t>}</w:t>
      </w:r>
      <w:r w:rsidR="001C0EAE" w:rsidRPr="00843411">
        <w:rPr>
          <w:rFonts w:ascii="Times New Roman" w:hAnsi="Times New Roman" w:cs="Times New Roman"/>
          <w:sz w:val="28"/>
          <w:szCs w:val="28"/>
        </w:rPr>
        <w:t xml:space="preserve"> (рис 2.16).</w:t>
      </w:r>
    </w:p>
    <w:p w:rsidR="00205969" w:rsidRPr="00843411" w:rsidRDefault="00205969" w:rsidP="004F1DEC">
      <w:pPr>
        <w:shd w:val="clear" w:color="auto" w:fill="FFFFFF"/>
        <w:spacing w:after="0" w:line="360" w:lineRule="auto"/>
        <w:ind w:firstLine="709"/>
        <w:jc w:val="both"/>
        <w:rPr>
          <w:rFonts w:ascii="Times New Roman" w:hAnsi="Times New Roman" w:cs="Times New Roman"/>
          <w:b/>
          <w:sz w:val="28"/>
          <w:szCs w:val="28"/>
        </w:rPr>
      </w:pPr>
      <w:del w:id="765" w:author="root" w:date="2023-06-07T13:23:00Z">
        <w:r w:rsidRPr="00843411" w:rsidDel="00FA5B49">
          <w:rPr>
            <w:rFonts w:ascii="Times New Roman" w:hAnsi="Times New Roman" w:cs="Times New Roman"/>
            <w:b/>
            <w:sz w:val="28"/>
            <w:szCs w:val="28"/>
            <w:lang w:val="en-US"/>
          </w:rPr>
          <w:delText>API</w:delText>
        </w:r>
        <w:r w:rsidRPr="00843411" w:rsidDel="00FA5B49">
          <w:rPr>
            <w:rFonts w:ascii="Times New Roman" w:hAnsi="Times New Roman" w:cs="Times New Roman"/>
            <w:b/>
            <w:sz w:val="28"/>
            <w:szCs w:val="28"/>
          </w:rPr>
          <w:delText xml:space="preserve"> высотных данных</w:delText>
        </w:r>
      </w:del>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Данные по высоте получаем</w:t>
      </w:r>
      <w:r w:rsidR="00205969" w:rsidRPr="00843411">
        <w:rPr>
          <w:rFonts w:ascii="Times New Roman" w:hAnsi="Times New Roman" w:cs="Times New Roman"/>
          <w:sz w:val="28"/>
          <w:szCs w:val="28"/>
        </w:rPr>
        <w:t xml:space="preserve"> по </w:t>
      </w:r>
      <w:r w:rsidR="00205969" w:rsidRPr="00843411">
        <w:rPr>
          <w:rFonts w:ascii="Times New Roman" w:hAnsi="Times New Roman" w:cs="Times New Roman"/>
          <w:sz w:val="28"/>
          <w:szCs w:val="28"/>
          <w:lang w:val="en-US"/>
        </w:rPr>
        <w:t>API</w:t>
      </w:r>
      <w:r w:rsidR="00205969" w:rsidRPr="00843411">
        <w:rPr>
          <w:rFonts w:ascii="Times New Roman" w:hAnsi="Times New Roman" w:cs="Times New Roman"/>
          <w:sz w:val="28"/>
          <w:szCs w:val="28"/>
        </w:rPr>
        <w:t xml:space="preserve"> полетных данных </w:t>
      </w:r>
      <w:proofErr w:type="spellStart"/>
      <w:r w:rsidR="00205969" w:rsidRPr="00843411">
        <w:rPr>
          <w:rFonts w:ascii="Times New Roman" w:hAnsi="Times New Roman" w:cs="Times New Roman"/>
          <w:sz w:val="28"/>
          <w:szCs w:val="28"/>
          <w:lang w:val="en-US"/>
        </w:rPr>
        <w:t>airmap</w:t>
      </w:r>
      <w:proofErr w:type="spellEnd"/>
      <w:r w:rsidR="00205969" w:rsidRPr="00843411">
        <w:rPr>
          <w:rFonts w:ascii="Times New Roman" w:hAnsi="Times New Roman" w:cs="Times New Roman"/>
          <w:sz w:val="28"/>
          <w:szCs w:val="28"/>
        </w:rPr>
        <w:t>.</w:t>
      </w:r>
      <w:r w:rsidR="00205969"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p>
    <w:p w:rsidR="00205969" w:rsidRPr="00843411" w:rsidRDefault="00205969"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AirMap</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API предоставляет данные о высоте почти для всех мест на поверхности земли (за исключением крайних широт). Набор данных высот для этого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ограничен широтами от 56ºю.ш. до 60ºсеверн</w:t>
      </w:r>
      <w:r w:rsidR="00B50CFC" w:rsidRPr="00843411">
        <w:rPr>
          <w:rFonts w:ascii="Times New Roman" w:hAnsi="Times New Roman" w:cs="Times New Roman"/>
          <w:sz w:val="28"/>
          <w:szCs w:val="28"/>
        </w:rPr>
        <w:t>ой широты. Все ответы в метрах.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Запрос получения высоты:</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https</w:t>
      </w:r>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api</w:t>
      </w:r>
      <w:proofErr w:type="spellEnd"/>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airmap</w:t>
      </w:r>
      <w:proofErr w:type="spellEnd"/>
      <w:r w:rsidRPr="00843411">
        <w:rPr>
          <w:rFonts w:ascii="Times New Roman" w:hAnsi="Times New Roman" w:cs="Times New Roman"/>
          <w:sz w:val="28"/>
          <w:szCs w:val="28"/>
        </w:rPr>
        <w:t>.</w:t>
      </w:r>
      <w:r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elevation</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v</w:t>
      </w:r>
      <w:r w:rsidRPr="00843411">
        <w:rPr>
          <w:rFonts w:ascii="Times New Roman" w:hAnsi="Times New Roman" w:cs="Times New Roman"/>
          <w:sz w:val="28"/>
          <w:szCs w:val="28"/>
        </w:rPr>
        <w:t>1/</w:t>
      </w:r>
      <w:proofErr w:type="spellStart"/>
      <w:r w:rsidRPr="00843411">
        <w:rPr>
          <w:rFonts w:ascii="Times New Roman" w:hAnsi="Times New Roman" w:cs="Times New Roman"/>
          <w:sz w:val="28"/>
          <w:szCs w:val="28"/>
          <w:lang w:val="en-US"/>
        </w:rPr>
        <w:t>ele</w:t>
      </w:r>
      <w:proofErr w:type="spellEnd"/>
      <w:r w:rsidRPr="00843411">
        <w:rPr>
          <w:rFonts w:ascii="Times New Roman" w:hAnsi="Times New Roman" w:cs="Times New Roman"/>
          <w:sz w:val="28"/>
          <w:szCs w:val="28"/>
        </w:rPr>
        <w:t>?</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Array</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of</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LatLng</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p>
    <w:p w:rsidR="00205969"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ответ </w:t>
      </w:r>
      <w:r w:rsidR="00205969" w:rsidRPr="00843411">
        <w:rPr>
          <w:rFonts w:ascii="Times New Roman" w:hAnsi="Times New Roman" w:cs="Times New Roman"/>
          <w:sz w:val="28"/>
          <w:szCs w:val="28"/>
        </w:rPr>
        <w:t>возвращает массив высот, соответствующий массиву заданных</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гео</w:t>
      </w:r>
      <w:proofErr w:type="spellEnd"/>
      <w:r w:rsidRPr="00843411">
        <w:rPr>
          <w:rFonts w:ascii="Times New Roman" w:hAnsi="Times New Roman" w:cs="Times New Roman"/>
          <w:sz w:val="28"/>
          <w:szCs w:val="28"/>
        </w:rPr>
        <w:t xml:space="preserve"> точек</w:t>
      </w:r>
      <w:r w:rsidR="00205969"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p>
    <w:p w:rsidR="00D10A6B" w:rsidRPr="00843411" w:rsidRDefault="00D10A6B" w:rsidP="004F1DEC">
      <w:pPr>
        <w:shd w:val="clear" w:color="auto" w:fill="FFFFFF"/>
        <w:spacing w:after="0" w:line="360" w:lineRule="auto"/>
        <w:ind w:firstLine="709"/>
        <w:jc w:val="both"/>
        <w:rPr>
          <w:rFonts w:ascii="Times New Roman" w:hAnsi="Times New Roman" w:cs="Times New Roman"/>
          <w:sz w:val="28"/>
          <w:szCs w:val="28"/>
        </w:rPr>
      </w:pPr>
    </w:p>
    <w:p w:rsidR="00B50CFC" w:rsidRDefault="00D10A6B" w:rsidP="000E4853">
      <w:pPr>
        <w:shd w:val="clear" w:color="auto" w:fill="FFFFFF"/>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t xml:space="preserve">Таблица </w:t>
      </w:r>
      <w:r w:rsidR="008B204C" w:rsidRPr="00843411">
        <w:rPr>
          <w:rFonts w:ascii="Times New Roman" w:hAnsi="Times New Roman" w:cs="Times New Roman"/>
          <w:sz w:val="28"/>
          <w:szCs w:val="28"/>
        </w:rPr>
        <w:t>2</w:t>
      </w:r>
      <w:r w:rsidRPr="00843411">
        <w:rPr>
          <w:rFonts w:ascii="Times New Roman" w:hAnsi="Times New Roman" w:cs="Times New Roman"/>
          <w:sz w:val="28"/>
          <w:szCs w:val="28"/>
        </w:rPr>
        <w:t>.1</w:t>
      </w:r>
    </w:p>
    <w:p w:rsidR="000E4853" w:rsidRPr="00843411" w:rsidRDefault="000E4853" w:rsidP="000E4853">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tbl>
      <w:tblPr>
        <w:tblStyle w:val="a7"/>
        <w:tblW w:w="9347" w:type="dxa"/>
        <w:tblLook w:val="04A0" w:firstRow="1" w:lastRow="0" w:firstColumn="1" w:lastColumn="0" w:noHBand="0" w:noVBand="1"/>
      </w:tblPr>
      <w:tblGrid>
        <w:gridCol w:w="2889"/>
        <w:gridCol w:w="1826"/>
        <w:gridCol w:w="4632"/>
      </w:tblGrid>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Имя параметра</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Тип</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Описание</w:t>
            </w:r>
          </w:p>
        </w:tc>
      </w:tr>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точки</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Массив</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val="en-US" w:eastAsia="ru-RU"/>
              </w:rPr>
            </w:pPr>
            <w:proofErr w:type="spellStart"/>
            <w:r w:rsidRPr="00843411">
              <w:rPr>
                <w:rFonts w:ascii="Times New Roman" w:eastAsia="Times New Roman" w:hAnsi="Times New Roman" w:cs="Times New Roman"/>
                <w:sz w:val="28"/>
                <w:szCs w:val="28"/>
                <w:lang w:val="en-US" w:eastAsia="ru-RU"/>
              </w:rPr>
              <w:t>Массив</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точек</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широты</w:t>
            </w:r>
            <w:proofErr w:type="spellEnd"/>
            <w:r w:rsidRPr="00843411">
              <w:rPr>
                <w:rFonts w:ascii="Times New Roman" w:eastAsia="Times New Roman" w:hAnsi="Times New Roman" w:cs="Times New Roman"/>
                <w:sz w:val="28"/>
                <w:szCs w:val="28"/>
                <w:lang w:val="en-US" w:eastAsia="ru-RU"/>
              </w:rPr>
              <w:t>/</w:t>
            </w:r>
            <w:proofErr w:type="spellStart"/>
            <w:r w:rsidRPr="00843411">
              <w:rPr>
                <w:rFonts w:ascii="Times New Roman" w:eastAsia="Times New Roman" w:hAnsi="Times New Roman" w:cs="Times New Roman"/>
                <w:sz w:val="28"/>
                <w:szCs w:val="28"/>
                <w:lang w:val="en-US" w:eastAsia="ru-RU"/>
              </w:rPr>
              <w:t>долготы</w:t>
            </w:r>
            <w:proofErr w:type="spellEnd"/>
          </w:p>
        </w:tc>
      </w:tr>
    </w:tbl>
    <w:p w:rsidR="00B50CFC"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Пример ответа: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status</w:t>
      </w:r>
      <w:proofErr w:type="spellEnd"/>
      <w:r w:rsidRPr="00843411">
        <w:rPr>
          <w:rFonts w:ascii="Times New Roman" w:hAnsi="Times New Roman" w:cs="Times New Roman"/>
          <w:sz w:val="28"/>
          <w:szCs w:val="28"/>
        </w:rPr>
        <w:t>": "</w:t>
      </w:r>
      <w:proofErr w:type="spellStart"/>
      <w:r w:rsidRPr="00843411">
        <w:rPr>
          <w:rFonts w:ascii="Times New Roman" w:hAnsi="Times New Roman" w:cs="Times New Roman"/>
          <w:sz w:val="28"/>
          <w:szCs w:val="28"/>
        </w:rPr>
        <w:t>success</w:t>
      </w:r>
      <w:proofErr w:type="spellEnd"/>
      <w:r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data</w:t>
      </w:r>
      <w:proofErr w:type="spellEnd"/>
      <w:r w:rsidRPr="00843411">
        <w:rPr>
          <w:rFonts w:ascii="Times New Roman" w:hAnsi="Times New Roman" w:cs="Times New Roman"/>
          <w:sz w:val="28"/>
          <w:szCs w:val="28"/>
        </w:rPr>
        <w:t>":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347</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    }</w:t>
      </w:r>
    </w:p>
    <w:p w:rsidR="000E4853" w:rsidRDefault="000E4853" w:rsidP="004F1DEC">
      <w:pPr>
        <w:shd w:val="clear" w:color="auto" w:fill="FFFFFF"/>
        <w:spacing w:after="0" w:line="360" w:lineRule="auto"/>
        <w:ind w:firstLine="709"/>
        <w:jc w:val="both"/>
        <w:rPr>
          <w:ins w:id="766" w:author="root" w:date="2023-06-07T13:23:00Z"/>
          <w:rFonts w:ascii="Times New Roman" w:hAnsi="Times New Roman" w:cs="Times New Roman"/>
          <w:sz w:val="28"/>
          <w:szCs w:val="28"/>
          <w:lang w:val="en-US"/>
        </w:rPr>
      </w:pPr>
    </w:p>
    <w:p w:rsidR="007D2F85" w:rsidRPr="00843411" w:rsidRDefault="007D2F85" w:rsidP="004F1DEC">
      <w:pPr>
        <w:shd w:val="clear" w:color="auto" w:fill="FFFFFF"/>
        <w:spacing w:after="0" w:line="360" w:lineRule="auto"/>
        <w:ind w:firstLine="709"/>
        <w:jc w:val="both"/>
        <w:rPr>
          <w:rFonts w:ascii="Times New Roman" w:hAnsi="Times New Roman" w:cs="Times New Roman"/>
          <w:sz w:val="28"/>
          <w:szCs w:val="28"/>
          <w:lang w:val="en-US"/>
        </w:rPr>
      </w:pPr>
    </w:p>
    <w:p w:rsidR="009E0E0B" w:rsidRDefault="009E0E0B" w:rsidP="004F1DEC">
      <w:pPr>
        <w:shd w:val="clear" w:color="auto" w:fill="FFFFFF"/>
        <w:spacing w:after="0" w:line="360" w:lineRule="auto"/>
        <w:ind w:firstLine="709"/>
        <w:jc w:val="both"/>
        <w:rPr>
          <w:ins w:id="767" w:author="root" w:date="2023-06-07T13:23: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set_inclination</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7D2F85" w:rsidRPr="007D2F85" w:rsidRDefault="007D2F8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68" w:author="root" w:date="2023-06-07T13:23:00Z">
            <w:rPr>
              <w:rFonts w:ascii="Times New Roman" w:eastAsia="Times New Roman" w:hAnsi="Times New Roman" w:cs="Times New Roman"/>
              <w:b/>
              <w:sz w:val="28"/>
              <w:szCs w:val="28"/>
              <w:lang w:val="en-US" w:eastAsia="ru-RU"/>
            </w:rPr>
          </w:rPrChange>
        </w:rPr>
      </w:pPr>
      <w:ins w:id="769" w:author="root" w:date="2023-06-07T13:23:00Z">
        <w:r w:rsidRPr="007D2F85">
          <w:rPr>
            <w:rFonts w:ascii="Times New Roman" w:eastAsia="Times New Roman" w:hAnsi="Times New Roman" w:cs="Times New Roman"/>
            <w:sz w:val="28"/>
            <w:szCs w:val="28"/>
            <w:lang w:eastAsia="ru-RU"/>
            <w:rPrChange w:id="770" w:author="root" w:date="2023-06-07T13:23:00Z">
              <w:rPr>
                <w:rFonts w:ascii="Times New Roman" w:eastAsia="Times New Roman" w:hAnsi="Times New Roman" w:cs="Times New Roman"/>
                <w:b/>
                <w:sz w:val="28"/>
                <w:szCs w:val="28"/>
                <w:lang w:val="en-US" w:eastAsia="ru-RU"/>
              </w:rPr>
            </w:rPrChange>
          </w:rPr>
          <w:t xml:space="preserve">Метод </w:t>
        </w:r>
        <w:r>
          <w:rPr>
            <w:rFonts w:ascii="Times New Roman" w:eastAsia="Times New Roman" w:hAnsi="Times New Roman" w:cs="Times New Roman"/>
            <w:sz w:val="28"/>
            <w:szCs w:val="28"/>
            <w:lang w:eastAsia="ru-RU"/>
          </w:rPr>
          <w:t>расчета</w:t>
        </w:r>
        <w:r>
          <w:rPr>
            <w:rFonts w:ascii="Times New Roman" w:eastAsia="Times New Roman" w:hAnsi="Times New Roman" w:cs="Times New Roman"/>
            <w:sz w:val="28"/>
            <w:szCs w:val="28"/>
            <w:lang w:eastAsia="ru-RU"/>
            <w:rPrChange w:id="771" w:author="root" w:date="2023-06-07T13:23:00Z">
              <w:rPr>
                <w:rFonts w:ascii="Times New Roman" w:eastAsia="Times New Roman" w:hAnsi="Times New Roman" w:cs="Times New Roman"/>
                <w:sz w:val="28"/>
                <w:szCs w:val="28"/>
                <w:lang w:eastAsia="ru-RU"/>
              </w:rPr>
            </w:rPrChange>
          </w:rPr>
          <w:t xml:space="preserve"> и установки значения угла наклона</w:t>
        </w:r>
        <w:r w:rsidRPr="007D2F85">
          <w:rPr>
            <w:rFonts w:ascii="Times New Roman" w:eastAsia="Times New Roman" w:hAnsi="Times New Roman" w:cs="Times New Roman"/>
            <w:sz w:val="28"/>
            <w:szCs w:val="28"/>
            <w:lang w:eastAsia="ru-RU"/>
            <w:rPrChange w:id="772" w:author="root" w:date="2023-06-07T13:23:00Z">
              <w:rPr>
                <w:rFonts w:ascii="Times New Roman" w:eastAsia="Times New Roman" w:hAnsi="Times New Roman" w:cs="Times New Roman"/>
                <w:b/>
                <w:sz w:val="28"/>
                <w:szCs w:val="28"/>
                <w:lang w:val="en-US" w:eastAsia="ru-RU"/>
              </w:rPr>
            </w:rPrChange>
          </w:rPr>
          <w:t xml:space="preserve"> для каждого полигона.</w:t>
        </w:r>
      </w:ins>
      <w:ins w:id="773" w:author="root" w:date="2023-06-07T13:25:00Z">
        <w:r>
          <w:rPr>
            <w:rFonts w:ascii="Times New Roman" w:eastAsia="Times New Roman" w:hAnsi="Times New Roman" w:cs="Times New Roman"/>
            <w:sz w:val="28"/>
            <w:szCs w:val="28"/>
            <w:lang w:eastAsia="ru-RU"/>
          </w:rPr>
          <w:t xml:space="preserve"> Признак угла наклона необходим, чтобы переоценить участки у которых этот угол будет слишком большой.</w:t>
        </w:r>
      </w:ins>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1A6467BB" wp14:editId="18EC27EF">
            <wp:extent cx="5260694" cy="64860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218" cy="6569286"/>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2.1</w:t>
      </w:r>
      <w:r w:rsidR="00A11EF7" w:rsidRPr="00D07688">
        <w:rPr>
          <w:rFonts w:ascii="Times New Roman" w:eastAsia="Times New Roman" w:hAnsi="Times New Roman" w:cs="Times New Roman"/>
          <w:sz w:val="24"/>
          <w:szCs w:val="24"/>
          <w:lang w:eastAsia="ru-RU"/>
        </w:rPr>
        <w:t>7</w:t>
      </w:r>
      <w:r w:rsidRPr="00D07688">
        <w:rPr>
          <w:rFonts w:ascii="Times New Roman" w:eastAsia="Times New Roman" w:hAnsi="Times New Roman" w:cs="Times New Roman"/>
          <w:sz w:val="24"/>
          <w:szCs w:val="24"/>
          <w:lang w:eastAsia="ru-RU"/>
        </w:rPr>
        <w:t xml:space="preserve"> – Метод расчета и сохранения угла наклона</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методе происходит итерация по наборам полигонов и для каждого полигона выбираются значение высоту у соседних полигонов расположенных </w:t>
      </w:r>
      <w:r w:rsidRPr="00843411">
        <w:rPr>
          <w:rFonts w:ascii="Times New Roman" w:eastAsia="Times New Roman" w:hAnsi="Times New Roman" w:cs="Times New Roman"/>
          <w:sz w:val="28"/>
          <w:szCs w:val="28"/>
          <w:lang w:eastAsia="ru-RU"/>
        </w:rPr>
        <w:lastRenderedPageBreak/>
        <w:t>горизонтально и вертикально, и значение высоты текущего полигона. По этим параметрам определяется угол наклона по формуле(1</w:t>
      </w:r>
      <w:del w:id="774" w:author="root" w:date="2023-06-07T15:06:00Z">
        <w:r w:rsidRPr="00843411" w:rsidDel="001E70F7">
          <w:rPr>
            <w:rFonts w:ascii="Times New Roman" w:eastAsia="Times New Roman" w:hAnsi="Times New Roman" w:cs="Times New Roman"/>
            <w:sz w:val="28"/>
            <w:szCs w:val="28"/>
            <w:lang w:eastAsia="ru-RU"/>
          </w:rPr>
          <w:delText xml:space="preserve">) </w:delText>
        </w:r>
        <w:r w:rsidR="00A11EF7" w:rsidRPr="00843411" w:rsidDel="001E70F7">
          <w:rPr>
            <w:rFonts w:ascii="Times New Roman" w:eastAsia="Times New Roman" w:hAnsi="Times New Roman" w:cs="Times New Roman"/>
            <w:sz w:val="28"/>
            <w:szCs w:val="28"/>
            <w:lang w:eastAsia="ru-RU"/>
          </w:rPr>
          <w:delText>.</w:delText>
        </w:r>
      </w:del>
      <w:ins w:id="775" w:author="root" w:date="2023-06-07T15:06:00Z">
        <w:r w:rsidR="001E70F7" w:rsidRPr="00843411">
          <w:rPr>
            <w:rFonts w:ascii="Times New Roman" w:eastAsia="Times New Roman" w:hAnsi="Times New Roman" w:cs="Times New Roman"/>
            <w:sz w:val="28"/>
            <w:szCs w:val="28"/>
            <w:lang w:eastAsia="ru-RU"/>
          </w:rPr>
          <w:t>).</w:t>
        </w:r>
      </w:ins>
    </w:p>
    <w:p w:rsidR="00C13364" w:rsidRPr="0062108F" w:rsidRDefault="00C13364" w:rsidP="000E4853">
      <w:pPr>
        <w:pStyle w:val="a8"/>
        <w:spacing w:after="0" w:line="360" w:lineRule="auto"/>
        <w:ind w:left="709"/>
        <w:jc w:val="center"/>
        <w:rPr>
          <w:rFonts w:ascii="Times New Roman" w:eastAsiaTheme="minorEastAsia" w:hAnsi="Times New Roman" w:cs="Times New Roman"/>
          <w:sz w:val="28"/>
          <w:szCs w:val="28"/>
        </w:rPr>
      </w:pPr>
      <m:oMath>
        <m:r>
          <w:rPr>
            <w:rFonts w:ascii="Cambria Math" w:hAnsi="Cambria Math" w:cs="Times New Roman"/>
            <w:sz w:val="28"/>
            <w:szCs w:val="28"/>
            <w:lang w:val="en-US"/>
          </w:rPr>
          <m:t>atan</m:t>
        </m:r>
        <m:f>
          <m:fPr>
            <m:ctrlPr>
              <w:rPr>
                <w:rFonts w:ascii="Cambria Math" w:hAnsi="Cambria Math" w:cs="Times New Roman"/>
                <w:i/>
                <w:sz w:val="28"/>
                <w:szCs w:val="28"/>
              </w:rPr>
            </m:ctrlPr>
          </m:fPr>
          <m:num>
            <m:r>
              <w:rPr>
                <w:rFonts w:ascii="Cambria Math" w:hAnsi="Cambria Math" w:cs="Times New Roman"/>
                <w:sz w:val="28"/>
                <w:szCs w:val="28"/>
              </w:rPr>
              <m:t>height</m:t>
            </m:r>
          </m:num>
          <m:den>
            <m:r>
              <w:rPr>
                <w:rFonts w:ascii="Cambria Math" w:hAnsi="Cambria Math" w:cs="Times New Roman"/>
                <w:sz w:val="28"/>
                <w:szCs w:val="28"/>
              </w:rPr>
              <m:t>b</m:t>
            </m:r>
          </m:den>
        </m:f>
      </m:oMath>
      <w:r w:rsidR="000E4853" w:rsidRPr="0062108F">
        <w:rPr>
          <w:rFonts w:ascii="Times New Roman" w:eastAsia="Times New Roman" w:hAnsi="Times New Roman" w:cs="Times New Roman"/>
          <w:sz w:val="28"/>
          <w:szCs w:val="28"/>
        </w:rPr>
        <w:t>,       (1)</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Где b – значение расстояние между центральными точками полигонов, </w:t>
      </w:r>
      <w:proofErr w:type="spellStart"/>
      <w:r w:rsidRPr="00843411">
        <w:rPr>
          <w:rFonts w:ascii="Times New Roman" w:eastAsia="Times New Roman" w:hAnsi="Times New Roman" w:cs="Times New Roman"/>
          <w:sz w:val="28"/>
          <w:szCs w:val="28"/>
          <w:lang w:eastAsia="ru-RU"/>
        </w:rPr>
        <w:t>height</w:t>
      </w:r>
      <w:proofErr w:type="spellEnd"/>
      <w:r w:rsidRPr="00843411">
        <w:rPr>
          <w:rFonts w:ascii="Times New Roman" w:eastAsia="Times New Roman" w:hAnsi="Times New Roman" w:cs="Times New Roman"/>
          <w:sz w:val="28"/>
          <w:szCs w:val="28"/>
          <w:lang w:eastAsia="ru-RU"/>
        </w:rPr>
        <w:t xml:space="preserve"> – разница высоты между текущим полигоном и соседним полигоном.</w:t>
      </w:r>
    </w:p>
    <w:p w:rsidR="009E0E0B"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Угол наклона вычисляется у каждого соседа и выбирается максимальное значение. Это значение записывается в виде {</w:t>
      </w:r>
      <w:proofErr w:type="spellStart"/>
      <w:r w:rsidRPr="00843411">
        <w:rPr>
          <w:rFonts w:ascii="Times New Roman" w:eastAsia="Times New Roman" w:hAnsi="Times New Roman" w:cs="Times New Roman"/>
          <w:sz w:val="28"/>
          <w:szCs w:val="28"/>
          <w:lang w:eastAsia="ru-RU"/>
        </w:rPr>
        <w:t>inclination</w:t>
      </w:r>
      <w:proofErr w:type="spellEnd"/>
      <w:r w:rsidRPr="00843411">
        <w:rPr>
          <w:rFonts w:ascii="Times New Roman" w:eastAsia="Times New Roman" w:hAnsi="Times New Roman" w:cs="Times New Roman"/>
          <w:sz w:val="28"/>
          <w:szCs w:val="28"/>
          <w:lang w:eastAsia="ru-RU"/>
        </w:rPr>
        <w:t xml:space="preserve">: </w:t>
      </w:r>
      <w:proofErr w:type="spellStart"/>
      <w:r w:rsidRPr="00843411">
        <w:rPr>
          <w:rFonts w:ascii="Times New Roman" w:eastAsia="Times New Roman" w:hAnsi="Times New Roman" w:cs="Times New Roman"/>
          <w:sz w:val="28"/>
          <w:szCs w:val="28"/>
          <w:lang w:eastAsia="ru-RU"/>
        </w:rPr>
        <w:t>float</w:t>
      </w:r>
      <w:proofErr w:type="spellEnd"/>
      <w:r w:rsidRPr="00843411">
        <w:rPr>
          <w:rFonts w:ascii="Times New Roman" w:eastAsia="Times New Roman" w:hAnsi="Times New Roman" w:cs="Times New Roman"/>
          <w:sz w:val="28"/>
          <w:szCs w:val="28"/>
          <w:lang w:eastAsia="ru-RU"/>
        </w:rPr>
        <w:t>}</w:t>
      </w:r>
      <w:r w:rsidR="00A11EF7" w:rsidRPr="00843411">
        <w:rPr>
          <w:rFonts w:ascii="Times New Roman" w:eastAsia="Times New Roman" w:hAnsi="Times New Roman" w:cs="Times New Roman"/>
          <w:sz w:val="28"/>
          <w:szCs w:val="28"/>
          <w:lang w:eastAsia="ru-RU"/>
        </w:rPr>
        <w:t xml:space="preserve"> (рис. 2.17).</w:t>
      </w:r>
    </w:p>
    <w:p w:rsidR="0063418C" w:rsidRPr="007106C6" w:rsidRDefault="00191544" w:rsidP="004F1DEC">
      <w:pPr>
        <w:shd w:val="clear" w:color="auto" w:fill="FFFFFF"/>
        <w:spacing w:after="0" w:line="360" w:lineRule="auto"/>
        <w:ind w:firstLine="709"/>
        <w:jc w:val="both"/>
        <w:rPr>
          <w:ins w:id="776" w:author="root" w:date="2023-06-07T13:25:00Z"/>
          <w:rFonts w:ascii="Times New Roman" w:eastAsia="Times New Roman" w:hAnsi="Times New Roman" w:cs="Times New Roman"/>
          <w:b/>
          <w:sz w:val="28"/>
          <w:szCs w:val="28"/>
          <w:lang w:eastAsia="ru-RU"/>
          <w:rPrChange w:id="777" w:author="root" w:date="2023-06-07T14:43:00Z">
            <w:rPr>
              <w:ins w:id="778" w:author="root" w:date="2023-06-07T13:25:00Z"/>
              <w:rFonts w:ascii="Times New Roman" w:eastAsia="Times New Roman" w:hAnsi="Times New Roman" w:cs="Times New Roman"/>
              <w:b/>
              <w:sz w:val="28"/>
              <w:szCs w:val="28"/>
              <w:lang w:val="en-US" w:eastAsia="ru-RU"/>
            </w:rPr>
          </w:rPrChange>
        </w:rPr>
      </w:pPr>
      <w:r w:rsidRPr="00843411">
        <w:rPr>
          <w:rFonts w:ascii="Times New Roman" w:eastAsia="Times New Roman" w:hAnsi="Times New Roman" w:cs="Times New Roman"/>
          <w:b/>
          <w:sz w:val="28"/>
          <w:szCs w:val="28"/>
          <w:lang w:eastAsia="ru-RU"/>
        </w:rPr>
        <w:t xml:space="preserve">Метод </w:t>
      </w:r>
      <w:r w:rsidRPr="00843411">
        <w:rPr>
          <w:rFonts w:ascii="Times New Roman" w:eastAsia="Times New Roman" w:hAnsi="Times New Roman" w:cs="Times New Roman"/>
          <w:b/>
          <w:sz w:val="28"/>
          <w:szCs w:val="28"/>
          <w:lang w:val="en-US" w:eastAsia="ru-RU"/>
        </w:rPr>
        <w:t>set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weather</w:t>
      </w:r>
      <w:r w:rsidRPr="00843411">
        <w:rPr>
          <w:rFonts w:ascii="Times New Roman" w:eastAsia="Times New Roman" w:hAnsi="Times New Roman" w:cs="Times New Roman"/>
          <w:b/>
          <w:sz w:val="28"/>
          <w:szCs w:val="28"/>
          <w:lang w:eastAsia="ru-RU"/>
        </w:rPr>
        <w:t xml:space="preserve"> у сущности </w:t>
      </w:r>
      <w:proofErr w:type="spellStart"/>
      <w:r w:rsidR="00B50CFC" w:rsidRPr="00843411">
        <w:rPr>
          <w:rFonts w:ascii="Times New Roman" w:eastAsia="Times New Roman" w:hAnsi="Times New Roman" w:cs="Times New Roman"/>
          <w:b/>
          <w:sz w:val="28"/>
          <w:szCs w:val="28"/>
          <w:lang w:val="en-US" w:eastAsia="ru-RU"/>
        </w:rPr>
        <w:t>CreatePolygons</w:t>
      </w:r>
      <w:proofErr w:type="spellEnd"/>
    </w:p>
    <w:p w:rsidR="007D2F85" w:rsidRPr="00EB051D" w:rsidRDefault="007D2F85" w:rsidP="007D2F85">
      <w:pPr>
        <w:shd w:val="clear" w:color="auto" w:fill="FFFFFF"/>
        <w:spacing w:after="0" w:line="360" w:lineRule="auto"/>
        <w:ind w:firstLine="709"/>
        <w:jc w:val="both"/>
        <w:rPr>
          <w:ins w:id="779" w:author="root" w:date="2023-06-07T13:25:00Z"/>
          <w:rFonts w:ascii="Times New Roman" w:eastAsia="Times New Roman" w:hAnsi="Times New Roman" w:cs="Times New Roman"/>
          <w:sz w:val="28"/>
          <w:szCs w:val="28"/>
          <w:lang w:eastAsia="ru-RU"/>
        </w:rPr>
      </w:pPr>
      <w:ins w:id="780" w:author="root" w:date="2023-06-07T13:25:00Z">
        <w:r w:rsidRPr="00EB051D">
          <w:rPr>
            <w:rFonts w:ascii="Times New Roman" w:eastAsia="Times New Roman" w:hAnsi="Times New Roman" w:cs="Times New Roman"/>
            <w:sz w:val="28"/>
            <w:szCs w:val="28"/>
            <w:lang w:eastAsia="ru-RU"/>
          </w:rPr>
          <w:t xml:space="preserve">Метод </w:t>
        </w:r>
      </w:ins>
      <w:ins w:id="781" w:author="root" w:date="2023-06-07T13:49:00Z">
        <w:r w:rsidR="00B13D1F">
          <w:rPr>
            <w:rFonts w:ascii="Times New Roman" w:eastAsia="Times New Roman" w:hAnsi="Times New Roman" w:cs="Times New Roman"/>
            <w:sz w:val="28"/>
            <w:szCs w:val="28"/>
            <w:lang w:eastAsia="ru-RU"/>
          </w:rPr>
          <w:t xml:space="preserve">получение и установки климатических данных для каждого полигона. </w:t>
        </w:r>
      </w:ins>
    </w:p>
    <w:p w:rsidR="007D2F85" w:rsidRPr="00843411" w:rsidRDefault="007D2F8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64A7FE4A" wp14:editId="1BD33C32">
            <wp:extent cx="6009542" cy="445046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928" cy="4455195"/>
                    </a:xfrm>
                    <a:prstGeom prst="rect">
                      <a:avLst/>
                    </a:prstGeom>
                  </pic:spPr>
                </pic:pic>
              </a:graphicData>
            </a:graphic>
          </wp:inline>
        </w:drawing>
      </w: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1B8FF71" wp14:editId="012C4B26">
            <wp:extent cx="5940425" cy="42176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217670"/>
                    </a:xfrm>
                    <a:prstGeom prst="rect">
                      <a:avLst/>
                    </a:prstGeom>
                  </pic:spPr>
                </pic:pic>
              </a:graphicData>
            </a:graphic>
          </wp:inline>
        </w:drawing>
      </w:r>
    </w:p>
    <w:p w:rsidR="005A392C" w:rsidRPr="00D07688" w:rsidRDefault="005A392C" w:rsidP="000E4853">
      <w:pPr>
        <w:shd w:val="clear" w:color="auto" w:fill="FFFFFF"/>
        <w:spacing w:after="0" w:line="360" w:lineRule="auto"/>
        <w:ind w:firstLine="709"/>
        <w:jc w:val="center"/>
        <w:rPr>
          <w:rFonts w:ascii="Times New Roman" w:eastAsia="Times New Roman" w:hAnsi="Times New Roman" w:cs="Times New Roman"/>
          <w:sz w:val="24"/>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8</w:t>
      </w:r>
      <w:r w:rsidRPr="00D07688">
        <w:rPr>
          <w:rFonts w:ascii="Times New Roman" w:eastAsia="Times New Roman" w:hAnsi="Times New Roman" w:cs="Times New Roman"/>
          <w:sz w:val="24"/>
          <w:szCs w:val="28"/>
          <w:lang w:eastAsia="ru-RU"/>
        </w:rPr>
        <w:t xml:space="preserve"> – Метод получения и сохранения погодных признаков</w:t>
      </w:r>
    </w:p>
    <w:p w:rsidR="000825AC" w:rsidRPr="00843411" w:rsidRDefault="001E70F7"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ins w:id="782" w:author="root" w:date="2023-06-07T15:06:00Z">
        <w:r>
          <w:rPr>
            <w:rFonts w:ascii="Times New Roman" w:eastAsia="Times New Roman" w:hAnsi="Times New Roman" w:cs="Times New Roman"/>
            <w:sz w:val="28"/>
            <w:szCs w:val="28"/>
            <w:lang w:eastAsia="ru-RU"/>
          </w:rPr>
          <w:t>М</w:t>
        </w:r>
      </w:ins>
      <w:del w:id="783" w:author="root" w:date="2023-06-07T15:06:00Z">
        <w:r w:rsidR="000825AC" w:rsidRPr="00843411" w:rsidDel="001E70F7">
          <w:rPr>
            <w:rFonts w:ascii="Times New Roman" w:eastAsia="Times New Roman" w:hAnsi="Times New Roman" w:cs="Times New Roman"/>
            <w:sz w:val="28"/>
            <w:szCs w:val="28"/>
            <w:lang w:eastAsia="ru-RU"/>
          </w:rPr>
          <w:delText>м</w:delText>
        </w:r>
      </w:del>
      <w:r w:rsidR="000825AC" w:rsidRPr="00843411">
        <w:rPr>
          <w:rFonts w:ascii="Times New Roman" w:eastAsia="Times New Roman" w:hAnsi="Times New Roman" w:cs="Times New Roman"/>
          <w:sz w:val="28"/>
          <w:szCs w:val="28"/>
          <w:lang w:eastAsia="ru-RU"/>
        </w:rPr>
        <w:t xml:space="preserve">етод </w:t>
      </w:r>
      <w:r w:rsidR="000825AC" w:rsidRPr="00843411">
        <w:rPr>
          <w:rFonts w:ascii="Times New Roman" w:eastAsia="Times New Roman" w:hAnsi="Times New Roman" w:cs="Times New Roman"/>
          <w:sz w:val="28"/>
          <w:szCs w:val="28"/>
          <w:lang w:val="en-US" w:eastAsia="ru-RU"/>
        </w:rPr>
        <w:t>set</w:t>
      </w:r>
      <w:r w:rsidR="000825AC" w:rsidRPr="00843411">
        <w:rPr>
          <w:rFonts w:ascii="Times New Roman" w:eastAsia="Times New Roman" w:hAnsi="Times New Roman" w:cs="Times New Roman"/>
          <w:sz w:val="28"/>
          <w:szCs w:val="28"/>
          <w:lang w:eastAsia="ru-RU"/>
        </w:rPr>
        <w:t>_</w:t>
      </w:r>
      <w:r w:rsidR="000825AC" w:rsidRPr="00843411">
        <w:rPr>
          <w:rFonts w:ascii="Times New Roman" w:eastAsia="Times New Roman" w:hAnsi="Times New Roman" w:cs="Times New Roman"/>
          <w:sz w:val="28"/>
          <w:szCs w:val="28"/>
          <w:lang w:val="en-US" w:eastAsia="ru-RU"/>
        </w:rPr>
        <w:t>weather</w:t>
      </w:r>
      <w:r w:rsidR="000825AC" w:rsidRPr="00843411">
        <w:rPr>
          <w:rFonts w:ascii="Times New Roman" w:eastAsia="Times New Roman" w:hAnsi="Times New Roman" w:cs="Times New Roman"/>
          <w:sz w:val="28"/>
          <w:szCs w:val="28"/>
          <w:lang w:eastAsia="ru-RU"/>
        </w:rPr>
        <w:t xml:space="preserve"> служит для получение данных по </w:t>
      </w:r>
      <w:r w:rsidR="000825AC" w:rsidRPr="00843411">
        <w:rPr>
          <w:rFonts w:ascii="Times New Roman" w:eastAsia="Times New Roman" w:hAnsi="Times New Roman" w:cs="Times New Roman"/>
          <w:sz w:val="28"/>
          <w:szCs w:val="28"/>
          <w:lang w:val="en-US" w:eastAsia="ru-RU"/>
        </w:rPr>
        <w:t>API</w:t>
      </w:r>
      <w:r w:rsidR="000825AC" w:rsidRPr="00843411">
        <w:rPr>
          <w:rFonts w:ascii="Times New Roman" w:eastAsia="Times New Roman" w:hAnsi="Times New Roman" w:cs="Times New Roman"/>
          <w:sz w:val="28"/>
          <w:szCs w:val="28"/>
          <w:lang w:eastAsia="ru-RU"/>
        </w:rPr>
        <w:t xml:space="preserve"> с </w:t>
      </w:r>
      <w:r w:rsidR="000825AC" w:rsidRPr="00843411">
        <w:rPr>
          <w:rFonts w:ascii="Times New Roman" w:eastAsia="Times New Roman" w:hAnsi="Times New Roman" w:cs="Times New Roman"/>
          <w:sz w:val="28"/>
          <w:szCs w:val="28"/>
          <w:lang w:val="en-US" w:eastAsia="ru-RU"/>
        </w:rPr>
        <w:t>https</w:t>
      </w:r>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history</w:t>
      </w:r>
      <w:r w:rsidR="000825AC" w:rsidRPr="00843411">
        <w:rPr>
          <w:rFonts w:ascii="Times New Roman" w:eastAsia="Times New Roman" w:hAnsi="Times New Roman" w:cs="Times New Roman"/>
          <w:sz w:val="28"/>
          <w:szCs w:val="28"/>
          <w:lang w:eastAsia="ru-RU"/>
        </w:rPr>
        <w:t>.</w:t>
      </w:r>
      <w:proofErr w:type="spellStart"/>
      <w:r w:rsidR="000825AC" w:rsidRPr="00843411">
        <w:rPr>
          <w:rFonts w:ascii="Times New Roman" w:eastAsia="Times New Roman" w:hAnsi="Times New Roman" w:cs="Times New Roman"/>
          <w:sz w:val="28"/>
          <w:szCs w:val="28"/>
          <w:lang w:val="en-US" w:eastAsia="ru-RU"/>
        </w:rPr>
        <w:t>openweathermap</w:t>
      </w:r>
      <w:proofErr w:type="spellEnd"/>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org</w:t>
      </w:r>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data</w:t>
      </w:r>
      <w:r w:rsidR="000825AC" w:rsidRPr="00843411">
        <w:rPr>
          <w:rFonts w:ascii="Times New Roman" w:eastAsia="Times New Roman" w:hAnsi="Times New Roman" w:cs="Times New Roman"/>
          <w:sz w:val="28"/>
          <w:szCs w:val="28"/>
          <w:lang w:eastAsia="ru-RU"/>
        </w:rPr>
        <w:t>/2.5/</w:t>
      </w:r>
      <w:r w:rsidR="000825AC" w:rsidRPr="00843411">
        <w:rPr>
          <w:rFonts w:ascii="Times New Roman" w:eastAsia="Times New Roman" w:hAnsi="Times New Roman" w:cs="Times New Roman"/>
          <w:sz w:val="28"/>
          <w:szCs w:val="28"/>
          <w:lang w:val="en-US" w:eastAsia="ru-RU"/>
        </w:rPr>
        <w:t>history</w:t>
      </w:r>
      <w:r w:rsidR="000825AC" w:rsidRPr="00843411">
        <w:rPr>
          <w:rFonts w:ascii="Times New Roman" w:eastAsia="Times New Roman" w:hAnsi="Times New Roman" w:cs="Times New Roman"/>
          <w:sz w:val="28"/>
          <w:szCs w:val="28"/>
          <w:lang w:eastAsia="ru-RU"/>
        </w:rPr>
        <w:t>, с диапазон времени неделя, с шагом каждый час, с выбранным месяцем июнь, по среднему результату. Данные которые мы получаем: Температура, давление, влажность, скорость ветра, порыв ветра, облачность, вариация погоды.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2.18).</w:t>
      </w:r>
    </w:p>
    <w:p w:rsidR="003D6313" w:rsidRPr="00843411" w:rsidDel="009E723B" w:rsidRDefault="003D6313" w:rsidP="004F1DEC">
      <w:pPr>
        <w:shd w:val="clear" w:color="auto" w:fill="FFFFFF"/>
        <w:spacing w:after="0" w:line="360" w:lineRule="auto"/>
        <w:ind w:firstLine="709"/>
        <w:jc w:val="both"/>
        <w:rPr>
          <w:del w:id="784" w:author="root" w:date="2023-06-07T13:51:00Z"/>
          <w:rFonts w:ascii="Times New Roman" w:eastAsia="Times New Roman" w:hAnsi="Times New Roman" w:cs="Times New Roman"/>
          <w:b/>
          <w:sz w:val="28"/>
          <w:szCs w:val="28"/>
          <w:lang w:eastAsia="ru-RU"/>
        </w:rPr>
      </w:pPr>
      <w:del w:id="785" w:author="root" w:date="2023-06-07T13:51:00Z">
        <w:r w:rsidRPr="00843411" w:rsidDel="009E723B">
          <w:rPr>
            <w:rFonts w:ascii="Times New Roman" w:eastAsia="Times New Roman" w:hAnsi="Times New Roman" w:cs="Times New Roman"/>
            <w:b/>
            <w:sz w:val="28"/>
            <w:szCs w:val="28"/>
            <w:lang w:val="en-US" w:eastAsia="ru-RU"/>
          </w:rPr>
          <w:delText>API</w:delText>
        </w:r>
        <w:r w:rsidRPr="00843411" w:rsidDel="009E723B">
          <w:rPr>
            <w:rFonts w:ascii="Times New Roman" w:eastAsia="Times New Roman" w:hAnsi="Times New Roman" w:cs="Times New Roman"/>
            <w:b/>
            <w:sz w:val="28"/>
            <w:szCs w:val="28"/>
            <w:lang w:eastAsia="ru-RU"/>
          </w:rPr>
          <w:delText xml:space="preserve"> погодных данных</w:delText>
        </w:r>
      </w:del>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del w:id="786" w:author="root" w:date="2023-06-07T13:51:00Z">
        <w:r w:rsidRPr="00843411" w:rsidDel="009E723B">
          <w:rPr>
            <w:sz w:val="28"/>
            <w:szCs w:val="28"/>
          </w:rPr>
          <w:delText>Данные о погоде в быстром и удобном виде.</w:delText>
        </w:r>
      </w:del>
      <w:ins w:id="787" w:author="root" w:date="2023-06-07T13:50:00Z">
        <w:r w:rsidR="009E723B" w:rsidRPr="00843411">
          <w:rPr>
            <w:sz w:val="28"/>
            <w:szCs w:val="28"/>
            <w:lang w:val="en-US"/>
          </w:rPr>
          <w:t>O</w:t>
        </w:r>
        <w:proofErr w:type="spellStart"/>
        <w:r w:rsidR="009E723B" w:rsidRPr="00843411">
          <w:rPr>
            <w:sz w:val="28"/>
            <w:szCs w:val="28"/>
          </w:rPr>
          <w:t>penweathermap</w:t>
        </w:r>
      </w:ins>
      <w:proofErr w:type="spellEnd"/>
      <w:r w:rsidRPr="00843411">
        <w:rPr>
          <w:sz w:val="28"/>
          <w:szCs w:val="28"/>
        </w:rPr>
        <w:t xml:space="preserve"> </w:t>
      </w:r>
      <w:ins w:id="788" w:author="root" w:date="2023-06-07T13:50:00Z">
        <w:r w:rsidR="009E723B">
          <w:rPr>
            <w:sz w:val="28"/>
            <w:szCs w:val="28"/>
          </w:rPr>
          <w:t>п</w:t>
        </w:r>
      </w:ins>
      <w:del w:id="789" w:author="root" w:date="2023-06-07T13:50:00Z">
        <w:r w:rsidRPr="00843411" w:rsidDel="009E723B">
          <w:rPr>
            <w:sz w:val="28"/>
            <w:szCs w:val="28"/>
          </w:rPr>
          <w:delText>П</w:delText>
        </w:r>
      </w:del>
      <w:r w:rsidRPr="00843411">
        <w:rPr>
          <w:sz w:val="28"/>
          <w:szCs w:val="28"/>
        </w:rPr>
        <w:t>редоставляют хорошо узнаваемые погодные продукты, которые значительно упрощают работу с данными о погоде.</w:t>
      </w:r>
      <w:r w:rsidRPr="00843411">
        <w:rPr>
          <w:b/>
          <w:sz w:val="28"/>
          <w:szCs w:val="28"/>
        </w:rPr>
        <w:t xml:space="preserve"> </w:t>
      </w:r>
      <w:r w:rsidRPr="00843411">
        <w:rPr>
          <w:sz w:val="28"/>
          <w:szCs w:val="28"/>
          <w:lang w:val="en-US"/>
        </w:rPr>
        <w:t>O</w:t>
      </w:r>
      <w:proofErr w:type="spellStart"/>
      <w:r w:rsidRPr="00843411">
        <w:rPr>
          <w:sz w:val="28"/>
          <w:szCs w:val="28"/>
        </w:rPr>
        <w:t>penweathermap</w:t>
      </w:r>
      <w:proofErr w:type="spellEnd"/>
      <w:r w:rsidRPr="00843411">
        <w:rPr>
          <w:sz w:val="28"/>
          <w:szCs w:val="28"/>
        </w:rPr>
        <w:t xml:space="preserve"> круглосуточно работают с миллионами разработчиков и считают, что эти преимущества могут подойти для большинства приложений, вплоть до сложных корпоративных систем.</w:t>
      </w: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Спектр готовых</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0"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использовать погодные продукты</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1"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Краткосрочные и долгосрочные прогнозы, история и наблюдения</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2"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Любое место на земном шаре</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3"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lastRenderedPageBreak/>
        <w:t>Прозрачное ценообразование и лицензирование</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Доступ к метеорологическим продуктам осуществляется через быстрые и надежные API-интерфейсы, соответствующие отраслевым стандартам и совместимые с различными корпоративными системами. Все продукты содержат важные климатические параметры для любого места. Кроме того, есть несколько специальных продуктов, полезных для отраслей, на которые влияют погодные условия, например, API дорожного риска, API солнечной радиации и т. д. Для каждой точки земного шара </w:t>
      </w:r>
      <w:proofErr w:type="spellStart"/>
      <w:r w:rsidRPr="00843411">
        <w:rPr>
          <w:sz w:val="28"/>
          <w:szCs w:val="28"/>
        </w:rPr>
        <w:t>OpenWeather</w:t>
      </w:r>
      <w:proofErr w:type="spellEnd"/>
      <w:r w:rsidRPr="00843411">
        <w:rPr>
          <w:sz w:val="28"/>
          <w:szCs w:val="28"/>
        </w:rPr>
        <w:t xml:space="preserve"> предоставляет </w:t>
      </w:r>
      <w:proofErr w:type="spellStart"/>
      <w:r w:rsidRPr="00843411">
        <w:rPr>
          <w:sz w:val="28"/>
          <w:szCs w:val="28"/>
        </w:rPr>
        <w:t>гиперлокальный</w:t>
      </w:r>
      <w:proofErr w:type="spellEnd"/>
      <w:r w:rsidRPr="00843411">
        <w:rPr>
          <w:sz w:val="28"/>
          <w:szCs w:val="28"/>
        </w:rPr>
        <w:t xml:space="preserve"> минутный прогноз, исторические данные, текущее состояние и от краткосрочных до годовых и прогнозируемых данных о погоде. Все данные доступны через стандартные отраслевые API. В своем проекте для сбора статистики использую</w:t>
      </w:r>
      <w:r w:rsidR="00A11EF7" w:rsidRPr="00843411">
        <w:rPr>
          <w:sz w:val="28"/>
          <w:szCs w:val="28"/>
        </w:rPr>
        <w:t>тся</w:t>
      </w:r>
      <w:r w:rsidRPr="00843411">
        <w:rPr>
          <w:sz w:val="28"/>
          <w:szCs w:val="28"/>
        </w:rPr>
        <w:t xml:space="preserve"> исторические данные</w:t>
      </w:r>
      <w:r w:rsidR="00A11EF7" w:rsidRPr="00843411">
        <w:rPr>
          <w:sz w:val="28"/>
          <w:szCs w:val="28"/>
        </w:rPr>
        <w:t>.</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Историческая коллекция погоды</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4" w:author="root" w:date="2023-06-07T00:42:00Z">
          <w:pPr>
            <w:pStyle w:val="a4"/>
            <w:numPr>
              <w:numId w:val="4"/>
            </w:numPr>
            <w:shd w:val="clear" w:color="auto" w:fill="FFFFFF"/>
            <w:spacing w:before="0" w:beforeAutospacing="0" w:after="0" w:afterAutospacing="0" w:line="360" w:lineRule="auto"/>
            <w:ind w:left="720" w:firstLine="709"/>
            <w:jc w:val="both"/>
          </w:pPr>
        </w:pPrChange>
      </w:pPr>
      <w:r w:rsidRPr="00843411">
        <w:rPr>
          <w:sz w:val="28"/>
          <w:szCs w:val="28"/>
        </w:rPr>
        <w:t>Архив истории за более чем 40 лет с почасовой детализацией</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5" w:author="root" w:date="2023-06-07T00:42:00Z">
          <w:pPr>
            <w:pStyle w:val="a4"/>
            <w:numPr>
              <w:numId w:val="4"/>
            </w:numPr>
            <w:shd w:val="clear" w:color="auto" w:fill="FFFFFF"/>
            <w:spacing w:before="0" w:beforeAutospacing="0" w:after="0" w:afterAutospacing="0" w:line="360" w:lineRule="auto"/>
            <w:ind w:left="720" w:firstLine="709"/>
            <w:jc w:val="both"/>
          </w:pPr>
        </w:pPrChange>
      </w:pPr>
      <w:r w:rsidRPr="00843411">
        <w:rPr>
          <w:sz w:val="28"/>
          <w:szCs w:val="28"/>
        </w:rPr>
        <w:t>История прогнозов Архив предыдущих прогнозов, сделанных на 16 дней вперед для любой точки земного шара</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6" w:author="root" w:date="2023-06-07T00:42:00Z">
          <w:pPr>
            <w:pStyle w:val="a4"/>
            <w:numPr>
              <w:numId w:val="4"/>
            </w:numPr>
            <w:shd w:val="clear" w:color="auto" w:fill="FFFFFF"/>
            <w:spacing w:before="0" w:beforeAutospacing="0" w:after="0" w:afterAutospacing="0" w:line="360" w:lineRule="auto"/>
            <w:ind w:left="720" w:firstLine="709"/>
            <w:jc w:val="both"/>
          </w:pPr>
        </w:pPrChange>
      </w:pPr>
      <w:proofErr w:type="spellStart"/>
      <w:r w:rsidRPr="00843411">
        <w:rPr>
          <w:sz w:val="28"/>
          <w:szCs w:val="28"/>
        </w:rPr>
        <w:t>History</w:t>
      </w:r>
      <w:proofErr w:type="spellEnd"/>
      <w:r w:rsidRPr="00843411">
        <w:rPr>
          <w:sz w:val="28"/>
          <w:szCs w:val="28"/>
        </w:rPr>
        <w:t xml:space="preserve"> API с данными о погоде за месяц или год назад в зависимости от вашей подписки.</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7" w:author="root" w:date="2023-06-07T00:42:00Z">
          <w:pPr>
            <w:pStyle w:val="a4"/>
            <w:numPr>
              <w:numId w:val="4"/>
            </w:numPr>
            <w:shd w:val="clear" w:color="auto" w:fill="FFFFFF"/>
            <w:spacing w:before="0" w:beforeAutospacing="0" w:after="0" w:afterAutospacing="0" w:line="360" w:lineRule="auto"/>
            <w:ind w:left="720" w:firstLine="709"/>
            <w:jc w:val="both"/>
          </w:pPr>
        </w:pPrChange>
      </w:pPr>
      <w:proofErr w:type="spellStart"/>
      <w:r w:rsidRPr="00843411">
        <w:rPr>
          <w:sz w:val="28"/>
          <w:szCs w:val="28"/>
        </w:rPr>
        <w:t>Statistical</w:t>
      </w:r>
      <w:proofErr w:type="spellEnd"/>
      <w:r w:rsidRPr="00843411">
        <w:rPr>
          <w:sz w:val="28"/>
          <w:szCs w:val="28"/>
        </w:rPr>
        <w:t xml:space="preserve"> </w:t>
      </w:r>
      <w:proofErr w:type="spellStart"/>
      <w:r w:rsidRPr="00843411">
        <w:rPr>
          <w:sz w:val="28"/>
          <w:szCs w:val="28"/>
        </w:rPr>
        <w:t>Weather</w:t>
      </w:r>
      <w:proofErr w:type="spellEnd"/>
      <w:r w:rsidRPr="00843411">
        <w:rPr>
          <w:sz w:val="28"/>
          <w:szCs w:val="28"/>
        </w:rPr>
        <w:t xml:space="preserve"> API со статистическими данными по основным параметрам погоды на выбранную дату или месяц года, либо за весь год</w:t>
      </w:r>
      <w:ins w:id="798" w:author="root" w:date="2023-06-07T11:24:00Z">
        <w:r w:rsidR="006D6AD6" w:rsidRPr="006D6AD6">
          <w:rPr>
            <w:sz w:val="28"/>
            <w:szCs w:val="28"/>
            <w:rPrChange w:id="799" w:author="root" w:date="2023-06-07T11:24:00Z">
              <w:rPr>
                <w:sz w:val="28"/>
                <w:szCs w:val="28"/>
                <w:lang w:val="en-US"/>
              </w:rPr>
            </w:rPrChange>
          </w:rPr>
          <w:t>[</w:t>
        </w:r>
      </w:ins>
      <w:ins w:id="800" w:author="root" w:date="2023-06-07T11:25:00Z">
        <w:r w:rsidR="006D6AD6" w:rsidRPr="006D6AD6">
          <w:rPr>
            <w:sz w:val="28"/>
            <w:szCs w:val="28"/>
            <w:rPrChange w:id="801" w:author="root" w:date="2023-06-07T11:25:00Z">
              <w:rPr>
                <w:sz w:val="28"/>
                <w:szCs w:val="28"/>
                <w:lang w:val="en-US"/>
              </w:rPr>
            </w:rPrChange>
          </w:rPr>
          <w:t>5</w:t>
        </w:r>
      </w:ins>
      <w:ins w:id="802" w:author="root" w:date="2023-06-07T11:24:00Z">
        <w:r w:rsidR="006D6AD6" w:rsidRPr="006D6AD6">
          <w:rPr>
            <w:sz w:val="28"/>
            <w:szCs w:val="28"/>
            <w:rPrChange w:id="803" w:author="root" w:date="2023-06-07T11:24:00Z">
              <w:rPr>
                <w:sz w:val="28"/>
                <w:szCs w:val="28"/>
                <w:lang w:val="en-US"/>
              </w:rPr>
            </w:rPrChange>
          </w:rPr>
          <w:t>]</w:t>
        </w:r>
      </w:ins>
    </w:p>
    <w:p w:rsidR="003D6313" w:rsidRDefault="003D6313" w:rsidP="004F1DEC">
      <w:pPr>
        <w:shd w:val="clear" w:color="auto" w:fill="FFFFFF"/>
        <w:spacing w:after="0" w:line="360" w:lineRule="auto"/>
        <w:ind w:firstLine="709"/>
        <w:jc w:val="both"/>
        <w:rPr>
          <w:ins w:id="804"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5"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6"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7"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8"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9" w:author="root" w:date="2023-06-07T13:51:00Z"/>
          <w:rFonts w:ascii="Times New Roman" w:eastAsia="Times New Roman" w:hAnsi="Times New Roman" w:cs="Times New Roman"/>
          <w:b/>
          <w:sz w:val="28"/>
          <w:szCs w:val="28"/>
          <w:lang w:eastAsia="ru-RU"/>
        </w:rPr>
      </w:pPr>
    </w:p>
    <w:p w:rsidR="009E723B" w:rsidRDefault="009E723B" w:rsidP="004F1DEC">
      <w:pPr>
        <w:shd w:val="clear" w:color="auto" w:fill="FFFFFF"/>
        <w:spacing w:after="0" w:line="360" w:lineRule="auto"/>
        <w:ind w:firstLine="709"/>
        <w:jc w:val="both"/>
        <w:rPr>
          <w:ins w:id="810"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11" w:author="root" w:date="2023-06-07T11:23:00Z"/>
          <w:rFonts w:ascii="Times New Roman" w:eastAsia="Times New Roman" w:hAnsi="Times New Roman" w:cs="Times New Roman"/>
          <w:b/>
          <w:sz w:val="28"/>
          <w:szCs w:val="28"/>
          <w:lang w:eastAsia="ru-RU"/>
        </w:rPr>
      </w:pPr>
    </w:p>
    <w:p w:rsidR="006D6AD6" w:rsidRPr="00843411"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0825AC" w:rsidRDefault="000825AC" w:rsidP="004F1DEC">
      <w:pPr>
        <w:shd w:val="clear" w:color="auto" w:fill="FFFFFF"/>
        <w:spacing w:after="0" w:line="360" w:lineRule="auto"/>
        <w:ind w:firstLine="709"/>
        <w:jc w:val="both"/>
        <w:rPr>
          <w:ins w:id="812" w:author="root" w:date="2023-06-07T13:51: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set_soil</w:t>
      </w:r>
      <w:proofErr w:type="spellEnd"/>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сущности</w:t>
      </w:r>
      <w:r w:rsidRPr="00843411">
        <w:rPr>
          <w:rFonts w:ascii="Times New Roman" w:eastAsia="Times New Roman" w:hAnsi="Times New Roman" w:cs="Times New Roman"/>
          <w:b/>
          <w:sz w:val="28"/>
          <w:szCs w:val="28"/>
          <w:lang w:val="en-US" w:eastAsia="ru-RU"/>
        </w:rPr>
        <w:t xml:space="preserve"> </w:t>
      </w:r>
      <w:proofErr w:type="spellStart"/>
      <w:r w:rsidR="00B50CFC" w:rsidRPr="00843411">
        <w:rPr>
          <w:rFonts w:ascii="Times New Roman" w:eastAsia="Times New Roman" w:hAnsi="Times New Roman" w:cs="Times New Roman"/>
          <w:b/>
          <w:sz w:val="28"/>
          <w:szCs w:val="28"/>
          <w:lang w:val="en-US" w:eastAsia="ru-RU"/>
        </w:rPr>
        <w:t>CreatePolygons</w:t>
      </w:r>
      <w:proofErr w:type="spellEnd"/>
    </w:p>
    <w:p w:rsidR="009E723B" w:rsidRPr="009E723B" w:rsidRDefault="009E723B"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13" w:author="root" w:date="2023-06-07T13:51:00Z">
            <w:rPr>
              <w:rFonts w:ascii="Times New Roman" w:eastAsia="Times New Roman" w:hAnsi="Times New Roman" w:cs="Times New Roman"/>
              <w:b/>
              <w:sz w:val="28"/>
              <w:szCs w:val="28"/>
              <w:lang w:val="en-US" w:eastAsia="ru-RU"/>
            </w:rPr>
          </w:rPrChange>
        </w:rPr>
      </w:pPr>
      <w:ins w:id="814" w:author="root" w:date="2023-06-07T13:51:00Z">
        <w:r w:rsidRPr="00EB051D">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eastAsia="ru-RU"/>
          </w:rPr>
          <w:t>получение и установки почвенных данных для каждого полигона.</w:t>
        </w:r>
      </w:ins>
    </w:p>
    <w:p w:rsidR="000825AC" w:rsidRPr="00843411" w:rsidRDefault="003D6313" w:rsidP="00D07688">
      <w:pPr>
        <w:shd w:val="clear" w:color="auto" w:fill="FFFFFF"/>
        <w:spacing w:after="0" w:line="360" w:lineRule="auto"/>
        <w:ind w:firstLine="709"/>
        <w:jc w:val="center"/>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noProof/>
          <w:sz w:val="28"/>
          <w:szCs w:val="28"/>
          <w:lang w:eastAsia="ru-RU"/>
        </w:rPr>
        <w:drawing>
          <wp:inline distT="0" distB="0" distL="0" distR="0" wp14:anchorId="1B4BB405" wp14:editId="4245D4AC">
            <wp:extent cx="5750511" cy="6354760"/>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24" cy="6361846"/>
                    </a:xfrm>
                    <a:prstGeom prst="rect">
                      <a:avLst/>
                    </a:prstGeom>
                  </pic:spPr>
                </pic:pic>
              </a:graphicData>
            </a:graphic>
          </wp:inline>
        </w:drawing>
      </w:r>
    </w:p>
    <w:p w:rsidR="00B50CFC" w:rsidRPr="00843411" w:rsidRDefault="00B50CFC"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9</w:t>
      </w:r>
      <w:r w:rsidRPr="00D07688">
        <w:rPr>
          <w:rFonts w:ascii="Times New Roman" w:eastAsia="Times New Roman" w:hAnsi="Times New Roman" w:cs="Times New Roman"/>
          <w:sz w:val="24"/>
          <w:szCs w:val="28"/>
          <w:lang w:eastAsia="ru-RU"/>
        </w:rPr>
        <w:t xml:space="preserve"> – Метод получения и сохранения почвенных признаков</w:t>
      </w:r>
    </w:p>
    <w:p w:rsidR="00191544"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soil</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u w:val="single"/>
          <w:lang w:val="en-US" w:eastAsia="ru-RU"/>
        </w:rPr>
        <w:t>https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rest</w:t>
      </w:r>
      <w:r w:rsidRPr="00843411">
        <w:rPr>
          <w:rFonts w:ascii="Times New Roman" w:eastAsia="Times New Roman" w:hAnsi="Times New Roman" w:cs="Times New Roman"/>
          <w:sz w:val="28"/>
          <w:szCs w:val="28"/>
          <w:u w:val="single"/>
          <w:lang w:eastAsia="ru-RU"/>
        </w:rPr>
        <w:t>.</w:t>
      </w:r>
      <w:proofErr w:type="spellStart"/>
      <w:r w:rsidRPr="00843411">
        <w:rPr>
          <w:rFonts w:ascii="Times New Roman" w:eastAsia="Times New Roman" w:hAnsi="Times New Roman" w:cs="Times New Roman"/>
          <w:sz w:val="28"/>
          <w:szCs w:val="28"/>
          <w:u w:val="single"/>
          <w:lang w:val="en-US" w:eastAsia="ru-RU"/>
        </w:rPr>
        <w:t>isric</w:t>
      </w:r>
      <w:proofErr w:type="spellEnd"/>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org</w:t>
      </w:r>
      <w:r w:rsidRPr="00843411">
        <w:rPr>
          <w:rFonts w:ascii="Times New Roman" w:eastAsia="Times New Roman" w:hAnsi="Times New Roman" w:cs="Times New Roman"/>
          <w:sz w:val="28"/>
          <w:szCs w:val="28"/>
          <w:u w:val="single"/>
          <w:lang w:eastAsia="ru-RU"/>
        </w:rPr>
        <w:t>/</w:t>
      </w:r>
      <w:proofErr w:type="spellStart"/>
      <w:r w:rsidRPr="00843411">
        <w:rPr>
          <w:rFonts w:ascii="Times New Roman" w:eastAsia="Times New Roman" w:hAnsi="Times New Roman" w:cs="Times New Roman"/>
          <w:sz w:val="28"/>
          <w:szCs w:val="28"/>
          <w:u w:val="single"/>
          <w:lang w:val="en-US" w:eastAsia="ru-RU"/>
        </w:rPr>
        <w:t>soilgrids</w:t>
      </w:r>
      <w:proofErr w:type="spellEnd"/>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v</w:t>
      </w:r>
      <w:r w:rsidRPr="00843411">
        <w:rPr>
          <w:rFonts w:ascii="Times New Roman" w:eastAsia="Times New Roman" w:hAnsi="Times New Roman" w:cs="Times New Roman"/>
          <w:sz w:val="28"/>
          <w:szCs w:val="28"/>
          <w:u w:val="single"/>
          <w:lang w:eastAsia="ru-RU"/>
        </w:rPr>
        <w:t>2.0/</w:t>
      </w:r>
      <w:r w:rsidRPr="00843411">
        <w:rPr>
          <w:rFonts w:ascii="Times New Roman" w:eastAsia="Times New Roman" w:hAnsi="Times New Roman" w:cs="Times New Roman"/>
          <w:sz w:val="28"/>
          <w:szCs w:val="28"/>
          <w:u w:val="single"/>
          <w:lang w:val="en-US" w:eastAsia="ru-RU"/>
        </w:rPr>
        <w:t>properties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query</w:t>
      </w:r>
      <w:r w:rsidRPr="00843411">
        <w:rPr>
          <w:rFonts w:ascii="Times New Roman" w:eastAsia="Times New Roman" w:hAnsi="Times New Roman" w:cs="Times New Roman"/>
          <w:sz w:val="28"/>
          <w:szCs w:val="28"/>
          <w:lang w:eastAsia="ru-RU"/>
        </w:rPr>
        <w:t xml:space="preserve">, глубина почвы выбирается от 0 – 5 метров, точность выбирается 95%, берутся усреднённые данные. Данные которые мы получаем: Объемная плотность, Катионный обмен, Крупные фрагменты, Кол-во глины, </w:t>
      </w:r>
      <w:proofErr w:type="spellStart"/>
      <w:r w:rsidRPr="00843411">
        <w:rPr>
          <w:rFonts w:ascii="Times New Roman" w:eastAsia="Times New Roman" w:hAnsi="Times New Roman" w:cs="Times New Roman"/>
          <w:sz w:val="28"/>
          <w:szCs w:val="28"/>
          <w:lang w:eastAsia="ru-RU"/>
        </w:rPr>
        <w:t>Нитрогены</w:t>
      </w:r>
      <w:proofErr w:type="spellEnd"/>
      <w:r w:rsidRPr="00843411">
        <w:rPr>
          <w:rFonts w:ascii="Times New Roman" w:eastAsia="Times New Roman" w:hAnsi="Times New Roman" w:cs="Times New Roman"/>
          <w:sz w:val="28"/>
          <w:szCs w:val="28"/>
          <w:lang w:eastAsia="ru-RU"/>
        </w:rPr>
        <w:t xml:space="preserve">, Плотность органического углерода, </w:t>
      </w:r>
      <w:proofErr w:type="gramStart"/>
      <w:r w:rsidRPr="00843411">
        <w:rPr>
          <w:rFonts w:ascii="Times New Roman" w:eastAsia="Times New Roman" w:hAnsi="Times New Roman" w:cs="Times New Roman"/>
          <w:sz w:val="28"/>
          <w:szCs w:val="28"/>
          <w:lang w:eastAsia="ru-RU"/>
        </w:rPr>
        <w:t>За</w:t>
      </w:r>
      <w:r w:rsidRPr="00843411">
        <w:rPr>
          <w:rFonts w:ascii="Times New Roman" w:eastAsia="Times New Roman" w:hAnsi="Times New Roman" w:cs="Times New Roman"/>
          <w:sz w:val="28"/>
          <w:szCs w:val="28"/>
          <w:lang w:eastAsia="ru-RU"/>
        </w:rPr>
        <w:lastRenderedPageBreak/>
        <w:t>пас</w:t>
      </w:r>
      <w:proofErr w:type="gramEnd"/>
      <w:r w:rsidRPr="00843411">
        <w:rPr>
          <w:rFonts w:ascii="Times New Roman" w:eastAsia="Times New Roman" w:hAnsi="Times New Roman" w:cs="Times New Roman"/>
          <w:sz w:val="28"/>
          <w:szCs w:val="28"/>
          <w:lang w:eastAsia="ru-RU"/>
        </w:rPr>
        <w:t xml:space="preserve"> органического углерода, рН, Кол-во песка, Кол-во ила, Концентрация органического углерода.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2.19)</w:t>
      </w:r>
      <w:ins w:id="815" w:author="root" w:date="2023-06-07T15:06:00Z">
        <w:r w:rsidR="001E70F7">
          <w:rPr>
            <w:rFonts w:ascii="Times New Roman" w:eastAsia="Times New Roman" w:hAnsi="Times New Roman" w:cs="Times New Roman"/>
            <w:sz w:val="28"/>
            <w:szCs w:val="28"/>
            <w:lang w:eastAsia="ru-RU"/>
          </w:rPr>
          <w:t>.</w:t>
        </w:r>
      </w:ins>
    </w:p>
    <w:p w:rsidR="003D6313" w:rsidRPr="00843411" w:rsidDel="009523A4" w:rsidRDefault="003D6313" w:rsidP="004F1DEC">
      <w:pPr>
        <w:shd w:val="clear" w:color="auto" w:fill="FFFFFF"/>
        <w:spacing w:after="0" w:line="360" w:lineRule="auto"/>
        <w:ind w:firstLine="709"/>
        <w:jc w:val="both"/>
        <w:rPr>
          <w:del w:id="816" w:author="root" w:date="2023-06-07T13:52:00Z"/>
          <w:rFonts w:ascii="Times New Roman" w:eastAsia="Times New Roman" w:hAnsi="Times New Roman" w:cs="Times New Roman"/>
          <w:b/>
          <w:sz w:val="28"/>
          <w:szCs w:val="28"/>
          <w:lang w:eastAsia="ru-RU"/>
        </w:rPr>
      </w:pPr>
      <w:del w:id="817" w:author="root" w:date="2023-06-07T13:52:00Z">
        <w:r w:rsidRPr="00843411" w:rsidDel="009523A4">
          <w:rPr>
            <w:rFonts w:ascii="Times New Roman" w:eastAsia="Times New Roman" w:hAnsi="Times New Roman" w:cs="Times New Roman"/>
            <w:b/>
            <w:sz w:val="28"/>
            <w:szCs w:val="28"/>
            <w:lang w:val="en-US" w:eastAsia="ru-RU"/>
          </w:rPr>
          <w:delText>API</w:delText>
        </w:r>
        <w:r w:rsidRPr="00843411" w:rsidDel="009523A4">
          <w:rPr>
            <w:rFonts w:ascii="Times New Roman" w:eastAsia="Times New Roman" w:hAnsi="Times New Roman" w:cs="Times New Roman"/>
            <w:b/>
            <w:sz w:val="28"/>
            <w:szCs w:val="28"/>
            <w:lang w:eastAsia="ru-RU"/>
          </w:rPr>
          <w:delText xml:space="preserve"> почвенных данных</w:delText>
        </w:r>
      </w:del>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Информация</w:t>
      </w:r>
      <w:ins w:id="818" w:author="root" w:date="2023-06-07T13:52:00Z">
        <w:r w:rsidR="009523A4">
          <w:rPr>
            <w:rFonts w:ascii="Times New Roman" w:hAnsi="Times New Roman" w:cs="Times New Roman"/>
            <w:b/>
            <w:sz w:val="28"/>
            <w:szCs w:val="28"/>
          </w:rPr>
          <w:t xml:space="preserve"> источника получения данных</w:t>
        </w:r>
      </w:ins>
      <w:r w:rsidRPr="00843411">
        <w:rPr>
          <w:rFonts w:ascii="Times New Roman" w:hAnsi="Times New Roman" w:cs="Times New Roman"/>
          <w:b/>
          <w:sz w:val="28"/>
          <w:szCs w:val="28"/>
        </w:rPr>
        <w:t xml:space="preserve"> </w:t>
      </w:r>
      <w:proofErr w:type="spellStart"/>
      <w:r w:rsidRPr="00843411">
        <w:rPr>
          <w:rFonts w:ascii="Times New Roman" w:hAnsi="Times New Roman" w:cs="Times New Roman"/>
          <w:b/>
          <w:sz w:val="28"/>
          <w:szCs w:val="28"/>
          <w:lang w:val="en-US"/>
        </w:rPr>
        <w:t>SoilGrid</w:t>
      </w:r>
      <w:proofErr w:type="spellEnd"/>
    </w:p>
    <w:p w:rsidR="00177494" w:rsidRPr="00843411" w:rsidRDefault="00177494"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удобный доступ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для получения почвенных данных по выбранным координатам. </w:t>
      </w:r>
      <w:r w:rsidR="00DE1A45" w:rsidRPr="00843411">
        <w:rPr>
          <w:rFonts w:ascii="Times New Roman" w:hAnsi="Times New Roman" w:cs="Times New Roman"/>
          <w:sz w:val="28"/>
          <w:szCs w:val="28"/>
        </w:rPr>
        <w:t xml:space="preserve">Он также предоставляет обширный список параметров (таблица </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 xml:space="preserve">), которые так или иначе влияют на качество винограда. </w:t>
      </w:r>
    </w:p>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данные с любого участка земли, так как этот сервис представляет из себя совокупность цифровых карт почв мира такие как: DSMW, HWSD, ФАО, </w:t>
      </w:r>
      <w:proofErr w:type="spellStart"/>
      <w:r w:rsidRPr="00843411">
        <w:rPr>
          <w:rFonts w:ascii="Times New Roman" w:hAnsi="Times New Roman" w:cs="Times New Roman"/>
          <w:sz w:val="28"/>
          <w:szCs w:val="28"/>
        </w:rPr>
        <w:t>WoSIS</w:t>
      </w:r>
      <w:proofErr w:type="spellEnd"/>
      <w:r w:rsidRPr="00843411">
        <w:rPr>
          <w:rFonts w:ascii="Times New Roman" w:hAnsi="Times New Roman" w:cs="Times New Roman"/>
          <w:sz w:val="28"/>
          <w:szCs w:val="28"/>
        </w:rPr>
        <w:t xml:space="preserve"> и т.д.</w:t>
      </w:r>
    </w:p>
    <w:p w:rsidR="000E4853" w:rsidRPr="001C42AC" w:rsidRDefault="00D10A6B" w:rsidP="001C42AC">
      <w:pPr>
        <w:spacing w:after="0" w:line="240" w:lineRule="auto"/>
        <w:jc w:val="center"/>
        <w:rPr>
          <w:rFonts w:ascii="Times New Roman" w:hAnsi="Times New Roman" w:cs="Times New Roman"/>
          <w:b/>
          <w:sz w:val="24"/>
          <w:szCs w:val="24"/>
        </w:rPr>
      </w:pPr>
      <w:r w:rsidRPr="001C42AC">
        <w:rPr>
          <w:rFonts w:ascii="Times New Roman" w:hAnsi="Times New Roman" w:cs="Times New Roman"/>
          <w:sz w:val="24"/>
          <w:szCs w:val="24"/>
        </w:rPr>
        <w:t>Таблица 2.2</w:t>
      </w:r>
      <w:r w:rsidR="001C42AC">
        <w:rPr>
          <w:rFonts w:ascii="Times New Roman" w:hAnsi="Times New Roman" w:cs="Times New Roman"/>
          <w:sz w:val="24"/>
          <w:szCs w:val="24"/>
        </w:rPr>
        <w:t xml:space="preserve"> – </w:t>
      </w:r>
      <w:r w:rsidR="000E4853" w:rsidRPr="001C42AC">
        <w:rPr>
          <w:rFonts w:ascii="Times New Roman" w:eastAsia="Times New Roman" w:hAnsi="Times New Roman" w:cs="Times New Roman"/>
          <w:sz w:val="24"/>
          <w:szCs w:val="24"/>
          <w:lang w:eastAsia="ru-RU"/>
        </w:rPr>
        <w:t>Основные почвенные признаки</w:t>
      </w:r>
    </w:p>
    <w:tbl>
      <w:tblPr>
        <w:tblStyle w:val="a7"/>
        <w:tblW w:w="9351" w:type="dxa"/>
        <w:tblLook w:val="04A0" w:firstRow="1" w:lastRow="0" w:firstColumn="1" w:lastColumn="0" w:noHBand="0" w:noVBand="1"/>
      </w:tblPr>
      <w:tblGrid>
        <w:gridCol w:w="1868"/>
        <w:gridCol w:w="1246"/>
        <w:gridCol w:w="1701"/>
        <w:gridCol w:w="1675"/>
        <w:gridCol w:w="2861"/>
      </w:tblGrid>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Параметры почвы</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Акроним</w:t>
            </w:r>
          </w:p>
        </w:tc>
        <w:tc>
          <w:tcPr>
            <w:tcW w:w="170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Единицы измерения</w:t>
            </w:r>
          </w:p>
        </w:tc>
        <w:tc>
          <w:tcPr>
            <w:tcW w:w="1675"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Сопоставленные единицы</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Описание</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Объемная плотность</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BDOD</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kg</w:t>
            </w:r>
            <w:proofErr w:type="spellEnd"/>
            <w:r w:rsidRPr="001C42AC">
              <w:rPr>
                <w:rFonts w:ascii="Times New Roman" w:hAnsi="Times New Roman" w:cs="Times New Roman"/>
                <w:sz w:val="24"/>
                <w:szCs w:val="24"/>
              </w:rPr>
              <w:t>/dm3</w:t>
            </w:r>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/cm3</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 xml:space="preserve">Насыпная масса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в сухом состоянии</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Катионный обмен</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CEC</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mmol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Способность фракции мелкозема удерживать обменные катионы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Крупные фрагменты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CFVO</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/100 cm3 (</w:t>
            </w:r>
            <w:proofErr w:type="spellStart"/>
            <w:r w:rsidRPr="001C42AC">
              <w:rPr>
                <w:rFonts w:ascii="Times New Roman" w:hAnsi="Times New Roman" w:cs="Times New Roman"/>
                <w:sz w:val="24"/>
                <w:szCs w:val="24"/>
              </w:rPr>
              <w:t>volume</w:t>
            </w:r>
            <w:proofErr w:type="spellEnd"/>
            <w:r w:rsidRPr="001C42AC">
              <w:rPr>
                <w:rFonts w:ascii="Times New Roman" w:hAnsi="Times New Roman" w:cs="Times New Roman"/>
                <w:sz w:val="24"/>
                <w:szCs w:val="24"/>
              </w:rPr>
              <w:t xml:space="preserve"> %)</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/dm3</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Объемное содержание фрагментов крупнее 2 мм во всем грунте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eastAsia="Times New Roman" w:hAnsi="Times New Roman" w:cs="Times New Roman"/>
                <w:sz w:val="24"/>
                <w:szCs w:val="24"/>
                <w:lang w:eastAsia="ru-RU"/>
              </w:rPr>
              <w:t>Нитрогены</w:t>
            </w:r>
            <w:proofErr w:type="spellEnd"/>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N</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Сумма общего азота (аммиак, органический и восстановленный азот), измеренная методом </w:t>
            </w:r>
            <w:proofErr w:type="spellStart"/>
            <w:r w:rsidRPr="001C42AC">
              <w:rPr>
                <w:rFonts w:ascii="Times New Roman" w:hAnsi="Times New Roman" w:cs="Times New Roman"/>
                <w:sz w:val="24"/>
                <w:szCs w:val="24"/>
              </w:rPr>
              <w:t>Кьельдаля</w:t>
            </w:r>
            <w:proofErr w:type="spellEnd"/>
            <w:r w:rsidRPr="001C42AC">
              <w:rPr>
                <w:rFonts w:ascii="Times New Roman" w:hAnsi="Times New Roman" w:cs="Times New Roman"/>
                <w:sz w:val="24"/>
                <w:szCs w:val="24"/>
              </w:rPr>
              <w:t>, плюс нитрат-нитрит.</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рН</w:t>
            </w:r>
          </w:p>
        </w:tc>
        <w:tc>
          <w:tcPr>
            <w:tcW w:w="1246"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pH</w:t>
            </w:r>
            <w:proofErr w:type="spellEnd"/>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10</w:t>
            </w:r>
            <w:r w:rsidRPr="001C42AC">
              <w:rPr>
                <w:rFonts w:ascii="Cambria Math" w:hAnsi="Cambria Math" w:cs="Cambria Math"/>
                <w:sz w:val="24"/>
                <w:szCs w:val="24"/>
              </w:rPr>
              <w:t>∗</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Отрицательный десятичный логарифм активности ионов </w:t>
            </w:r>
            <w:proofErr w:type="spellStart"/>
            <w:r w:rsidRPr="001C42AC">
              <w:rPr>
                <w:rFonts w:ascii="Times New Roman" w:hAnsi="Times New Roman" w:cs="Times New Roman"/>
                <w:sz w:val="24"/>
                <w:szCs w:val="24"/>
              </w:rPr>
              <w:t>гидроксония</w:t>
            </w:r>
            <w:proofErr w:type="spellEnd"/>
            <w:r w:rsidRPr="001C42AC">
              <w:rPr>
                <w:rFonts w:ascii="Times New Roman" w:hAnsi="Times New Roman" w:cs="Times New Roman"/>
                <w:sz w:val="24"/>
                <w:szCs w:val="24"/>
              </w:rPr>
              <w:t xml:space="preserve"> (H+) в воде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Концентрация органического углерода</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SOC</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dg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органического углерода в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почвы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Фракция текстуры почвы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STF</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песка, ила и глины в </w:t>
            </w:r>
            <w:proofErr w:type="spellStart"/>
            <w:r w:rsidRPr="001C42AC">
              <w:rPr>
                <w:rFonts w:ascii="Times New Roman" w:hAnsi="Times New Roman" w:cs="Times New Roman"/>
                <w:sz w:val="24"/>
                <w:szCs w:val="24"/>
              </w:rPr>
              <w:t>мелкоземистой</w:t>
            </w:r>
            <w:proofErr w:type="spellEnd"/>
            <w:r w:rsidRPr="001C42AC">
              <w:rPr>
                <w:rFonts w:ascii="Times New Roman" w:hAnsi="Times New Roman" w:cs="Times New Roman"/>
                <w:sz w:val="24"/>
                <w:szCs w:val="24"/>
              </w:rPr>
              <w:t xml:space="preserve"> фракции почвы</w:t>
            </w:r>
          </w:p>
        </w:tc>
      </w:tr>
    </w:tbl>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Свойства почвы</w:t>
      </w:r>
    </w:p>
    <w:p w:rsidR="003D6313" w:rsidRPr="00843411" w:rsidDel="009523A4" w:rsidRDefault="00892342" w:rsidP="004F1DEC">
      <w:pPr>
        <w:shd w:val="clear" w:color="auto" w:fill="FFFFFF"/>
        <w:spacing w:after="0" w:line="360" w:lineRule="auto"/>
        <w:ind w:firstLine="709"/>
        <w:jc w:val="both"/>
        <w:rPr>
          <w:del w:id="819" w:author="root" w:date="2023-06-07T13:52:00Z"/>
          <w:rFonts w:ascii="Times New Roman" w:hAnsi="Times New Roman" w:cs="Times New Roman"/>
          <w:sz w:val="28"/>
          <w:szCs w:val="28"/>
        </w:rPr>
      </w:pPr>
      <w:r w:rsidRPr="00843411">
        <w:rPr>
          <w:rFonts w:ascii="Times New Roman" w:hAnsi="Times New Roman" w:cs="Times New Roman"/>
          <w:sz w:val="28"/>
          <w:szCs w:val="28"/>
        </w:rPr>
        <w:t xml:space="preserve">В </w:t>
      </w:r>
      <w:proofErr w:type="spellStart"/>
      <w:r w:rsidR="0033124F" w:rsidRPr="00843411">
        <w:rPr>
          <w:rFonts w:ascii="Times New Roman" w:hAnsi="Times New Roman" w:cs="Times New Roman"/>
          <w:sz w:val="28"/>
          <w:szCs w:val="28"/>
        </w:rPr>
        <w:t>SoilGrids</w:t>
      </w:r>
      <w:proofErr w:type="spellEnd"/>
      <w:r w:rsidR="0033124F" w:rsidRPr="00843411">
        <w:rPr>
          <w:rFonts w:ascii="Times New Roman" w:hAnsi="Times New Roman" w:cs="Times New Roman"/>
          <w:sz w:val="28"/>
          <w:szCs w:val="28"/>
        </w:rPr>
        <w:t xml:space="preserve"> почва</w:t>
      </w:r>
      <w:r w:rsidR="003D6313" w:rsidRPr="00843411">
        <w:rPr>
          <w:rFonts w:ascii="Times New Roman" w:hAnsi="Times New Roman" w:cs="Times New Roman"/>
          <w:sz w:val="28"/>
          <w:szCs w:val="28"/>
        </w:rPr>
        <w:t xml:space="preserve"> — это материал </w:t>
      </w:r>
      <w:r w:rsidR="0033124F" w:rsidRPr="00843411">
        <w:rPr>
          <w:rFonts w:ascii="Times New Roman" w:hAnsi="Times New Roman" w:cs="Times New Roman"/>
          <w:sz w:val="28"/>
          <w:szCs w:val="28"/>
        </w:rPr>
        <w:t>глубиной</w:t>
      </w:r>
      <w:r w:rsidR="003D6313" w:rsidRPr="00843411">
        <w:rPr>
          <w:rFonts w:ascii="Times New Roman" w:hAnsi="Times New Roman" w:cs="Times New Roman"/>
          <w:sz w:val="28"/>
          <w:szCs w:val="28"/>
        </w:rPr>
        <w:t xml:space="preserve"> до 2 м, находящийся в прямом контакте с атмосферой; таким образом, подводные почвы и почвы, подверженные воздействию приливов и отливов, здесь не рассматриваются. Ни материалы глубже 2 м. Что для на</w:t>
      </w:r>
      <w:r w:rsidRPr="00843411">
        <w:rPr>
          <w:rFonts w:ascii="Times New Roman" w:hAnsi="Times New Roman" w:cs="Times New Roman"/>
          <w:sz w:val="28"/>
          <w:szCs w:val="28"/>
        </w:rPr>
        <w:t>с</w:t>
      </w:r>
      <w:r w:rsidR="003D6313" w:rsidRPr="00843411">
        <w:rPr>
          <w:rFonts w:ascii="Times New Roman" w:hAnsi="Times New Roman" w:cs="Times New Roman"/>
          <w:sz w:val="28"/>
          <w:szCs w:val="28"/>
        </w:rPr>
        <w:t xml:space="preserve"> крайне удобно так как в большинстве случаях корни винограда глубже не растут. Тем самым если не были получены данные почвы, то считается что в этом месте нельзя выращивать виноград (вода, приливы отливы, города, горы и т.д.)</w:t>
      </w:r>
      <w:ins w:id="820" w:author="root" w:date="2023-06-07T15:07:00Z">
        <w:r w:rsidR="001E70F7">
          <w:rPr>
            <w:rFonts w:ascii="Times New Roman" w:hAnsi="Times New Roman" w:cs="Times New Roman"/>
            <w:sz w:val="28"/>
            <w:szCs w:val="28"/>
          </w:rPr>
          <w:t>.</w:t>
        </w:r>
      </w:ins>
    </w:p>
    <w:p w:rsidR="003D6313" w:rsidRDefault="003D6313"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Предсказание свойств почвы</w:t>
      </w:r>
    </w:p>
    <w:p w:rsidR="003D6313" w:rsidRPr="00843411" w:rsidDel="006D6AD6" w:rsidRDefault="003D6313" w:rsidP="004F1DEC">
      <w:pPr>
        <w:shd w:val="clear" w:color="auto" w:fill="FFFFFF"/>
        <w:spacing w:after="0" w:line="360" w:lineRule="auto"/>
        <w:ind w:firstLine="709"/>
        <w:jc w:val="both"/>
        <w:rPr>
          <w:del w:id="821" w:author="root" w:date="2023-06-07T11:26:00Z"/>
          <w:rFonts w:ascii="Times New Roman" w:hAnsi="Times New Roman" w:cs="Times New Roman"/>
          <w:sz w:val="28"/>
          <w:szCs w:val="28"/>
        </w:rPr>
      </w:pPr>
      <w:r w:rsidRPr="00843411">
        <w:rPr>
          <w:rFonts w:ascii="Times New Roman" w:hAnsi="Times New Roman" w:cs="Times New Roman"/>
          <w:sz w:val="28"/>
          <w:szCs w:val="28"/>
        </w:rPr>
        <w:t>Был рассчитан процент перекрестных проверок, содержащихся в интервале прогнозирования 0,9 В идеале PICP близок к 0,9, что указывает на правильную оценку неопределенности. Значение PICP, существенно превышающее 0,9, свидетельствует о том, что неопределенность была недооценена; существенно меньший PICP указывает на то, что он был завышен. 90-й интервал предсказания (PI90</w:t>
      </w:r>
      <w:ins w:id="822" w:author="root" w:date="2023-06-07T11:26:00Z">
        <w:r w:rsidR="006D6AD6" w:rsidRPr="007106C6">
          <w:rPr>
            <w:rFonts w:ascii="Times New Roman" w:hAnsi="Times New Roman" w:cs="Times New Roman"/>
            <w:sz w:val="28"/>
            <w:szCs w:val="28"/>
            <w:rPrChange w:id="823" w:author="root" w:date="2023-06-07T14:43:00Z">
              <w:rPr>
                <w:rFonts w:ascii="Times New Roman" w:hAnsi="Times New Roman" w:cs="Times New Roman"/>
                <w:sz w:val="28"/>
                <w:szCs w:val="28"/>
                <w:lang w:val="en-US"/>
              </w:rPr>
            </w:rPrChange>
          </w:rPr>
          <w:t xml:space="preserve">) </w:t>
        </w:r>
      </w:ins>
      <w:del w:id="824" w:author="root" w:date="2023-06-07T11:26:00Z">
        <w:r w:rsidRPr="00843411" w:rsidDel="006D6AD6">
          <w:rPr>
            <w:rFonts w:ascii="Times New Roman" w:hAnsi="Times New Roman" w:cs="Times New Roman"/>
            <w:sz w:val="28"/>
            <w:szCs w:val="28"/>
          </w:rPr>
          <w:delText>)</w:delText>
        </w:r>
      </w:del>
    </w:p>
    <w:p w:rsidR="003D6313" w:rsidRPr="007106C6" w:rsidRDefault="003D6313" w:rsidP="004F1DEC">
      <w:pPr>
        <w:shd w:val="clear" w:color="auto" w:fill="FFFFFF"/>
        <w:spacing w:after="0" w:line="360" w:lineRule="auto"/>
        <w:ind w:firstLine="709"/>
        <w:jc w:val="both"/>
        <w:rPr>
          <w:rFonts w:ascii="Times New Roman" w:hAnsi="Times New Roman" w:cs="Times New Roman"/>
          <w:sz w:val="28"/>
          <w:szCs w:val="28"/>
          <w:rPrChange w:id="825" w:author="root" w:date="2023-06-07T14:43:00Z">
            <w:rPr>
              <w:rFonts w:ascii="Times New Roman" w:hAnsi="Times New Roman" w:cs="Times New Roman"/>
              <w:sz w:val="28"/>
              <w:szCs w:val="28"/>
            </w:rPr>
          </w:rPrChange>
        </w:rPr>
      </w:pPr>
      <w:r w:rsidRPr="00843411">
        <w:rPr>
          <w:rFonts w:ascii="Times New Roman" w:hAnsi="Times New Roman" w:cs="Times New Roman"/>
          <w:sz w:val="28"/>
          <w:szCs w:val="28"/>
        </w:rPr>
        <w:t>PI90 =</w:t>
      </w:r>
      <w:r w:rsidRPr="00843411">
        <w:rPr>
          <w:rFonts w:ascii="Times New Roman" w:hAnsi="Times New Roman" w:cs="Times New Roman"/>
          <w:sz w:val="28"/>
          <w:szCs w:val="28"/>
          <w:lang w:val="en-US"/>
        </w:rPr>
        <w:t>q</w:t>
      </w:r>
      <w:r w:rsidRPr="00843411">
        <w:rPr>
          <w:rFonts w:ascii="Times New Roman" w:hAnsi="Times New Roman" w:cs="Times New Roman"/>
          <w:sz w:val="28"/>
          <w:szCs w:val="28"/>
        </w:rPr>
        <w:t>0.95−q0.05</w:t>
      </w:r>
      <w:ins w:id="826" w:author="root" w:date="2023-06-07T11:26:00Z">
        <w:r w:rsidR="006D6AD6" w:rsidRPr="007106C6">
          <w:rPr>
            <w:rFonts w:ascii="Times New Roman" w:hAnsi="Times New Roman" w:cs="Times New Roman"/>
            <w:sz w:val="28"/>
            <w:szCs w:val="28"/>
            <w:rPrChange w:id="827" w:author="root" w:date="2023-06-07T14:43:00Z">
              <w:rPr>
                <w:rFonts w:ascii="Times New Roman" w:hAnsi="Times New Roman" w:cs="Times New Roman"/>
                <w:sz w:val="28"/>
                <w:szCs w:val="28"/>
                <w:lang w:val="en-US"/>
              </w:rPr>
            </w:rPrChange>
          </w:rPr>
          <w:t xml:space="preserve"> [6].</w:t>
        </w:r>
      </w:ins>
    </w:p>
    <w:p w:rsidR="008B50E5" w:rsidRPr="007106C6" w:rsidRDefault="008B50E5" w:rsidP="004F1DEC">
      <w:pPr>
        <w:pStyle w:val="a4"/>
        <w:shd w:val="clear" w:color="auto" w:fill="FFFFFF"/>
        <w:spacing w:before="0" w:beforeAutospacing="0" w:after="0" w:afterAutospacing="0" w:line="360" w:lineRule="auto"/>
        <w:ind w:firstLine="709"/>
        <w:jc w:val="both"/>
        <w:rPr>
          <w:ins w:id="828" w:author="root" w:date="2023-06-07T13:52:00Z"/>
          <w:b/>
          <w:sz w:val="28"/>
          <w:szCs w:val="28"/>
          <w:rPrChange w:id="829" w:author="root" w:date="2023-06-07T14:43:00Z">
            <w:rPr>
              <w:ins w:id="830" w:author="root" w:date="2023-06-07T13:52:00Z"/>
              <w:b/>
              <w:sz w:val="28"/>
              <w:szCs w:val="28"/>
              <w:lang w:val="en-US"/>
            </w:rPr>
          </w:rPrChange>
        </w:rPr>
      </w:pPr>
      <w:r w:rsidRPr="00843411">
        <w:rPr>
          <w:b/>
          <w:sz w:val="28"/>
          <w:szCs w:val="28"/>
        </w:rPr>
        <w:t xml:space="preserve">Метод </w:t>
      </w:r>
      <w:r w:rsidRPr="00843411">
        <w:rPr>
          <w:b/>
          <w:sz w:val="28"/>
          <w:szCs w:val="28"/>
          <w:lang w:val="en-US"/>
        </w:rPr>
        <w:t>update</w:t>
      </w:r>
      <w:r w:rsidRPr="00843411">
        <w:rPr>
          <w:b/>
          <w:sz w:val="28"/>
          <w:szCs w:val="28"/>
        </w:rPr>
        <w:t>_</w:t>
      </w:r>
      <w:r w:rsidRPr="00843411">
        <w:rPr>
          <w:b/>
          <w:sz w:val="28"/>
          <w:szCs w:val="28"/>
          <w:lang w:val="en-US"/>
        </w:rPr>
        <w:t>context</w:t>
      </w:r>
      <w:r w:rsidRPr="00843411">
        <w:rPr>
          <w:b/>
          <w:sz w:val="28"/>
          <w:szCs w:val="28"/>
        </w:rPr>
        <w:t xml:space="preserve"> у сущности</w:t>
      </w:r>
      <w:r w:rsidRPr="00843411">
        <w:rPr>
          <w:sz w:val="28"/>
          <w:szCs w:val="28"/>
        </w:rPr>
        <w:t xml:space="preserve"> </w:t>
      </w:r>
      <w:proofErr w:type="spellStart"/>
      <w:r w:rsidRPr="00843411">
        <w:rPr>
          <w:b/>
          <w:sz w:val="28"/>
          <w:szCs w:val="28"/>
          <w:lang w:val="en-US"/>
        </w:rPr>
        <w:t>CreatePolygons</w:t>
      </w:r>
      <w:proofErr w:type="spellEnd"/>
    </w:p>
    <w:p w:rsidR="009523A4" w:rsidRPr="009523A4" w:rsidRDefault="009523A4" w:rsidP="004F1DEC">
      <w:pPr>
        <w:pStyle w:val="a4"/>
        <w:shd w:val="clear" w:color="auto" w:fill="FFFFFF"/>
        <w:spacing w:before="0" w:beforeAutospacing="0" w:after="0" w:afterAutospacing="0" w:line="360" w:lineRule="auto"/>
        <w:ind w:firstLine="709"/>
        <w:jc w:val="both"/>
        <w:rPr>
          <w:sz w:val="28"/>
          <w:szCs w:val="28"/>
          <w:rPrChange w:id="831" w:author="root" w:date="2023-06-07T13:52:00Z">
            <w:rPr>
              <w:sz w:val="28"/>
              <w:szCs w:val="28"/>
            </w:rPr>
          </w:rPrChange>
        </w:rPr>
      </w:pPr>
      <w:ins w:id="832" w:author="root" w:date="2023-06-07T13:52:00Z">
        <w:r>
          <w:rPr>
            <w:sz w:val="28"/>
            <w:szCs w:val="28"/>
          </w:rPr>
          <w:t>Вспомогательный метод</w:t>
        </w:r>
      </w:ins>
      <w:ins w:id="833" w:author="root" w:date="2023-06-07T13:53:00Z">
        <w:r w:rsidRPr="009523A4">
          <w:rPr>
            <w:sz w:val="28"/>
            <w:szCs w:val="28"/>
          </w:rPr>
          <w:t xml:space="preserve"> </w:t>
        </w:r>
        <w:r w:rsidRPr="00843411">
          <w:rPr>
            <w:sz w:val="28"/>
            <w:szCs w:val="28"/>
          </w:rPr>
          <w:t>добавление переданных признаков в словарь полигона (рис 2.20).</w:t>
        </w:r>
      </w:ins>
    </w:p>
    <w:p w:rsidR="008B50E5" w:rsidRPr="00843411" w:rsidRDefault="008B50E5"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4873FF9" wp14:editId="63AE1C81">
            <wp:extent cx="5940425" cy="14306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30655"/>
                    </a:xfrm>
                    <a:prstGeom prst="rect">
                      <a:avLst/>
                    </a:prstGeom>
                  </pic:spPr>
                </pic:pic>
              </a:graphicData>
            </a:graphic>
          </wp:inline>
        </w:drawing>
      </w:r>
    </w:p>
    <w:p w:rsidR="008B50E5" w:rsidRPr="00843411" w:rsidRDefault="008B50E5"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w:t>
      </w:r>
      <w:r w:rsidR="00F14764" w:rsidRPr="00D07688">
        <w:rPr>
          <w:rFonts w:ascii="Times New Roman" w:hAnsi="Times New Roman" w:cs="Times New Roman"/>
          <w:sz w:val="24"/>
          <w:szCs w:val="28"/>
        </w:rPr>
        <w:t>20</w:t>
      </w:r>
      <w:r w:rsidRPr="00D07688">
        <w:rPr>
          <w:rFonts w:ascii="Times New Roman" w:hAnsi="Times New Roman" w:cs="Times New Roman"/>
          <w:sz w:val="24"/>
          <w:szCs w:val="28"/>
        </w:rPr>
        <w:t xml:space="preserve"> – Метод добавления к полигонам новых признаков</w:t>
      </w:r>
    </w:p>
    <w:p w:rsidR="00B13D1F" w:rsidRPr="00843411" w:rsidRDefault="008B50E5" w:rsidP="004F1DEC">
      <w:pPr>
        <w:shd w:val="clear" w:color="auto" w:fill="FFFFFF"/>
        <w:spacing w:after="0" w:line="360" w:lineRule="auto"/>
        <w:ind w:firstLine="709"/>
        <w:jc w:val="both"/>
        <w:rPr>
          <w:rFonts w:ascii="Times New Roman" w:hAnsi="Times New Roman" w:cs="Times New Roman"/>
          <w:sz w:val="28"/>
          <w:szCs w:val="28"/>
        </w:rPr>
      </w:pPr>
      <w:del w:id="834" w:author="root" w:date="2023-06-07T13:53:00Z">
        <w:r w:rsidRPr="00843411" w:rsidDel="009523A4">
          <w:rPr>
            <w:rFonts w:ascii="Times New Roman" w:hAnsi="Times New Roman" w:cs="Times New Roman"/>
            <w:sz w:val="28"/>
            <w:szCs w:val="28"/>
          </w:rPr>
          <w:delText>Метод добавление переданных признаков в словарь полигона</w:delText>
        </w:r>
        <w:r w:rsidR="00F14764" w:rsidRPr="00843411" w:rsidDel="009523A4">
          <w:rPr>
            <w:rFonts w:ascii="Times New Roman" w:hAnsi="Times New Roman" w:cs="Times New Roman"/>
            <w:sz w:val="28"/>
            <w:szCs w:val="28"/>
          </w:rPr>
          <w:delText xml:space="preserve"> (рис 2.20).</w:delText>
        </w:r>
      </w:del>
    </w:p>
    <w:p w:rsidR="008B50E5" w:rsidRPr="007106C6" w:rsidRDefault="00F14764" w:rsidP="004F1DEC">
      <w:pPr>
        <w:shd w:val="clear" w:color="auto" w:fill="FFFFFF"/>
        <w:spacing w:after="0" w:line="360" w:lineRule="auto"/>
        <w:ind w:firstLine="709"/>
        <w:jc w:val="both"/>
        <w:rPr>
          <w:ins w:id="835" w:author="root" w:date="2023-06-07T13:53:00Z"/>
          <w:rFonts w:ascii="Times New Roman" w:eastAsia="Times New Roman" w:hAnsi="Times New Roman" w:cs="Times New Roman"/>
          <w:b/>
          <w:sz w:val="28"/>
          <w:szCs w:val="28"/>
          <w:lang w:eastAsia="ru-RU"/>
          <w:rPrChange w:id="836" w:author="root" w:date="2023-06-07T14:43:00Z">
            <w:rPr>
              <w:ins w:id="837" w:author="root" w:date="2023-06-07T13:53:00Z"/>
              <w:rFonts w:ascii="Times New Roman" w:eastAsia="Times New Roman" w:hAnsi="Times New Roman" w:cs="Times New Roman"/>
              <w:b/>
              <w:sz w:val="28"/>
              <w:szCs w:val="28"/>
              <w:lang w:val="en-US" w:eastAsia="ru-RU"/>
            </w:rPr>
          </w:rPrChange>
        </w:rPr>
      </w:pPr>
      <w:r w:rsidRPr="00843411">
        <w:rPr>
          <w:rFonts w:ascii="Times New Roman" w:hAnsi="Times New Roman" w:cs="Times New Roman"/>
          <w:b/>
          <w:sz w:val="28"/>
          <w:szCs w:val="28"/>
        </w:rPr>
        <w:t xml:space="preserve">Сущность </w:t>
      </w:r>
      <w:proofErr w:type="spellStart"/>
      <w:r w:rsidRPr="00843411">
        <w:rPr>
          <w:rFonts w:ascii="Times New Roman" w:eastAsia="Times New Roman" w:hAnsi="Times New Roman" w:cs="Times New Roman"/>
          <w:b/>
          <w:sz w:val="28"/>
          <w:szCs w:val="28"/>
          <w:lang w:val="en-US" w:eastAsia="ru-RU"/>
        </w:rPr>
        <w:t>PolygonAdminEnt</w:t>
      </w:r>
      <w:proofErr w:type="spellEnd"/>
    </w:p>
    <w:p w:rsidR="009523A4" w:rsidRPr="009523A4"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38" w:author="root" w:date="2023-06-07T13:53:00Z">
            <w:rPr>
              <w:rFonts w:ascii="Times New Roman" w:eastAsia="Times New Roman" w:hAnsi="Times New Roman" w:cs="Times New Roman"/>
              <w:b/>
              <w:sz w:val="28"/>
              <w:szCs w:val="28"/>
              <w:lang w:val="en-US" w:eastAsia="ru-RU"/>
            </w:rPr>
          </w:rPrChange>
        </w:rPr>
      </w:pPr>
      <w:ins w:id="839" w:author="root" w:date="2023-06-07T13:56:00Z">
        <w:r>
          <w:rPr>
            <w:rFonts w:ascii="Times New Roman" w:eastAsia="Times New Roman" w:hAnsi="Times New Roman" w:cs="Times New Roman"/>
            <w:sz w:val="28"/>
            <w:szCs w:val="28"/>
            <w:lang w:eastAsia="ru-RU"/>
          </w:rPr>
          <w:t>В сущности,</w:t>
        </w:r>
      </w:ins>
      <w:ins w:id="840" w:author="root" w:date="2023-06-07T13:53:00Z">
        <w:r>
          <w:rPr>
            <w:rFonts w:ascii="Times New Roman" w:eastAsia="Times New Roman" w:hAnsi="Times New Roman" w:cs="Times New Roman"/>
            <w:sz w:val="28"/>
            <w:szCs w:val="28"/>
            <w:lang w:eastAsia="ru-RU"/>
          </w:rPr>
          <w:t xml:space="preserve"> реализована бизнес логика роли администратора</w:t>
        </w:r>
      </w:ins>
      <w:ins w:id="841" w:author="root" w:date="2023-06-07T13:54:00Z">
        <w:r>
          <w:rPr>
            <w:rFonts w:ascii="Times New Roman" w:eastAsia="Times New Roman" w:hAnsi="Times New Roman" w:cs="Times New Roman"/>
            <w:sz w:val="28"/>
            <w:szCs w:val="28"/>
            <w:lang w:eastAsia="ru-RU"/>
          </w:rPr>
          <w:t>, а именно получения оценки местности от модели машинного обучения</w:t>
        </w:r>
      </w:ins>
      <w:ins w:id="842" w:author="root" w:date="2023-06-07T14:54:00Z">
        <w:r w:rsidR="00A976E6" w:rsidRPr="00A976E6">
          <w:rPr>
            <w:rFonts w:ascii="Times New Roman" w:eastAsia="Times New Roman" w:hAnsi="Times New Roman" w:cs="Times New Roman"/>
            <w:sz w:val="28"/>
            <w:szCs w:val="28"/>
            <w:lang w:eastAsia="ru-RU"/>
            <w:rPrChange w:id="843" w:author="root" w:date="2023-06-07T14:54:00Z">
              <w:rPr>
                <w:rFonts w:ascii="Times New Roman" w:eastAsia="Times New Roman" w:hAnsi="Times New Roman" w:cs="Times New Roman"/>
                <w:sz w:val="28"/>
                <w:szCs w:val="28"/>
                <w:lang w:val="en-US" w:eastAsia="ru-RU"/>
              </w:rPr>
            </w:rPrChange>
          </w:rPr>
          <w:t xml:space="preserve"> [17]</w:t>
        </w:r>
      </w:ins>
      <w:ins w:id="844" w:author="root" w:date="2023-06-07T13:54:00Z">
        <w:r>
          <w:rPr>
            <w:rFonts w:ascii="Times New Roman" w:eastAsia="Times New Roman" w:hAnsi="Times New Roman" w:cs="Times New Roman"/>
            <w:sz w:val="28"/>
            <w:szCs w:val="28"/>
            <w:lang w:eastAsia="ru-RU"/>
          </w:rPr>
          <w:t>.</w:t>
        </w:r>
      </w:ins>
    </w:p>
    <w:p w:rsidR="00F14764" w:rsidRPr="00843411" w:rsidRDefault="00005D0C"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F527E5F" wp14:editId="2AC6F3CE">
            <wp:extent cx="5283200" cy="3554512"/>
            <wp:effectExtent l="0" t="0" r="0"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2626" cy="3560854"/>
                    </a:xfrm>
                    <a:prstGeom prst="rect">
                      <a:avLst/>
                    </a:prstGeom>
                  </pic:spPr>
                </pic:pic>
              </a:graphicData>
            </a:graphic>
          </wp:inline>
        </w:drawing>
      </w:r>
    </w:p>
    <w:p w:rsidR="00F14764" w:rsidRPr="00843411" w:rsidRDefault="00F14764"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2.21 – Инициализация сущности Администратора</w:t>
      </w:r>
    </w:p>
    <w:p w:rsidR="00F14764" w:rsidRPr="00843411" w:rsidRDefault="00F147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При инициализации</w:t>
      </w:r>
      <w:r w:rsidR="00005D0C" w:rsidRPr="00843411">
        <w:rPr>
          <w:rFonts w:ascii="Times New Roman" w:eastAsia="Times New Roman" w:hAnsi="Times New Roman" w:cs="Times New Roman"/>
          <w:sz w:val="28"/>
          <w:szCs w:val="28"/>
          <w:lang w:eastAsia="ru-RU"/>
        </w:rPr>
        <w:t xml:space="preserve"> (рис. 2.21)</w:t>
      </w:r>
      <w:r w:rsidRPr="00843411">
        <w:rPr>
          <w:rFonts w:ascii="Times New Roman" w:eastAsia="Times New Roman" w:hAnsi="Times New Roman" w:cs="Times New Roman"/>
          <w:sz w:val="28"/>
          <w:szCs w:val="28"/>
          <w:lang w:eastAsia="ru-RU"/>
        </w:rPr>
        <w:t xml:space="preserve"> мы передаем полигон для дальнейшего взаимодействие с ним</w:t>
      </w:r>
      <w:r w:rsidR="00005D0C" w:rsidRPr="00843411">
        <w:rPr>
          <w:rFonts w:ascii="Times New Roman" w:eastAsia="Times New Roman" w:hAnsi="Times New Roman" w:cs="Times New Roman"/>
          <w:sz w:val="28"/>
          <w:szCs w:val="28"/>
          <w:lang w:eastAsia="ru-RU"/>
        </w:rPr>
        <w:t xml:space="preserve"> и создание переменных необходимых для работы с моделью</w:t>
      </w:r>
      <w:r w:rsidRPr="00843411">
        <w:rPr>
          <w:rFonts w:ascii="Times New Roman" w:eastAsia="Times New Roman" w:hAnsi="Times New Roman" w:cs="Times New Roman"/>
          <w:sz w:val="28"/>
          <w:szCs w:val="28"/>
          <w:lang w:eastAsia="ru-RU"/>
        </w:rPr>
        <w:t xml:space="preserve">. В сущности, Администратора происходит выставление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полигону, через методы, описанные</w:t>
      </w:r>
      <w:r w:rsidR="00005D0C" w:rsidRPr="00843411">
        <w:rPr>
          <w:rFonts w:ascii="Times New Roman" w:eastAsia="Times New Roman" w:hAnsi="Times New Roman" w:cs="Times New Roman"/>
          <w:sz w:val="28"/>
          <w:szCs w:val="28"/>
          <w:lang w:eastAsia="ru-RU"/>
        </w:rPr>
        <w:t xml:space="preserve"> в</w:t>
      </w:r>
      <w:r w:rsidRPr="00843411">
        <w:rPr>
          <w:rFonts w:ascii="Times New Roman" w:eastAsia="Times New Roman" w:hAnsi="Times New Roman" w:cs="Times New Roman"/>
          <w:sz w:val="28"/>
          <w:szCs w:val="28"/>
          <w:lang w:eastAsia="ru-RU"/>
        </w:rPr>
        <w:t xml:space="preserve"> далее</w:t>
      </w:r>
      <w:r w:rsidR="00005D0C" w:rsidRPr="00843411">
        <w:rPr>
          <w:rFonts w:ascii="Times New Roman" w:eastAsia="Times New Roman" w:hAnsi="Times New Roman" w:cs="Times New Roman"/>
          <w:sz w:val="28"/>
          <w:szCs w:val="28"/>
          <w:lang w:eastAsia="ru-RU"/>
        </w:rPr>
        <w:t>.</w:t>
      </w: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Pr="00843411" w:rsidRDefault="00D07688" w:rsidP="004F1DEC">
      <w:pPr>
        <w:shd w:val="clear" w:color="auto" w:fill="FFFFFF"/>
        <w:spacing w:after="0" w:line="360" w:lineRule="auto"/>
        <w:ind w:firstLine="709"/>
        <w:jc w:val="both"/>
        <w:rPr>
          <w:rFonts w:ascii="Times New Roman" w:hAnsi="Times New Roman" w:cs="Times New Roman"/>
          <w:sz w:val="28"/>
          <w:szCs w:val="28"/>
        </w:rPr>
      </w:pPr>
    </w:p>
    <w:p w:rsidR="003D6313" w:rsidRDefault="00911710" w:rsidP="004F1DEC">
      <w:pPr>
        <w:shd w:val="clear" w:color="auto" w:fill="FFFFFF"/>
        <w:spacing w:after="0" w:line="360" w:lineRule="auto"/>
        <w:ind w:firstLine="709"/>
        <w:jc w:val="both"/>
        <w:rPr>
          <w:ins w:id="845" w:author="root" w:date="2023-06-07T13:54: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scored_polygons</w:t>
      </w:r>
      <w:proofErr w:type="spellEnd"/>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у</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сущности</w:t>
      </w:r>
      <w:r w:rsidR="00686C29" w:rsidRPr="00843411">
        <w:rPr>
          <w:rFonts w:ascii="Times New Roman" w:eastAsia="Times New Roman" w:hAnsi="Times New Roman" w:cs="Times New Roman"/>
          <w:b/>
          <w:sz w:val="28"/>
          <w:szCs w:val="28"/>
          <w:lang w:val="en-US" w:eastAsia="ru-RU"/>
        </w:rPr>
        <w:t xml:space="preserve"> </w:t>
      </w:r>
      <w:proofErr w:type="spellStart"/>
      <w:r w:rsidR="00686C29" w:rsidRPr="00843411">
        <w:rPr>
          <w:rFonts w:ascii="Times New Roman" w:eastAsia="Times New Roman" w:hAnsi="Times New Roman" w:cs="Times New Roman"/>
          <w:b/>
          <w:sz w:val="28"/>
          <w:szCs w:val="28"/>
          <w:lang w:val="en-US" w:eastAsia="ru-RU"/>
        </w:rPr>
        <w:t>PolygonAdminEnt</w:t>
      </w:r>
      <w:proofErr w:type="spellEnd"/>
    </w:p>
    <w:p w:rsidR="009523A4" w:rsidRPr="009523A4"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46" w:author="root" w:date="2023-06-07T13:54:00Z">
            <w:rPr>
              <w:rFonts w:ascii="Times New Roman" w:eastAsia="Times New Roman" w:hAnsi="Times New Roman" w:cs="Times New Roman"/>
              <w:b/>
              <w:sz w:val="28"/>
              <w:szCs w:val="28"/>
              <w:lang w:val="en-US" w:eastAsia="ru-RU"/>
            </w:rPr>
          </w:rPrChange>
        </w:rPr>
      </w:pPr>
      <w:ins w:id="847" w:author="root" w:date="2023-06-07T13:54:00Z">
        <w:r>
          <w:rPr>
            <w:rFonts w:ascii="Times New Roman" w:eastAsia="Times New Roman" w:hAnsi="Times New Roman" w:cs="Times New Roman"/>
            <w:sz w:val="28"/>
            <w:szCs w:val="28"/>
            <w:lang w:eastAsia="ru-RU"/>
          </w:rPr>
          <w:t xml:space="preserve">Основной метод получение и выставление </w:t>
        </w:r>
        <w:proofErr w:type="spellStart"/>
        <w:r>
          <w:rPr>
            <w:rFonts w:ascii="Times New Roman" w:eastAsia="Times New Roman" w:hAnsi="Times New Roman" w:cs="Times New Roman"/>
            <w:sz w:val="28"/>
            <w:szCs w:val="28"/>
            <w:lang w:eastAsia="ru-RU"/>
          </w:rPr>
          <w:t>скоринга</w:t>
        </w:r>
      </w:ins>
      <w:proofErr w:type="spellEnd"/>
      <w:ins w:id="848" w:author="root" w:date="2023-06-07T13:57:00Z">
        <w:r>
          <w:rPr>
            <w:rFonts w:ascii="Times New Roman" w:eastAsia="Times New Roman" w:hAnsi="Times New Roman" w:cs="Times New Roman"/>
            <w:sz w:val="28"/>
            <w:szCs w:val="28"/>
            <w:lang w:eastAsia="ru-RU"/>
          </w:rPr>
          <w:t>.</w:t>
        </w:r>
      </w:ins>
    </w:p>
    <w:p w:rsidR="00C833BF" w:rsidRPr="00843411" w:rsidRDefault="00FB3382"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0BFC99F3" wp14:editId="74AAB7C5">
            <wp:extent cx="4728493" cy="403956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789" cy="4056048"/>
                    </a:xfrm>
                    <a:prstGeom prst="rect">
                      <a:avLst/>
                    </a:prstGeom>
                  </pic:spPr>
                </pic:pic>
              </a:graphicData>
            </a:graphic>
          </wp:inline>
        </w:drawing>
      </w:r>
    </w:p>
    <w:p w:rsidR="008B50E5" w:rsidRPr="00843411" w:rsidRDefault="008B50E5"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22</w:t>
      </w:r>
      <w:r w:rsidRPr="00D07688">
        <w:rPr>
          <w:szCs w:val="28"/>
        </w:rPr>
        <w:t xml:space="preserve"> </w:t>
      </w:r>
      <w:r w:rsidR="008872D7" w:rsidRPr="00D07688">
        <w:rPr>
          <w:szCs w:val="28"/>
        </w:rPr>
        <w:t>–</w:t>
      </w:r>
      <w:r w:rsidRPr="00D07688">
        <w:rPr>
          <w:szCs w:val="28"/>
        </w:rPr>
        <w:t xml:space="preserve"> </w:t>
      </w:r>
      <w:r w:rsidR="008872D7" w:rsidRPr="00D07688">
        <w:rPr>
          <w:szCs w:val="28"/>
        </w:rPr>
        <w:t>Метод оценки полигонов</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5458FF1F" wp14:editId="75401A28">
            <wp:extent cx="3867614" cy="3727048"/>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5289" cy="3734444"/>
                    </a:xfrm>
                    <a:prstGeom prst="rect">
                      <a:avLst/>
                    </a:prstGeom>
                  </pic:spPr>
                </pic:pic>
              </a:graphicData>
            </a:graphic>
          </wp:inline>
        </w:drawing>
      </w:r>
    </w:p>
    <w:p w:rsidR="008872D7" w:rsidRPr="00843411"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lastRenderedPageBreak/>
        <w:t>Рисунок 2.</w:t>
      </w:r>
      <w:r w:rsidR="00005D0C" w:rsidRPr="00D07688">
        <w:rPr>
          <w:szCs w:val="28"/>
        </w:rPr>
        <w:t>23</w:t>
      </w:r>
      <w:r w:rsidRPr="00D07688">
        <w:rPr>
          <w:szCs w:val="28"/>
        </w:rPr>
        <w:t xml:space="preserve"> – Метод преобразование наборов вариантов погоды в модели читаемый формат</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37385ED4" wp14:editId="089AACE2">
            <wp:extent cx="5940425" cy="14712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471295"/>
                    </a:xfrm>
                    <a:prstGeom prst="rect">
                      <a:avLst/>
                    </a:prstGeom>
                  </pic:spPr>
                </pic:pic>
              </a:graphicData>
            </a:graphic>
          </wp:inline>
        </w:drawing>
      </w:r>
    </w:p>
    <w:p w:rsidR="008872D7"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24</w:t>
      </w:r>
      <w:r w:rsidRPr="00D07688">
        <w:rPr>
          <w:szCs w:val="28"/>
        </w:rPr>
        <w:t xml:space="preserve"> – Метод изменяющий значения </w:t>
      </w:r>
      <w:proofErr w:type="spellStart"/>
      <w:r w:rsidRPr="00D07688">
        <w:rPr>
          <w:szCs w:val="28"/>
        </w:rPr>
        <w:t>скоринга</w:t>
      </w:r>
      <w:proofErr w:type="spellEnd"/>
      <w:r w:rsidRPr="00D07688">
        <w:rPr>
          <w:szCs w:val="28"/>
        </w:rPr>
        <w:t xml:space="preserve"> у полигона, в зависимости от значения угла наклона</w:t>
      </w:r>
    </w:p>
    <w:p w:rsidR="009C7D5A" w:rsidRPr="00843411" w:rsidRDefault="009C7D5A" w:rsidP="009C7D5A">
      <w:pPr>
        <w:pStyle w:val="a4"/>
        <w:shd w:val="clear" w:color="auto" w:fill="FFFFFF"/>
        <w:spacing w:before="0" w:beforeAutospacing="0" w:after="0" w:afterAutospacing="0" w:line="360" w:lineRule="auto"/>
        <w:ind w:firstLine="709"/>
        <w:jc w:val="center"/>
        <w:rPr>
          <w:sz w:val="28"/>
          <w:szCs w:val="28"/>
        </w:rPr>
      </w:pPr>
    </w:p>
    <w:p w:rsidR="00C8078E" w:rsidDel="009523A4" w:rsidRDefault="00353F50" w:rsidP="004F1DEC">
      <w:pPr>
        <w:pStyle w:val="a4"/>
        <w:shd w:val="clear" w:color="auto" w:fill="FFFFFF"/>
        <w:spacing w:before="0" w:beforeAutospacing="0" w:after="0" w:afterAutospacing="0" w:line="360" w:lineRule="auto"/>
        <w:ind w:firstLine="709"/>
        <w:jc w:val="both"/>
        <w:rPr>
          <w:del w:id="849" w:author="root" w:date="2023-06-07T13:55:00Z"/>
          <w:sz w:val="28"/>
          <w:szCs w:val="28"/>
        </w:rPr>
      </w:pPr>
      <w:r w:rsidRPr="00843411">
        <w:rPr>
          <w:sz w:val="28"/>
          <w:szCs w:val="28"/>
        </w:rPr>
        <w:t>М</w:t>
      </w:r>
      <w:r w:rsidR="00FB3382" w:rsidRPr="00843411">
        <w:rPr>
          <w:sz w:val="28"/>
          <w:szCs w:val="28"/>
        </w:rPr>
        <w:t xml:space="preserve">етод </w:t>
      </w:r>
      <w:r w:rsidR="00FB3382" w:rsidRPr="00843411">
        <w:rPr>
          <w:sz w:val="28"/>
          <w:szCs w:val="28"/>
          <w:lang w:val="en-US"/>
        </w:rPr>
        <w:t>scored</w:t>
      </w:r>
      <w:r w:rsidR="00FB3382" w:rsidRPr="00843411">
        <w:rPr>
          <w:sz w:val="28"/>
          <w:szCs w:val="28"/>
        </w:rPr>
        <w:t>_</w:t>
      </w:r>
      <w:r w:rsidR="00FB3382" w:rsidRPr="00843411">
        <w:rPr>
          <w:sz w:val="28"/>
          <w:szCs w:val="28"/>
          <w:lang w:val="en-US"/>
        </w:rPr>
        <w:t>polygons</w:t>
      </w:r>
      <w:r w:rsidR="00B1523D" w:rsidRPr="00843411">
        <w:rPr>
          <w:sz w:val="28"/>
          <w:szCs w:val="28"/>
        </w:rPr>
        <w:t xml:space="preserve"> (рис. 2.22)</w:t>
      </w:r>
      <w:r w:rsidR="00FB3382" w:rsidRPr="00843411">
        <w:rPr>
          <w:sz w:val="28"/>
          <w:szCs w:val="28"/>
        </w:rPr>
        <w:t xml:space="preserve"> служит для получение </w:t>
      </w:r>
      <w:proofErr w:type="spellStart"/>
      <w:r w:rsidR="00FB3382" w:rsidRPr="00843411">
        <w:rPr>
          <w:sz w:val="28"/>
          <w:szCs w:val="28"/>
        </w:rPr>
        <w:t>скоринга</w:t>
      </w:r>
      <w:proofErr w:type="spellEnd"/>
      <w:r w:rsidR="00FB3382" w:rsidRPr="00843411">
        <w:rPr>
          <w:sz w:val="28"/>
          <w:szCs w:val="28"/>
        </w:rPr>
        <w:t xml:space="preserve"> от модели. Для начало преобразуем данные в</w:t>
      </w:r>
      <w:r w:rsidR="00481497" w:rsidRPr="00843411">
        <w:rPr>
          <w:sz w:val="28"/>
          <w:szCs w:val="28"/>
        </w:rPr>
        <w:t xml:space="preserve"> модели-читаемый формат</w:t>
      </w:r>
      <w:r w:rsidR="00FB3382" w:rsidRPr="00843411">
        <w:rPr>
          <w:sz w:val="28"/>
          <w:szCs w:val="28"/>
        </w:rPr>
        <w:t xml:space="preserve"> </w:t>
      </w:r>
      <w:r w:rsidR="00481497" w:rsidRPr="00843411">
        <w:rPr>
          <w:sz w:val="28"/>
          <w:szCs w:val="28"/>
        </w:rPr>
        <w:t>(</w:t>
      </w:r>
      <w:proofErr w:type="spellStart"/>
      <w:r w:rsidR="00FB3382" w:rsidRPr="00843411">
        <w:rPr>
          <w:sz w:val="28"/>
          <w:szCs w:val="28"/>
          <w:lang w:val="en-US"/>
        </w:rPr>
        <w:t>dataframe</w:t>
      </w:r>
      <w:proofErr w:type="spellEnd"/>
      <w:r w:rsidR="00481497" w:rsidRPr="00843411">
        <w:rPr>
          <w:sz w:val="28"/>
          <w:szCs w:val="28"/>
        </w:rPr>
        <w:t>)</w:t>
      </w:r>
      <w:r w:rsidRPr="00843411">
        <w:rPr>
          <w:sz w:val="28"/>
          <w:szCs w:val="28"/>
        </w:rPr>
        <w:t xml:space="preserve">, также набор </w:t>
      </w:r>
      <w:proofErr w:type="spellStart"/>
      <w:r w:rsidRPr="00843411">
        <w:rPr>
          <w:sz w:val="28"/>
          <w:szCs w:val="28"/>
        </w:rPr>
        <w:t>вариций</w:t>
      </w:r>
      <w:proofErr w:type="spellEnd"/>
      <w:r w:rsidRPr="00843411">
        <w:rPr>
          <w:sz w:val="28"/>
          <w:szCs w:val="28"/>
        </w:rPr>
        <w:t xml:space="preserve"> типов погод преобразуем в набор пригодный для модели (рис. 2.23)</w:t>
      </w:r>
      <w:r w:rsidR="00FB3382" w:rsidRPr="00843411">
        <w:rPr>
          <w:sz w:val="28"/>
          <w:szCs w:val="28"/>
        </w:rPr>
        <w:t xml:space="preserve">. Убираем данные которые не участвуют в получение </w:t>
      </w:r>
      <w:proofErr w:type="spellStart"/>
      <w:r w:rsidR="00FB3382" w:rsidRPr="00843411">
        <w:rPr>
          <w:sz w:val="28"/>
          <w:szCs w:val="28"/>
        </w:rPr>
        <w:t>скоринга</w:t>
      </w:r>
      <w:proofErr w:type="spellEnd"/>
      <w:r w:rsidR="00FB3382" w:rsidRPr="00843411">
        <w:rPr>
          <w:sz w:val="28"/>
          <w:szCs w:val="28"/>
        </w:rPr>
        <w:t xml:space="preserve">. Получаем от модель </w:t>
      </w:r>
      <w:proofErr w:type="spellStart"/>
      <w:r w:rsidR="00FB3382" w:rsidRPr="00843411">
        <w:rPr>
          <w:sz w:val="28"/>
          <w:szCs w:val="28"/>
        </w:rPr>
        <w:t>скоринг</w:t>
      </w:r>
      <w:proofErr w:type="spellEnd"/>
      <w:r w:rsidR="00FB3382" w:rsidRPr="00843411">
        <w:rPr>
          <w:sz w:val="28"/>
          <w:szCs w:val="28"/>
        </w:rPr>
        <w:t xml:space="preserve">. </w:t>
      </w:r>
      <w:proofErr w:type="spellStart"/>
      <w:r w:rsidR="00FB3382" w:rsidRPr="00843411">
        <w:rPr>
          <w:sz w:val="28"/>
          <w:szCs w:val="28"/>
        </w:rPr>
        <w:t>Объеденяем</w:t>
      </w:r>
      <w:proofErr w:type="spellEnd"/>
      <w:r w:rsidR="00FB3382" w:rsidRPr="00843411">
        <w:rPr>
          <w:sz w:val="28"/>
          <w:szCs w:val="28"/>
        </w:rPr>
        <w:t xml:space="preserve"> данные которые </w:t>
      </w:r>
      <w:r w:rsidR="00D1038B" w:rsidRPr="00843411">
        <w:rPr>
          <w:sz w:val="28"/>
          <w:szCs w:val="28"/>
        </w:rPr>
        <w:t>участвовали</w:t>
      </w:r>
      <w:r w:rsidR="00FB3382" w:rsidRPr="00843411">
        <w:rPr>
          <w:sz w:val="28"/>
          <w:szCs w:val="28"/>
        </w:rPr>
        <w:t xml:space="preserve"> в получение </w:t>
      </w:r>
      <w:proofErr w:type="spellStart"/>
      <w:r w:rsidR="00FB3382" w:rsidRPr="00843411">
        <w:rPr>
          <w:sz w:val="28"/>
          <w:szCs w:val="28"/>
        </w:rPr>
        <w:t>скоринга</w:t>
      </w:r>
      <w:proofErr w:type="spellEnd"/>
      <w:r w:rsidR="00FB3382" w:rsidRPr="00843411">
        <w:rPr>
          <w:sz w:val="28"/>
          <w:szCs w:val="28"/>
        </w:rPr>
        <w:t xml:space="preserve">, </w:t>
      </w:r>
      <w:r w:rsidR="00D1038B" w:rsidRPr="00843411">
        <w:rPr>
          <w:sz w:val="28"/>
          <w:szCs w:val="28"/>
        </w:rPr>
        <w:t xml:space="preserve">сам </w:t>
      </w:r>
      <w:proofErr w:type="spellStart"/>
      <w:r w:rsidR="00FB3382" w:rsidRPr="00843411">
        <w:rPr>
          <w:sz w:val="28"/>
          <w:szCs w:val="28"/>
        </w:rPr>
        <w:t>скоринг</w:t>
      </w:r>
      <w:proofErr w:type="spellEnd"/>
      <w:r w:rsidR="00FB3382" w:rsidRPr="00843411">
        <w:rPr>
          <w:sz w:val="28"/>
          <w:szCs w:val="28"/>
        </w:rPr>
        <w:t xml:space="preserve"> и данные которые не участвовали в получение </w:t>
      </w:r>
      <w:proofErr w:type="spellStart"/>
      <w:r w:rsidR="00FB3382" w:rsidRPr="00843411">
        <w:rPr>
          <w:sz w:val="28"/>
          <w:szCs w:val="28"/>
        </w:rPr>
        <w:t>скоринга</w:t>
      </w:r>
      <w:proofErr w:type="spellEnd"/>
      <w:r w:rsidR="00FB3382" w:rsidRPr="00843411">
        <w:rPr>
          <w:sz w:val="28"/>
          <w:szCs w:val="28"/>
        </w:rPr>
        <w:t xml:space="preserve">. Изменяем оценку по </w:t>
      </w:r>
      <w:proofErr w:type="spellStart"/>
      <w:r w:rsidR="00FB3382" w:rsidRPr="00843411">
        <w:rPr>
          <w:sz w:val="28"/>
          <w:szCs w:val="28"/>
        </w:rPr>
        <w:t>фичам</w:t>
      </w:r>
      <w:proofErr w:type="spellEnd"/>
      <w:r w:rsidR="00B1523D" w:rsidRPr="00843411">
        <w:rPr>
          <w:sz w:val="28"/>
          <w:szCs w:val="28"/>
        </w:rPr>
        <w:t xml:space="preserve"> (рис. 2.24)</w:t>
      </w:r>
      <w:r w:rsidR="00FB3382" w:rsidRPr="00843411">
        <w:rPr>
          <w:sz w:val="28"/>
          <w:szCs w:val="28"/>
        </w:rPr>
        <w:t xml:space="preserve">: если угол наклона более 45 градусов на это полигоне нельзя выращивать виноград и выставляем ему значение </w:t>
      </w:r>
      <w:proofErr w:type="spellStart"/>
      <w:r w:rsidR="00FB3382" w:rsidRPr="00843411">
        <w:rPr>
          <w:sz w:val="28"/>
          <w:szCs w:val="28"/>
        </w:rPr>
        <w:t>скоринга</w:t>
      </w:r>
      <w:proofErr w:type="spellEnd"/>
      <w:r w:rsidR="00FB3382" w:rsidRPr="00843411">
        <w:rPr>
          <w:sz w:val="28"/>
          <w:szCs w:val="28"/>
        </w:rPr>
        <w:t xml:space="preserve"> равным = 0. Параметр </w:t>
      </w:r>
      <w:proofErr w:type="spellStart"/>
      <w:r w:rsidR="00FB3382" w:rsidRPr="00843411">
        <w:rPr>
          <w:sz w:val="28"/>
          <w:szCs w:val="28"/>
        </w:rPr>
        <w:t>скоринга</w:t>
      </w:r>
      <w:proofErr w:type="spellEnd"/>
      <w:r w:rsidR="00FB3382" w:rsidRPr="00843411">
        <w:rPr>
          <w:sz w:val="28"/>
          <w:szCs w:val="28"/>
        </w:rPr>
        <w:t xml:space="preserve"> записывается в</w:t>
      </w:r>
      <w:r w:rsidR="000613CF" w:rsidRPr="00843411">
        <w:rPr>
          <w:sz w:val="28"/>
          <w:szCs w:val="28"/>
        </w:rPr>
        <w:t xml:space="preserve"> словарь</w:t>
      </w:r>
      <w:r w:rsidR="00FB3382" w:rsidRPr="00843411">
        <w:rPr>
          <w:sz w:val="28"/>
          <w:szCs w:val="28"/>
        </w:rPr>
        <w:t xml:space="preserve"> полигон</w:t>
      </w:r>
      <w:r w:rsidR="000613CF" w:rsidRPr="00843411">
        <w:rPr>
          <w:sz w:val="28"/>
          <w:szCs w:val="28"/>
        </w:rPr>
        <w:t>а</w:t>
      </w:r>
      <w:r w:rsidR="00FB3382" w:rsidRPr="00843411">
        <w:rPr>
          <w:sz w:val="28"/>
          <w:szCs w:val="28"/>
        </w:rPr>
        <w:t>.</w:t>
      </w:r>
    </w:p>
    <w:p w:rsidR="009523A4" w:rsidRPr="00843411" w:rsidRDefault="009523A4" w:rsidP="004F1DEC">
      <w:pPr>
        <w:pStyle w:val="a4"/>
        <w:shd w:val="clear" w:color="auto" w:fill="FFFFFF"/>
        <w:spacing w:before="0" w:beforeAutospacing="0" w:after="0" w:afterAutospacing="0" w:line="360" w:lineRule="auto"/>
        <w:ind w:firstLine="709"/>
        <w:jc w:val="both"/>
        <w:rPr>
          <w:sz w:val="28"/>
          <w:szCs w:val="28"/>
        </w:rPr>
      </w:pPr>
    </w:p>
    <w:p w:rsidR="00C8078E" w:rsidRDefault="005A392C" w:rsidP="004F1DEC">
      <w:pPr>
        <w:shd w:val="clear" w:color="auto" w:fill="FFFFFF"/>
        <w:spacing w:after="0" w:line="360" w:lineRule="auto"/>
        <w:ind w:firstLine="709"/>
        <w:jc w:val="both"/>
        <w:rPr>
          <w:ins w:id="850" w:author="root" w:date="2023-06-07T13:56:00Z"/>
          <w:rFonts w:ascii="Times New Roman" w:hAnsi="Times New Roman" w:cs="Times New Roman"/>
          <w:b/>
          <w:sz w:val="28"/>
          <w:szCs w:val="28"/>
        </w:rPr>
      </w:pPr>
      <w:r w:rsidRPr="00843411">
        <w:rPr>
          <w:rFonts w:ascii="Times New Roman" w:hAnsi="Times New Roman" w:cs="Times New Roman"/>
          <w:b/>
          <w:sz w:val="28"/>
          <w:szCs w:val="28"/>
        </w:rPr>
        <w:t xml:space="preserve">Сущность </w:t>
      </w:r>
      <w:proofErr w:type="spellStart"/>
      <w:r w:rsidRPr="00843411">
        <w:rPr>
          <w:rFonts w:ascii="Times New Roman" w:hAnsi="Times New Roman" w:cs="Times New Roman"/>
          <w:b/>
          <w:sz w:val="28"/>
          <w:szCs w:val="28"/>
        </w:rPr>
        <w:t>PolygonScinceEnt</w:t>
      </w:r>
      <w:proofErr w:type="spellEnd"/>
    </w:p>
    <w:p w:rsidR="009523A4" w:rsidRPr="00EB051D" w:rsidRDefault="009523A4" w:rsidP="009523A4">
      <w:pPr>
        <w:shd w:val="clear" w:color="auto" w:fill="FFFFFF"/>
        <w:spacing w:after="0" w:line="360" w:lineRule="auto"/>
        <w:ind w:firstLine="709"/>
        <w:jc w:val="both"/>
        <w:rPr>
          <w:ins w:id="851" w:author="root" w:date="2023-06-07T13:56:00Z"/>
          <w:rFonts w:ascii="Times New Roman" w:eastAsia="Times New Roman" w:hAnsi="Times New Roman" w:cs="Times New Roman"/>
          <w:sz w:val="28"/>
          <w:szCs w:val="28"/>
          <w:lang w:eastAsia="ru-RU"/>
        </w:rPr>
      </w:pPr>
      <w:ins w:id="852" w:author="root" w:date="2023-06-07T13:56:00Z">
        <w:r>
          <w:rPr>
            <w:rFonts w:ascii="Times New Roman" w:eastAsia="Times New Roman" w:hAnsi="Times New Roman" w:cs="Times New Roman"/>
            <w:sz w:val="28"/>
            <w:szCs w:val="28"/>
            <w:lang w:eastAsia="ru-RU"/>
          </w:rPr>
          <w:t xml:space="preserve">В сущности, реализована бизнес логика роли ученного, а именно </w:t>
        </w:r>
      </w:ins>
      <w:ins w:id="853" w:author="root" w:date="2023-06-07T13:57:00Z">
        <w:r>
          <w:rPr>
            <w:rFonts w:ascii="Times New Roman" w:eastAsia="Times New Roman" w:hAnsi="Times New Roman" w:cs="Times New Roman"/>
            <w:sz w:val="28"/>
            <w:szCs w:val="28"/>
            <w:lang w:eastAsia="ru-RU"/>
          </w:rPr>
          <w:t>выставление</w:t>
        </w:r>
      </w:ins>
      <w:ins w:id="854" w:author="root" w:date="2023-06-07T13:56:00Z">
        <w:r>
          <w:rPr>
            <w:rFonts w:ascii="Times New Roman" w:eastAsia="Times New Roman" w:hAnsi="Times New Roman" w:cs="Times New Roman"/>
            <w:sz w:val="28"/>
            <w:szCs w:val="28"/>
            <w:lang w:eastAsia="ru-RU"/>
          </w:rPr>
          <w:t xml:space="preserve"> меток для машинного обучения.</w:t>
        </w:r>
      </w:ins>
    </w:p>
    <w:p w:rsidR="009523A4" w:rsidRPr="00843411" w:rsidRDefault="009523A4" w:rsidP="004F1DEC">
      <w:pPr>
        <w:shd w:val="clear" w:color="auto" w:fill="FFFFFF"/>
        <w:spacing w:after="0" w:line="360" w:lineRule="auto"/>
        <w:ind w:firstLine="709"/>
        <w:jc w:val="both"/>
        <w:rPr>
          <w:rFonts w:ascii="Times New Roman" w:hAnsi="Times New Roman" w:cs="Times New Roman"/>
          <w:b/>
          <w:sz w:val="28"/>
          <w:szCs w:val="28"/>
        </w:rPr>
      </w:pP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lastRenderedPageBreak/>
        <w:drawing>
          <wp:inline distT="0" distB="0" distL="0" distR="0" wp14:anchorId="5B40D8D7" wp14:editId="61CB8AD8">
            <wp:extent cx="3049929" cy="2622839"/>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095" cy="2687479"/>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2.25 – Инициализация сущности Ученного</w:t>
      </w:r>
    </w:p>
    <w:p w:rsidR="005A392C" w:rsidRPr="00843411" w:rsidRDefault="00616D91"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инициализации (рис 2.25)</w:t>
      </w:r>
      <w:r w:rsidR="005A392C" w:rsidRPr="00843411">
        <w:rPr>
          <w:rFonts w:ascii="Times New Roman" w:hAnsi="Times New Roman" w:cs="Times New Roman"/>
          <w:sz w:val="28"/>
          <w:szCs w:val="28"/>
        </w:rPr>
        <w:t xml:space="preserve"> передается метка</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self</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growing</w:t>
      </w:r>
      <w:r w:rsidRPr="00843411">
        <w:rPr>
          <w:rFonts w:ascii="Times New Roman" w:hAnsi="Times New Roman" w:cs="Times New Roman"/>
          <w:sz w:val="28"/>
          <w:szCs w:val="28"/>
        </w:rPr>
        <w:t xml:space="preserve"> и</w:t>
      </w:r>
      <w:r w:rsidRPr="00843411">
        <w:rPr>
          <w:rFonts w:ascii="Times New Roman" w:eastAsia="Times New Roman" w:hAnsi="Times New Roman" w:cs="Times New Roman"/>
          <w:sz w:val="28"/>
          <w:szCs w:val="28"/>
          <w:lang w:eastAsia="ru-RU"/>
        </w:rPr>
        <w:t xml:space="preserve"> полигон для дальнейшего взаимодействие с ним. В этой сущности прописан метод (рис 2.26) для выставления метки полигону</w:t>
      </w:r>
      <w:ins w:id="855" w:author="root" w:date="2023-06-07T13:57:00Z">
        <w:r w:rsidR="009523A4">
          <w:rPr>
            <w:rFonts w:ascii="Times New Roman" w:eastAsia="Times New Roman" w:hAnsi="Times New Roman" w:cs="Times New Roman"/>
            <w:sz w:val="28"/>
            <w:szCs w:val="28"/>
            <w:lang w:eastAsia="ru-RU"/>
          </w:rPr>
          <w:t>.</w:t>
        </w:r>
      </w:ins>
      <w:del w:id="856" w:author="root" w:date="2023-06-07T13:57:00Z">
        <w:r w:rsidRPr="00843411" w:rsidDel="009523A4">
          <w:rPr>
            <w:rFonts w:ascii="Times New Roman" w:eastAsia="Times New Roman" w:hAnsi="Times New Roman" w:cs="Times New Roman"/>
            <w:sz w:val="28"/>
            <w:szCs w:val="28"/>
            <w:lang w:eastAsia="ru-RU"/>
          </w:rPr>
          <w:delText>/</w:delText>
        </w:r>
      </w:del>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sz w:val="28"/>
          <w:szCs w:val="28"/>
        </w:rPr>
        <w:t>Метод</w:t>
      </w:r>
      <w:r w:rsidRPr="00843411">
        <w:rPr>
          <w:rFonts w:ascii="Times New Roman" w:hAnsi="Times New Roman" w:cs="Times New Roman"/>
          <w:b/>
          <w:sz w:val="28"/>
          <w:szCs w:val="28"/>
          <w:lang w:val="en-US"/>
        </w:rPr>
        <w:t xml:space="preserve"> </w:t>
      </w:r>
      <w:proofErr w:type="spellStart"/>
      <w:r w:rsidRPr="00843411">
        <w:rPr>
          <w:rFonts w:ascii="Times New Roman" w:hAnsi="Times New Roman" w:cs="Times New Roman"/>
          <w:b/>
          <w:sz w:val="28"/>
          <w:szCs w:val="28"/>
          <w:lang w:val="en-US"/>
        </w:rPr>
        <w:t>train_polygons</w:t>
      </w:r>
      <w:proofErr w:type="spellEnd"/>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у</w:t>
      </w:r>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сущности</w:t>
      </w:r>
      <w:r w:rsidRPr="00843411">
        <w:rPr>
          <w:rFonts w:ascii="Times New Roman" w:hAnsi="Times New Roman" w:cs="Times New Roman"/>
          <w:b/>
          <w:sz w:val="28"/>
          <w:szCs w:val="28"/>
          <w:lang w:val="en-US"/>
        </w:rPr>
        <w:t xml:space="preserve"> </w:t>
      </w:r>
      <w:proofErr w:type="spellStart"/>
      <w:r w:rsidRPr="00843411">
        <w:rPr>
          <w:rFonts w:ascii="Times New Roman" w:hAnsi="Times New Roman" w:cs="Times New Roman"/>
          <w:b/>
          <w:sz w:val="28"/>
          <w:szCs w:val="28"/>
          <w:lang w:val="en-US"/>
        </w:rPr>
        <w:t>PolygonScinceEnt</w:t>
      </w:r>
      <w:proofErr w:type="spellEnd"/>
    </w:p>
    <w:p w:rsidR="005A392C" w:rsidRPr="00D07688" w:rsidRDefault="00D07688" w:rsidP="004F1DEC">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обозначение пригодности </w:t>
      </w:r>
      <w:r w:rsidR="00F50639">
        <w:rPr>
          <w:rFonts w:ascii="Times New Roman" w:hAnsi="Times New Roman" w:cs="Times New Roman"/>
          <w:sz w:val="28"/>
          <w:szCs w:val="28"/>
        </w:rPr>
        <w:t>полученного полигона выставляется метка.</w:t>
      </w:r>
    </w:p>
    <w:p w:rsidR="005A392C" w:rsidRPr="00843411" w:rsidRDefault="005A392C"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89A5908" wp14:editId="34567C92">
            <wp:extent cx="5940425" cy="1027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027430"/>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2.26 – Метод проставление метки</w:t>
      </w:r>
    </w:p>
    <w:p w:rsidR="002A56AB" w:rsidRDefault="005A392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метрики в словарь полигона</w:t>
      </w:r>
      <w:r w:rsidR="005E57E1" w:rsidRPr="00843411">
        <w:rPr>
          <w:rFonts w:ascii="Times New Roman" w:hAnsi="Times New Roman" w:cs="Times New Roman"/>
          <w:sz w:val="28"/>
          <w:szCs w:val="28"/>
        </w:rPr>
        <w:t xml:space="preserve"> </w:t>
      </w:r>
      <w:r w:rsidR="00616D91" w:rsidRPr="00843411">
        <w:rPr>
          <w:rFonts w:ascii="Times New Roman" w:hAnsi="Times New Roman" w:cs="Times New Roman"/>
          <w:sz w:val="28"/>
          <w:szCs w:val="28"/>
        </w:rPr>
        <w:t>(рис 2.26).</w:t>
      </w: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616D91" w:rsidRPr="00843411" w:rsidRDefault="00616D91" w:rsidP="00C8078E">
      <w:pPr>
        <w:pStyle w:val="1"/>
        <w:spacing w:before="0" w:beforeAutospacing="0" w:after="0" w:afterAutospacing="0" w:line="360" w:lineRule="auto"/>
        <w:ind w:firstLine="709"/>
        <w:jc w:val="center"/>
        <w:rPr>
          <w:sz w:val="28"/>
          <w:szCs w:val="28"/>
        </w:rPr>
      </w:pPr>
      <w:bookmarkStart w:id="857" w:name="_Toc137041515"/>
      <w:r w:rsidRPr="00843411">
        <w:rPr>
          <w:sz w:val="28"/>
          <w:szCs w:val="28"/>
        </w:rPr>
        <w:t>2.</w:t>
      </w:r>
      <w:r w:rsidR="00E71476" w:rsidRPr="00843411">
        <w:rPr>
          <w:sz w:val="28"/>
          <w:szCs w:val="28"/>
        </w:rPr>
        <w:t>5</w:t>
      </w:r>
      <w:r w:rsidR="004F359E">
        <w:rPr>
          <w:sz w:val="28"/>
          <w:szCs w:val="28"/>
        </w:rPr>
        <w:t>.</w:t>
      </w:r>
      <w:r w:rsidRPr="00843411">
        <w:rPr>
          <w:sz w:val="28"/>
          <w:szCs w:val="28"/>
        </w:rPr>
        <w:t xml:space="preserve"> Выводы по главе</w:t>
      </w:r>
      <w:bookmarkEnd w:id="857"/>
    </w:p>
    <w:p w:rsidR="00616D91" w:rsidRPr="00843411" w:rsidRDefault="005E57E1"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616D91" w:rsidRPr="00843411">
        <w:rPr>
          <w:rFonts w:ascii="Times New Roman" w:hAnsi="Times New Roman" w:cs="Times New Roman"/>
          <w:sz w:val="28"/>
          <w:szCs w:val="28"/>
        </w:rPr>
        <w:t xml:space="preserve"> разработал</w:t>
      </w:r>
      <w:r w:rsidRPr="00843411">
        <w:rPr>
          <w:rFonts w:ascii="Times New Roman" w:hAnsi="Times New Roman" w:cs="Times New Roman"/>
          <w:sz w:val="28"/>
          <w:szCs w:val="28"/>
        </w:rPr>
        <w:t>и</w:t>
      </w:r>
      <w:r w:rsidR="00616D91" w:rsidRPr="00843411">
        <w:rPr>
          <w:rFonts w:ascii="Times New Roman" w:hAnsi="Times New Roman" w:cs="Times New Roman"/>
          <w:sz w:val="28"/>
          <w:szCs w:val="28"/>
        </w:rPr>
        <w:t xml:space="preserve"> архитектуру</w:t>
      </w:r>
      <w:r w:rsidRPr="00843411">
        <w:rPr>
          <w:rFonts w:ascii="Times New Roman" w:hAnsi="Times New Roman" w:cs="Times New Roman"/>
          <w:sz w:val="28"/>
          <w:szCs w:val="28"/>
        </w:rPr>
        <w:t xml:space="preserve"> системы прогнозирования качества исходного сырья, описали какие роли существуют в проекте и как они могут взаимодействовать с системой</w:t>
      </w:r>
      <w:r w:rsidR="00616D91" w:rsidRPr="00843411">
        <w:rPr>
          <w:rFonts w:ascii="Times New Roman" w:hAnsi="Times New Roman" w:cs="Times New Roman"/>
          <w:sz w:val="28"/>
          <w:szCs w:val="28"/>
        </w:rPr>
        <w:t>.</w:t>
      </w:r>
      <w:r w:rsidRPr="00843411">
        <w:rPr>
          <w:rFonts w:ascii="Times New Roman" w:hAnsi="Times New Roman" w:cs="Times New Roman"/>
          <w:sz w:val="28"/>
          <w:szCs w:val="28"/>
        </w:rPr>
        <w:t xml:space="preserve"> Разработали систему по сбору данных, разобрали разграничение взаимодействия с системой и работой самой системы. Разобрали какие данные используются и откуда они берутся. Описали разграничения и уровни ответственности у ролей Администратор и Ученный.</w:t>
      </w:r>
    </w:p>
    <w:p w:rsidR="00616D91" w:rsidRDefault="00616D91"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Pr="00843411" w:rsidRDefault="001C42AC" w:rsidP="004F1DEC">
      <w:pPr>
        <w:pStyle w:val="ac"/>
        <w:spacing w:line="360" w:lineRule="auto"/>
        <w:ind w:firstLine="709"/>
        <w:jc w:val="both"/>
        <w:rPr>
          <w:rFonts w:ascii="Times New Roman" w:hAnsi="Times New Roman" w:cs="Times New Roman"/>
          <w:sz w:val="28"/>
          <w:szCs w:val="28"/>
        </w:rPr>
      </w:pPr>
    </w:p>
    <w:p w:rsidR="002A56AB" w:rsidRPr="00843411" w:rsidRDefault="00A234D4" w:rsidP="00C8078E">
      <w:pPr>
        <w:pStyle w:val="1"/>
        <w:spacing w:before="0" w:beforeAutospacing="0" w:after="0" w:afterAutospacing="0" w:line="360" w:lineRule="auto"/>
        <w:ind w:firstLine="709"/>
        <w:jc w:val="center"/>
        <w:rPr>
          <w:sz w:val="28"/>
          <w:szCs w:val="28"/>
        </w:rPr>
      </w:pPr>
      <w:bookmarkStart w:id="858" w:name="_Toc137041516"/>
      <w:r w:rsidRPr="006973F4">
        <w:rPr>
          <w:sz w:val="28"/>
          <w:szCs w:val="28"/>
        </w:rPr>
        <w:t xml:space="preserve">3. </w:t>
      </w:r>
      <w:r w:rsidR="006973F4" w:rsidRPr="006973F4">
        <w:rPr>
          <w:sz w:val="28"/>
          <w:szCs w:val="28"/>
        </w:rPr>
        <w:t>СИСТЕМА МАШИННОГО</w:t>
      </w:r>
      <w:r w:rsidR="00851E6C" w:rsidRPr="006973F4">
        <w:rPr>
          <w:sz w:val="28"/>
          <w:szCs w:val="28"/>
        </w:rPr>
        <w:t xml:space="preserve"> ОБУЧЕНИЕ</w:t>
      </w:r>
      <w:bookmarkEnd w:id="858"/>
    </w:p>
    <w:p w:rsidR="00BF5776" w:rsidRDefault="00BF5776" w:rsidP="004F1DEC">
      <w:pPr>
        <w:pStyle w:val="ac"/>
        <w:spacing w:line="360" w:lineRule="auto"/>
        <w:ind w:firstLine="709"/>
        <w:jc w:val="both"/>
        <w:rPr>
          <w:ins w:id="859" w:author="root" w:date="2023-06-07T13:58:00Z"/>
          <w:rFonts w:ascii="Times New Roman" w:hAnsi="Times New Roman" w:cs="Times New Roman"/>
          <w:b/>
          <w:sz w:val="28"/>
          <w:szCs w:val="28"/>
        </w:rPr>
      </w:pPr>
      <w:r w:rsidRPr="00843411">
        <w:rPr>
          <w:rFonts w:ascii="Times New Roman" w:hAnsi="Times New Roman" w:cs="Times New Roman"/>
          <w:b/>
          <w:sz w:val="28"/>
          <w:szCs w:val="28"/>
        </w:rPr>
        <w:t>Архитектура системы машинного обучения</w:t>
      </w:r>
    </w:p>
    <w:p w:rsidR="009523A4" w:rsidRPr="009523A4" w:rsidRDefault="006C3ECF" w:rsidP="004F1DEC">
      <w:pPr>
        <w:pStyle w:val="ac"/>
        <w:spacing w:line="360" w:lineRule="auto"/>
        <w:ind w:firstLine="709"/>
        <w:jc w:val="both"/>
        <w:rPr>
          <w:rFonts w:ascii="Times New Roman" w:hAnsi="Times New Roman" w:cs="Times New Roman"/>
          <w:sz w:val="28"/>
          <w:szCs w:val="28"/>
          <w:rPrChange w:id="860" w:author="root" w:date="2023-06-07T13:58:00Z">
            <w:rPr>
              <w:rFonts w:ascii="Times New Roman" w:hAnsi="Times New Roman" w:cs="Times New Roman"/>
              <w:b/>
              <w:sz w:val="28"/>
              <w:szCs w:val="28"/>
            </w:rPr>
          </w:rPrChange>
        </w:rPr>
      </w:pPr>
      <w:ins w:id="861" w:author="root" w:date="2023-06-07T14:08:00Z">
        <w:r>
          <w:rPr>
            <w:rFonts w:ascii="Times New Roman" w:hAnsi="Times New Roman" w:cs="Times New Roman"/>
            <w:sz w:val="28"/>
            <w:szCs w:val="28"/>
          </w:rPr>
          <w:t xml:space="preserve">На схеме представлена </w:t>
        </w:r>
      </w:ins>
      <w:ins w:id="862" w:author="root" w:date="2023-06-07T14:09:00Z">
        <w:r>
          <w:rPr>
            <w:rFonts w:ascii="Times New Roman" w:hAnsi="Times New Roman" w:cs="Times New Roman"/>
            <w:sz w:val="28"/>
            <w:szCs w:val="28"/>
          </w:rPr>
          <w:t>архитектура</w:t>
        </w:r>
      </w:ins>
      <w:ins w:id="863" w:author="root" w:date="2023-06-07T14:08:00Z">
        <w:r>
          <w:rPr>
            <w:rFonts w:ascii="Times New Roman" w:hAnsi="Times New Roman" w:cs="Times New Roman"/>
            <w:sz w:val="28"/>
            <w:szCs w:val="28"/>
          </w:rPr>
          <w:t xml:space="preserve"> системы, в которой происходит само машинное обучения, оценка качества модели и сохранения модели на диск для дальнейшего взаимодействие других систем</w:t>
        </w:r>
      </w:ins>
      <w:ins w:id="864" w:author="root" w:date="2023-06-07T14:09:00Z">
        <w:r>
          <w:rPr>
            <w:rFonts w:ascii="Times New Roman" w:hAnsi="Times New Roman" w:cs="Times New Roman"/>
            <w:sz w:val="28"/>
            <w:szCs w:val="28"/>
          </w:rPr>
          <w:t xml:space="preserve"> </w:t>
        </w:r>
        <w:r w:rsidRPr="00843411">
          <w:rPr>
            <w:rFonts w:ascii="Times New Roman" w:hAnsi="Times New Roman" w:cs="Times New Roman"/>
            <w:sz w:val="28"/>
            <w:szCs w:val="28"/>
          </w:rPr>
          <w:t>(рис. 3.1)</w:t>
        </w:r>
        <w:r>
          <w:rPr>
            <w:rFonts w:ascii="Times New Roman" w:hAnsi="Times New Roman" w:cs="Times New Roman"/>
            <w:sz w:val="28"/>
            <w:szCs w:val="28"/>
          </w:rPr>
          <w:t>.</w:t>
        </w:r>
      </w:ins>
    </w:p>
    <w:p w:rsidR="00BF5776" w:rsidRPr="00843411" w:rsidRDefault="00401858" w:rsidP="002B5728">
      <w:pPr>
        <w:pStyle w:val="ac"/>
        <w:spacing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171B612F" wp14:editId="0CC60D73">
            <wp:extent cx="5939790" cy="720407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7204075"/>
                    </a:xfrm>
                    <a:prstGeom prst="rect">
                      <a:avLst/>
                    </a:prstGeom>
                  </pic:spPr>
                </pic:pic>
              </a:graphicData>
            </a:graphic>
          </wp:inline>
        </w:drawing>
      </w:r>
    </w:p>
    <w:p w:rsidR="00BF5776" w:rsidRPr="00843411" w:rsidRDefault="00BF5776" w:rsidP="009C7D5A">
      <w:pPr>
        <w:pStyle w:val="ac"/>
        <w:spacing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Система машинного обучения</w:t>
      </w:r>
    </w:p>
    <w:p w:rsidR="00BF5776" w:rsidRPr="00843411" w:rsidDel="006C3ECF" w:rsidRDefault="00BF5776" w:rsidP="004F1DEC">
      <w:pPr>
        <w:pStyle w:val="ac"/>
        <w:spacing w:line="360" w:lineRule="auto"/>
        <w:ind w:firstLine="709"/>
        <w:jc w:val="both"/>
        <w:rPr>
          <w:del w:id="865" w:author="root" w:date="2023-06-07T14:09:00Z"/>
          <w:rFonts w:ascii="Times New Roman" w:hAnsi="Times New Roman" w:cs="Times New Roman"/>
          <w:sz w:val="28"/>
          <w:szCs w:val="28"/>
        </w:rPr>
      </w:pPr>
      <w:r w:rsidRPr="00843411">
        <w:rPr>
          <w:rFonts w:ascii="Times New Roman" w:hAnsi="Times New Roman" w:cs="Times New Roman"/>
          <w:sz w:val="28"/>
          <w:szCs w:val="28"/>
        </w:rPr>
        <w:t xml:space="preserve">Система состоит из двух основных частей. Первая часть представляет собой процесс обучения, который состоит из загрузки данных, подготовки их для обучение, непосредственно само обучение и сохранения модели на диск. </w:t>
      </w:r>
      <w:r w:rsidR="00590026" w:rsidRPr="00843411">
        <w:rPr>
          <w:rFonts w:ascii="Times New Roman" w:hAnsi="Times New Roman" w:cs="Times New Roman"/>
          <w:sz w:val="28"/>
          <w:szCs w:val="28"/>
        </w:rPr>
        <w:t>Вторая часть — это</w:t>
      </w:r>
      <w:r w:rsidRPr="00843411">
        <w:rPr>
          <w:rFonts w:ascii="Times New Roman" w:hAnsi="Times New Roman" w:cs="Times New Roman"/>
          <w:sz w:val="28"/>
          <w:szCs w:val="28"/>
        </w:rPr>
        <w:t xml:space="preserve"> проверка качества модели, проверка происходит двумя вариантами, через загрузки тестовых данных которые не участвовали в обучение </w:t>
      </w:r>
      <w:r w:rsidRPr="00843411">
        <w:rPr>
          <w:rFonts w:ascii="Times New Roman" w:hAnsi="Times New Roman" w:cs="Times New Roman"/>
          <w:sz w:val="28"/>
          <w:szCs w:val="28"/>
        </w:rPr>
        <w:lastRenderedPageBreak/>
        <w:t xml:space="preserve">и отображения результатов оценивания. Или отображения метрик качества такие как: качество модели при кросс </w:t>
      </w:r>
      <w:proofErr w:type="spellStart"/>
      <w:r w:rsidRPr="00843411">
        <w:rPr>
          <w:rFonts w:ascii="Times New Roman" w:hAnsi="Times New Roman" w:cs="Times New Roman"/>
          <w:sz w:val="28"/>
          <w:szCs w:val="28"/>
        </w:rPr>
        <w:t>валидации</w:t>
      </w:r>
      <w:proofErr w:type="spellEnd"/>
      <w:r w:rsidRPr="00843411">
        <w:rPr>
          <w:rFonts w:ascii="Times New Roman" w:hAnsi="Times New Roman" w:cs="Times New Roman"/>
          <w:sz w:val="28"/>
          <w:szCs w:val="28"/>
        </w:rPr>
        <w:t xml:space="preserve">, метрика </w:t>
      </w:r>
      <w:r w:rsidRPr="00843411">
        <w:rPr>
          <w:rFonts w:ascii="Times New Roman" w:hAnsi="Times New Roman" w:cs="Times New Roman"/>
          <w:sz w:val="28"/>
          <w:szCs w:val="28"/>
          <w:lang w:val="en-US"/>
        </w:rPr>
        <w:t>roc</w:t>
      </w:r>
      <w:r w:rsidRPr="00843411">
        <w:rPr>
          <w:rFonts w:ascii="Times New Roman" w:hAnsi="Times New Roman" w:cs="Times New Roman"/>
          <w:sz w:val="28"/>
          <w:szCs w:val="28"/>
        </w:rPr>
        <w:t xml:space="preserve"> и </w:t>
      </w:r>
      <w:proofErr w:type="spellStart"/>
      <w:r w:rsidRPr="00843411">
        <w:rPr>
          <w:rFonts w:ascii="Times New Roman" w:hAnsi="Times New Roman" w:cs="Times New Roman"/>
          <w:sz w:val="28"/>
          <w:szCs w:val="28"/>
          <w:lang w:val="en-US"/>
        </w:rPr>
        <w:t>rol</w:t>
      </w:r>
      <w:proofErr w:type="spellEnd"/>
      <w:r w:rsidR="00DF089C" w:rsidRPr="00843411">
        <w:rPr>
          <w:rFonts w:ascii="Times New Roman" w:hAnsi="Times New Roman" w:cs="Times New Roman"/>
          <w:sz w:val="28"/>
          <w:szCs w:val="28"/>
        </w:rPr>
        <w:t xml:space="preserve"> </w:t>
      </w:r>
      <w:r w:rsidRPr="00843411">
        <w:rPr>
          <w:rFonts w:ascii="Times New Roman" w:hAnsi="Times New Roman" w:cs="Times New Roman"/>
          <w:sz w:val="28"/>
          <w:szCs w:val="28"/>
        </w:rPr>
        <w:t>(рис. 3.1).</w:t>
      </w:r>
    </w:p>
    <w:p w:rsidR="00BF5776" w:rsidRPr="00843411" w:rsidRDefault="00BF5776" w:rsidP="004F1DEC">
      <w:pPr>
        <w:pStyle w:val="ac"/>
        <w:spacing w:line="360" w:lineRule="auto"/>
        <w:ind w:firstLine="709"/>
        <w:jc w:val="both"/>
        <w:rPr>
          <w:rFonts w:ascii="Times New Roman" w:hAnsi="Times New Roman" w:cs="Times New Roman"/>
          <w:sz w:val="28"/>
          <w:szCs w:val="28"/>
        </w:rPr>
      </w:pPr>
    </w:p>
    <w:p w:rsidR="0015001C" w:rsidRPr="00843411" w:rsidDel="006C3ECF" w:rsidRDefault="0015001C" w:rsidP="004F1DEC">
      <w:pPr>
        <w:spacing w:after="0" w:line="360" w:lineRule="auto"/>
        <w:ind w:firstLine="709"/>
        <w:jc w:val="both"/>
        <w:rPr>
          <w:del w:id="866" w:author="root" w:date="2023-06-07T14:10:00Z"/>
          <w:rFonts w:ascii="Times New Roman" w:hAnsi="Times New Roman" w:cs="Times New Roman"/>
          <w:sz w:val="28"/>
          <w:szCs w:val="28"/>
        </w:rPr>
      </w:pPr>
      <w:r w:rsidRPr="00843411">
        <w:rPr>
          <w:rFonts w:ascii="Times New Roman" w:hAnsi="Times New Roman" w:cs="Times New Roman"/>
          <w:sz w:val="28"/>
          <w:szCs w:val="28"/>
        </w:rPr>
        <w:t xml:space="preserve">Для машинного обучения я использую ансамблевые методы, а именно модель </w:t>
      </w:r>
      <w:r w:rsidR="003E2E94" w:rsidRPr="00843411">
        <w:rPr>
          <w:rFonts w:ascii="Times New Roman" w:hAnsi="Times New Roman" w:cs="Times New Roman"/>
          <w:sz w:val="28"/>
          <w:szCs w:val="28"/>
        </w:rPr>
        <w:t>леса</w:t>
      </w:r>
      <w:r w:rsidRPr="00843411">
        <w:rPr>
          <w:rFonts w:ascii="Times New Roman" w:hAnsi="Times New Roman" w:cs="Times New Roman"/>
          <w:sz w:val="28"/>
          <w:szCs w:val="28"/>
        </w:rPr>
        <w:t xml:space="preserve"> решений </w:t>
      </w:r>
      <w:r w:rsidR="003E2E94" w:rsidRPr="00843411">
        <w:rPr>
          <w:rFonts w:ascii="Times New Roman" w:hAnsi="Times New Roman" w:cs="Times New Roman"/>
          <w:sz w:val="28"/>
          <w:szCs w:val="28"/>
          <w:lang w:val="en-US"/>
        </w:rPr>
        <w:t>random</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forest</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b/>
          <w:sz w:val="28"/>
          <w:szCs w:val="28"/>
        </w:rPr>
      </w:pPr>
      <w:del w:id="867" w:author="root" w:date="2023-06-07T14:10:00Z">
        <w:r w:rsidRPr="00843411" w:rsidDel="006C3ECF">
          <w:rPr>
            <w:rFonts w:ascii="Times New Roman" w:hAnsi="Times New Roman" w:cs="Times New Roman"/>
            <w:b/>
            <w:sz w:val="28"/>
            <w:szCs w:val="28"/>
          </w:rPr>
          <w:delText>Ансамблевые методы</w:delText>
        </w:r>
      </w:del>
    </w:p>
    <w:p w:rsidR="003E2E94" w:rsidRPr="00843411" w:rsidDel="006C3ECF" w:rsidRDefault="0015001C" w:rsidP="004F1DEC">
      <w:pPr>
        <w:pStyle w:val="a4"/>
        <w:shd w:val="clear" w:color="auto" w:fill="FFFFFF"/>
        <w:spacing w:before="0" w:beforeAutospacing="0" w:after="0" w:afterAutospacing="0" w:line="360" w:lineRule="auto"/>
        <w:ind w:firstLine="709"/>
        <w:jc w:val="both"/>
        <w:rPr>
          <w:del w:id="868" w:author="root" w:date="2023-06-07T14:10:00Z"/>
          <w:sz w:val="28"/>
          <w:szCs w:val="28"/>
        </w:rPr>
      </w:pPr>
      <w:r w:rsidRPr="00843411">
        <w:rPr>
          <w:sz w:val="28"/>
          <w:szCs w:val="28"/>
        </w:rPr>
        <w:t>Цель </w:t>
      </w:r>
      <w:r w:rsidRPr="006C3ECF">
        <w:rPr>
          <w:rStyle w:val="a3"/>
          <w:b w:val="0"/>
          <w:sz w:val="28"/>
          <w:szCs w:val="28"/>
          <w:rPrChange w:id="869" w:author="root" w:date="2023-06-07T14:09:00Z">
            <w:rPr>
              <w:rStyle w:val="a3"/>
              <w:sz w:val="28"/>
              <w:szCs w:val="28"/>
            </w:rPr>
          </w:rPrChange>
        </w:rPr>
        <w:t>ансамблевых методов</w:t>
      </w:r>
      <w:r w:rsidRPr="00843411">
        <w:rPr>
          <w:sz w:val="28"/>
          <w:szCs w:val="28"/>
        </w:rPr>
        <w:t> — объединить прогнозы нескольких</w:t>
      </w:r>
      <w:r w:rsidR="003E2E94" w:rsidRPr="00843411">
        <w:rPr>
          <w:sz w:val="28"/>
          <w:szCs w:val="28"/>
        </w:rPr>
        <w:t xml:space="preserve"> алгоритмов обучения</w:t>
      </w:r>
      <w:r w:rsidRPr="00843411">
        <w:rPr>
          <w:sz w:val="28"/>
          <w:szCs w:val="28"/>
        </w:rPr>
        <w:t>, чтобы улучшить надежность по сравнению с одной оценкой.</w:t>
      </w:r>
      <w:r w:rsidR="003E2E94" w:rsidRPr="00843411">
        <w:rPr>
          <w:sz w:val="28"/>
          <w:szCs w:val="28"/>
        </w:rPr>
        <w:t xml:space="preserve"> </w:t>
      </w:r>
    </w:p>
    <w:p w:rsidR="0015001C" w:rsidRPr="00843411" w:rsidRDefault="0015001C" w:rsidP="006C3ECF">
      <w:pPr>
        <w:pStyle w:val="a4"/>
        <w:shd w:val="clear" w:color="auto" w:fill="FFFFFF"/>
        <w:spacing w:before="0" w:beforeAutospacing="0" w:after="0" w:afterAutospacing="0" w:line="360" w:lineRule="auto"/>
        <w:ind w:firstLine="709"/>
        <w:jc w:val="both"/>
        <w:pPrChange w:id="870" w:author="root" w:date="2023-06-07T14:10:00Z">
          <w:pPr>
            <w:spacing w:after="0" w:line="360" w:lineRule="auto"/>
            <w:ind w:firstLine="709"/>
            <w:jc w:val="both"/>
          </w:pPr>
        </w:pPrChange>
      </w:pPr>
      <w:del w:id="871" w:author="root" w:date="2023-06-07T14:09:00Z">
        <w:r w:rsidRPr="00843411" w:rsidDel="006C3ECF">
          <w:delText>Леса рандомизированных деревьев</w:delText>
        </w:r>
      </w:del>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Random</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forest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 xml:space="preserve"> - </w:t>
      </w:r>
      <w:r w:rsidR="003E2E94" w:rsidRPr="00843411">
        <w:rPr>
          <w:rFonts w:ascii="Times New Roman" w:hAnsi="Times New Roman" w:cs="Times New Roman"/>
          <w:sz w:val="28"/>
          <w:szCs w:val="28"/>
        </w:rPr>
        <w:t>это ряд</w:t>
      </w:r>
      <w:r w:rsidRPr="00843411">
        <w:rPr>
          <w:rFonts w:ascii="Times New Roman" w:hAnsi="Times New Roman" w:cs="Times New Roman"/>
          <w:sz w:val="28"/>
          <w:szCs w:val="28"/>
        </w:rPr>
        <w:t xml:space="preserve"> классификаторов дерева решений</w:t>
      </w:r>
      <w:r w:rsidR="003E2E94" w:rsidRPr="00843411">
        <w:rPr>
          <w:rFonts w:ascii="Times New Roman" w:hAnsi="Times New Roman" w:cs="Times New Roman"/>
          <w:sz w:val="28"/>
          <w:szCs w:val="28"/>
        </w:rPr>
        <w:t xml:space="preserve"> (</w:t>
      </w:r>
      <w:proofErr w:type="spellStart"/>
      <w:r w:rsidR="003E2E94" w:rsidRPr="00843411">
        <w:rPr>
          <w:rFonts w:ascii="Times New Roman" w:hAnsi="Times New Roman" w:cs="Times New Roman"/>
          <w:sz w:val="28"/>
          <w:szCs w:val="28"/>
        </w:rPr>
        <w:t>DecisionTreeClassifier</w:t>
      </w:r>
      <w:proofErr w:type="spellEnd"/>
      <w:r w:rsidR="003E2E94" w:rsidRPr="00843411">
        <w:rPr>
          <w:rFonts w:ascii="Times New Roman" w:hAnsi="Times New Roman" w:cs="Times New Roman"/>
          <w:sz w:val="28"/>
          <w:szCs w:val="28"/>
        </w:rPr>
        <w:t>)</w:t>
      </w:r>
      <w:r w:rsidRPr="00843411">
        <w:rPr>
          <w:rFonts w:ascii="Times New Roman" w:hAnsi="Times New Roman" w:cs="Times New Roman"/>
          <w:sz w:val="28"/>
          <w:szCs w:val="28"/>
        </w:rPr>
        <w:t xml:space="preserve"> для различных </w:t>
      </w:r>
      <w:proofErr w:type="spellStart"/>
      <w:r w:rsidRPr="00843411">
        <w:rPr>
          <w:rFonts w:ascii="Times New Roman" w:hAnsi="Times New Roman" w:cs="Times New Roman"/>
          <w:sz w:val="28"/>
          <w:szCs w:val="28"/>
        </w:rPr>
        <w:t>подвыборок</w:t>
      </w:r>
      <w:proofErr w:type="spellEnd"/>
      <w:r w:rsidRPr="00843411">
        <w:rPr>
          <w:rFonts w:ascii="Times New Roman" w:hAnsi="Times New Roman" w:cs="Times New Roman"/>
          <w:sz w:val="28"/>
          <w:szCs w:val="28"/>
        </w:rPr>
        <w:t xml:space="preserve"> и использует усреднение для повышения точности прогнозирования и контроля переобучения. </w:t>
      </w:r>
    </w:p>
    <w:p w:rsidR="0015001C"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6C3ECF">
        <w:rPr>
          <w:rStyle w:val="a3"/>
          <w:b w:val="0"/>
          <w:sz w:val="28"/>
          <w:szCs w:val="28"/>
          <w:rPrChange w:id="872" w:author="root" w:date="2023-06-07T14:10:00Z">
            <w:rPr>
              <w:rStyle w:val="a3"/>
              <w:sz w:val="28"/>
              <w:szCs w:val="28"/>
            </w:rPr>
          </w:rPrChange>
        </w:rPr>
        <w:t>Деревья решений (DT)</w:t>
      </w:r>
      <w:r w:rsidRPr="00843411">
        <w:rPr>
          <w:sz w:val="28"/>
          <w:szCs w:val="28"/>
        </w:rPr>
        <w:t> — это метод обучения, используемый для </w:t>
      </w:r>
      <w:hyperlink r:id="rId38" w:anchor="tree-classification" w:history="1">
        <w:r w:rsidRPr="00843411">
          <w:rPr>
            <w:rStyle w:val="a5"/>
            <w:color w:val="auto"/>
            <w:sz w:val="28"/>
            <w:szCs w:val="28"/>
            <w:u w:val="none"/>
          </w:rPr>
          <w:t>классификации</w:t>
        </w:r>
      </w:hyperlink>
      <w:r w:rsidRPr="00843411">
        <w:rPr>
          <w:sz w:val="28"/>
          <w:szCs w:val="28"/>
        </w:rPr>
        <w:t> и </w:t>
      </w:r>
      <w:r w:rsidR="00590026" w:rsidRPr="00843411">
        <w:rPr>
          <w:rStyle w:val="a5"/>
          <w:color w:val="auto"/>
          <w:sz w:val="28"/>
          <w:szCs w:val="28"/>
          <w:u w:val="none"/>
        </w:rPr>
        <w:t>регрессии.</w:t>
      </w:r>
      <w:r w:rsidRPr="00843411">
        <w:rPr>
          <w:sz w:val="28"/>
          <w:szCs w:val="28"/>
        </w:rPr>
        <w:t> </w:t>
      </w:r>
      <w:r w:rsidR="00590026" w:rsidRPr="00843411">
        <w:rPr>
          <w:sz w:val="28"/>
          <w:szCs w:val="28"/>
        </w:rPr>
        <w:t xml:space="preserve">Эта модель </w:t>
      </w:r>
      <w:r w:rsidRPr="00843411">
        <w:rPr>
          <w:sz w:val="28"/>
          <w:szCs w:val="28"/>
        </w:rPr>
        <w:t xml:space="preserve">предсказывает значение целевой переменной, изучая простые правила принятия решений, выведенные </w:t>
      </w:r>
      <w:r w:rsidR="00590026" w:rsidRPr="00843411">
        <w:rPr>
          <w:sz w:val="28"/>
          <w:szCs w:val="28"/>
        </w:rPr>
        <w:t>из характеристик, данных</w:t>
      </w:r>
      <w:r w:rsidR="005E57E1" w:rsidRPr="00843411">
        <w:rPr>
          <w:sz w:val="28"/>
          <w:szCs w:val="28"/>
        </w:rPr>
        <w:t>.</w:t>
      </w:r>
    </w:p>
    <w:p w:rsidR="0021387D" w:rsidRPr="00A976E6" w:rsidRDefault="0015001C" w:rsidP="004F1DEC">
      <w:pPr>
        <w:pStyle w:val="a4"/>
        <w:shd w:val="clear" w:color="auto" w:fill="FFFFFF"/>
        <w:spacing w:before="0" w:beforeAutospacing="0" w:after="0" w:afterAutospacing="0" w:line="360" w:lineRule="auto"/>
        <w:ind w:firstLine="709"/>
        <w:jc w:val="both"/>
        <w:rPr>
          <w:sz w:val="28"/>
          <w:szCs w:val="28"/>
          <w:rPrChange w:id="873" w:author="root" w:date="2023-06-07T14:54:00Z">
            <w:rPr>
              <w:sz w:val="28"/>
              <w:szCs w:val="28"/>
            </w:rPr>
          </w:rPrChange>
        </w:rPr>
      </w:pPr>
      <w:r w:rsidRPr="00843411">
        <w:rPr>
          <w:sz w:val="28"/>
          <w:szCs w:val="28"/>
        </w:rPr>
        <w:t>Как и в случае с другими классификаторами, </w:t>
      </w:r>
      <w:proofErr w:type="spellStart"/>
      <w:r w:rsidR="009C379F" w:rsidRPr="00843411">
        <w:rPr>
          <w:rStyle w:val="a5"/>
          <w:color w:val="auto"/>
          <w:sz w:val="28"/>
          <w:szCs w:val="28"/>
        </w:rPr>
        <w:fldChar w:fldCharType="begin"/>
      </w:r>
      <w:r w:rsidR="009C379F" w:rsidRPr="00843411">
        <w:rPr>
          <w:rStyle w:val="a5"/>
          <w:color w:val="auto"/>
          <w:sz w:val="28"/>
          <w:szCs w:val="28"/>
        </w:rPr>
        <w:instrText xml:space="preserve"> HYPERLINK "https://scikit-learn.org/stable/modules/generated/sklearn.tree.DecisionTreeClassifier.html" \l "sklearn.tree.DecisionTreeClassifier" \t "_blank" </w:instrText>
      </w:r>
      <w:r w:rsidR="009C379F" w:rsidRPr="00843411">
        <w:rPr>
          <w:rStyle w:val="a5"/>
          <w:color w:val="auto"/>
          <w:sz w:val="28"/>
          <w:szCs w:val="28"/>
        </w:rPr>
        <w:fldChar w:fldCharType="separate"/>
      </w:r>
      <w:r w:rsidRPr="00843411">
        <w:rPr>
          <w:rStyle w:val="a5"/>
          <w:color w:val="auto"/>
          <w:sz w:val="28"/>
          <w:szCs w:val="28"/>
        </w:rPr>
        <w:t>DecisionTreeClassifier</w:t>
      </w:r>
      <w:proofErr w:type="spellEnd"/>
      <w:r w:rsidR="009C379F" w:rsidRPr="00843411">
        <w:rPr>
          <w:rStyle w:val="a5"/>
          <w:color w:val="auto"/>
          <w:sz w:val="28"/>
          <w:szCs w:val="28"/>
        </w:rPr>
        <w:fldChar w:fldCharType="end"/>
      </w:r>
      <w:r w:rsidRPr="00843411">
        <w:rPr>
          <w:sz w:val="28"/>
          <w:szCs w:val="28"/>
        </w:rPr>
        <w:t> принимает в качестве входных данных два массива: массив </w:t>
      </w:r>
      <w:r w:rsidR="00590026" w:rsidRPr="006C3ECF">
        <w:rPr>
          <w:rStyle w:val="a3"/>
          <w:b w:val="0"/>
          <w:sz w:val="28"/>
          <w:szCs w:val="28"/>
          <w:lang w:val="en-US"/>
          <w:rPrChange w:id="874" w:author="root" w:date="2023-06-07T14:10:00Z">
            <w:rPr>
              <w:rStyle w:val="a3"/>
              <w:sz w:val="28"/>
              <w:szCs w:val="28"/>
              <w:lang w:val="en-US"/>
            </w:rPr>
          </w:rPrChange>
        </w:rPr>
        <w:t>X</w:t>
      </w:r>
      <w:r w:rsidR="00590026" w:rsidRPr="006C3ECF">
        <w:rPr>
          <w:rStyle w:val="a3"/>
          <w:b w:val="0"/>
          <w:sz w:val="28"/>
          <w:szCs w:val="28"/>
          <w:rPrChange w:id="875" w:author="root" w:date="2023-06-07T14:10:00Z">
            <w:rPr>
              <w:rStyle w:val="a3"/>
              <w:sz w:val="28"/>
              <w:szCs w:val="28"/>
            </w:rPr>
          </w:rPrChange>
        </w:rPr>
        <w:t>_</w:t>
      </w:r>
      <w:r w:rsidR="00590026" w:rsidRPr="006C3ECF">
        <w:rPr>
          <w:rStyle w:val="a3"/>
          <w:b w:val="0"/>
          <w:sz w:val="28"/>
          <w:szCs w:val="28"/>
          <w:lang w:val="en-US"/>
          <w:rPrChange w:id="876" w:author="root" w:date="2023-06-07T14:10:00Z">
            <w:rPr>
              <w:rStyle w:val="a3"/>
              <w:sz w:val="28"/>
              <w:szCs w:val="28"/>
              <w:lang w:val="en-US"/>
            </w:rPr>
          </w:rPrChange>
        </w:rPr>
        <w:t>train</w:t>
      </w:r>
      <w:r w:rsidRPr="00843411">
        <w:rPr>
          <w:sz w:val="28"/>
          <w:szCs w:val="28"/>
        </w:rPr>
        <w:t xml:space="preserve"> содержащий обучающие </w:t>
      </w:r>
      <w:r w:rsidR="00590026" w:rsidRPr="00843411">
        <w:rPr>
          <w:sz w:val="28"/>
          <w:szCs w:val="28"/>
        </w:rPr>
        <w:t>признаки</w:t>
      </w:r>
      <w:r w:rsidRPr="00843411">
        <w:rPr>
          <w:sz w:val="28"/>
          <w:szCs w:val="28"/>
        </w:rPr>
        <w:t>, и массив </w:t>
      </w:r>
      <w:r w:rsidR="00590026" w:rsidRPr="006C3ECF">
        <w:rPr>
          <w:rStyle w:val="a3"/>
          <w:b w:val="0"/>
          <w:sz w:val="28"/>
          <w:szCs w:val="28"/>
          <w:lang w:val="en-US"/>
          <w:rPrChange w:id="877" w:author="root" w:date="2023-06-07T14:10:00Z">
            <w:rPr>
              <w:rStyle w:val="a3"/>
              <w:sz w:val="28"/>
              <w:szCs w:val="28"/>
              <w:lang w:val="en-US"/>
            </w:rPr>
          </w:rPrChange>
        </w:rPr>
        <w:t>y</w:t>
      </w:r>
      <w:r w:rsidR="00590026" w:rsidRPr="006C3ECF">
        <w:rPr>
          <w:rStyle w:val="a3"/>
          <w:b w:val="0"/>
          <w:sz w:val="28"/>
          <w:szCs w:val="28"/>
          <w:rPrChange w:id="878" w:author="root" w:date="2023-06-07T14:10:00Z">
            <w:rPr>
              <w:rStyle w:val="a3"/>
              <w:sz w:val="28"/>
              <w:szCs w:val="28"/>
            </w:rPr>
          </w:rPrChange>
        </w:rPr>
        <w:t>_</w:t>
      </w:r>
      <w:r w:rsidR="00590026" w:rsidRPr="006C3ECF">
        <w:rPr>
          <w:rStyle w:val="a3"/>
          <w:b w:val="0"/>
          <w:sz w:val="28"/>
          <w:szCs w:val="28"/>
          <w:lang w:val="en-US"/>
          <w:rPrChange w:id="879" w:author="root" w:date="2023-06-07T14:10:00Z">
            <w:rPr>
              <w:rStyle w:val="a3"/>
              <w:sz w:val="28"/>
              <w:szCs w:val="28"/>
              <w:lang w:val="en-US"/>
            </w:rPr>
          </w:rPrChange>
        </w:rPr>
        <w:t>train</w:t>
      </w:r>
      <w:r w:rsidRPr="00843411">
        <w:rPr>
          <w:sz w:val="28"/>
          <w:szCs w:val="28"/>
        </w:rPr>
        <w:t xml:space="preserve"> целочисленных значений, </w:t>
      </w:r>
      <w:r w:rsidR="00590026" w:rsidRPr="00843411">
        <w:rPr>
          <w:sz w:val="28"/>
          <w:szCs w:val="28"/>
        </w:rPr>
        <w:t>содержащий</w:t>
      </w:r>
      <w:r w:rsidRPr="00843411">
        <w:rPr>
          <w:sz w:val="28"/>
          <w:szCs w:val="28"/>
        </w:rPr>
        <w:t xml:space="preserve"> метки </w:t>
      </w:r>
      <w:r w:rsidR="00331606" w:rsidRPr="00843411">
        <w:rPr>
          <w:sz w:val="28"/>
          <w:szCs w:val="28"/>
        </w:rPr>
        <w:t>классов для обучающих образцов</w:t>
      </w:r>
      <w:ins w:id="880" w:author="root" w:date="2023-06-07T14:54:00Z">
        <w:r w:rsidR="00A976E6" w:rsidRPr="00A976E6">
          <w:rPr>
            <w:sz w:val="28"/>
            <w:szCs w:val="28"/>
            <w:rPrChange w:id="881" w:author="root" w:date="2023-06-07T14:54:00Z">
              <w:rPr>
                <w:sz w:val="28"/>
                <w:szCs w:val="28"/>
                <w:lang w:val="en-US"/>
              </w:rPr>
            </w:rPrChange>
          </w:rPr>
          <w:t xml:space="preserve"> [16].</w:t>
        </w:r>
      </w:ins>
    </w:p>
    <w:p w:rsidR="0021387D" w:rsidRDefault="0021387D" w:rsidP="00C8078E">
      <w:pPr>
        <w:pStyle w:val="1"/>
        <w:spacing w:before="0" w:beforeAutospacing="0" w:after="0" w:afterAutospacing="0" w:line="360" w:lineRule="auto"/>
        <w:ind w:firstLine="709"/>
        <w:jc w:val="center"/>
        <w:rPr>
          <w:ins w:id="882" w:author="root" w:date="2023-06-07T14:12:00Z"/>
          <w:sz w:val="28"/>
          <w:szCs w:val="28"/>
        </w:rPr>
      </w:pPr>
      <w:bookmarkStart w:id="883" w:name="_Toc137041517"/>
      <w:r w:rsidRPr="00843411">
        <w:rPr>
          <w:sz w:val="28"/>
          <w:szCs w:val="28"/>
        </w:rPr>
        <w:t>3.</w:t>
      </w:r>
      <w:r w:rsidR="005E57E1" w:rsidRPr="00843411">
        <w:rPr>
          <w:sz w:val="28"/>
          <w:szCs w:val="28"/>
        </w:rPr>
        <w:t>1</w:t>
      </w:r>
      <w:r w:rsidR="004F359E">
        <w:rPr>
          <w:sz w:val="28"/>
          <w:szCs w:val="28"/>
        </w:rPr>
        <w:t>.</w:t>
      </w:r>
      <w:r w:rsidRPr="00843411">
        <w:rPr>
          <w:sz w:val="28"/>
          <w:szCs w:val="28"/>
        </w:rPr>
        <w:t xml:space="preserve"> Обучение модели</w:t>
      </w:r>
      <w:bookmarkEnd w:id="883"/>
    </w:p>
    <w:p w:rsidR="00E6413A" w:rsidRPr="00843411" w:rsidRDefault="00E6413A" w:rsidP="00E6413A">
      <w:pPr>
        <w:spacing w:after="0" w:line="360" w:lineRule="auto"/>
        <w:ind w:firstLine="709"/>
        <w:jc w:val="both"/>
        <w:rPr>
          <w:ins w:id="884" w:author="root" w:date="2023-06-07T14:12:00Z"/>
          <w:rFonts w:ascii="Times New Roman" w:hAnsi="Times New Roman" w:cs="Times New Roman"/>
          <w:sz w:val="28"/>
          <w:szCs w:val="28"/>
        </w:rPr>
      </w:pPr>
      <w:ins w:id="885" w:author="root" w:date="2023-06-07T14:12:00Z">
        <w:r w:rsidRPr="00843411">
          <w:rPr>
            <w:rFonts w:ascii="Times New Roman" w:hAnsi="Times New Roman" w:cs="Times New Roman"/>
            <w:sz w:val="28"/>
            <w:szCs w:val="28"/>
          </w:rPr>
          <w:t>Для начало необходимо импортировать нужны библиотеки для машинного обучения и выставить настройки для корректного отображения графиков (рис 3.1).</w:t>
        </w:r>
      </w:ins>
    </w:p>
    <w:p w:rsidR="00E6413A" w:rsidRPr="00E6413A" w:rsidRDefault="00E6413A" w:rsidP="00E6413A">
      <w:pPr>
        <w:pStyle w:val="a8"/>
        <w:rPr>
          <w:rFonts w:ascii="Times New Roman" w:hAnsi="Times New Roman" w:cs="Times New Roman"/>
          <w:sz w:val="28"/>
          <w:szCs w:val="28"/>
          <w:rPrChange w:id="886" w:author="root" w:date="2023-06-07T14:12:00Z">
            <w:rPr/>
          </w:rPrChange>
        </w:rPr>
        <w:pPrChange w:id="887" w:author="root" w:date="2023-06-07T14:12:00Z">
          <w:pPr>
            <w:pStyle w:val="1"/>
            <w:spacing w:before="0" w:beforeAutospacing="0" w:after="0" w:afterAutospacing="0" w:line="360" w:lineRule="auto"/>
            <w:ind w:firstLine="709"/>
            <w:jc w:val="center"/>
          </w:pPr>
        </w:pPrChange>
      </w:pPr>
    </w:p>
    <w:p w:rsidR="002C3A59"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0BA592E0" wp14:editId="6A00584A">
            <wp:extent cx="5666105" cy="264075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181" cy="2650573"/>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Импортирование библиотек и выставление настроек</w:t>
      </w:r>
    </w:p>
    <w:p w:rsidR="002C3A59" w:rsidRPr="00843411" w:rsidDel="00E6413A" w:rsidRDefault="002C3A59" w:rsidP="004F1DEC">
      <w:pPr>
        <w:spacing w:after="0" w:line="360" w:lineRule="auto"/>
        <w:ind w:firstLine="709"/>
        <w:jc w:val="both"/>
        <w:rPr>
          <w:del w:id="888" w:author="root" w:date="2023-06-07T14:12:00Z"/>
          <w:rFonts w:ascii="Times New Roman" w:hAnsi="Times New Roman" w:cs="Times New Roman"/>
          <w:sz w:val="28"/>
          <w:szCs w:val="28"/>
        </w:rPr>
      </w:pPr>
      <w:del w:id="889" w:author="root" w:date="2023-06-07T14:12:00Z">
        <w:r w:rsidRPr="00843411" w:rsidDel="00E6413A">
          <w:rPr>
            <w:rFonts w:ascii="Times New Roman" w:hAnsi="Times New Roman" w:cs="Times New Roman"/>
            <w:sz w:val="28"/>
            <w:szCs w:val="28"/>
          </w:rPr>
          <w:delText>Для начало необходимо импортировать нужны библиотеки для машинного обучения и выставить настройки для корректного отображения графиков (рис 3.1).</w:delText>
        </w:r>
      </w:del>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480293" wp14:editId="27978643">
            <wp:extent cx="5940425" cy="2324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3241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3.2 – Набор признаков</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Задаем </w:t>
      </w:r>
      <w:r w:rsidR="002C3A59" w:rsidRPr="00843411">
        <w:rPr>
          <w:rFonts w:ascii="Times New Roman" w:hAnsi="Times New Roman" w:cs="Times New Roman"/>
          <w:sz w:val="28"/>
          <w:szCs w:val="28"/>
        </w:rPr>
        <w:t>набор признаков,</w:t>
      </w:r>
      <w:r w:rsidRPr="00843411">
        <w:rPr>
          <w:rFonts w:ascii="Times New Roman" w:hAnsi="Times New Roman" w:cs="Times New Roman"/>
          <w:sz w:val="28"/>
          <w:szCs w:val="28"/>
        </w:rPr>
        <w:t xml:space="preserve"> которые не участвуют в обучение</w:t>
      </w:r>
      <w:r w:rsidR="002C3A59" w:rsidRPr="00843411">
        <w:rPr>
          <w:rFonts w:ascii="Times New Roman" w:hAnsi="Times New Roman" w:cs="Times New Roman"/>
          <w:sz w:val="28"/>
          <w:szCs w:val="28"/>
        </w:rPr>
        <w:t xml:space="preserve">, по этому набору фильтруется </w:t>
      </w:r>
      <w:proofErr w:type="spellStart"/>
      <w:r w:rsidR="002C3A59" w:rsidRPr="00843411">
        <w:rPr>
          <w:rFonts w:ascii="Times New Roman" w:hAnsi="Times New Roman" w:cs="Times New Roman"/>
          <w:sz w:val="28"/>
          <w:szCs w:val="28"/>
          <w:lang w:val="en-US"/>
        </w:rPr>
        <w:t>dataframe</w:t>
      </w:r>
      <w:proofErr w:type="spellEnd"/>
      <w:r w:rsidR="002C3A59" w:rsidRPr="00843411">
        <w:rPr>
          <w:rFonts w:ascii="Times New Roman" w:hAnsi="Times New Roman" w:cs="Times New Roman"/>
          <w:sz w:val="28"/>
          <w:szCs w:val="28"/>
        </w:rPr>
        <w:t xml:space="preserve"> для удаления лишних колонок (рис 3.2).</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B068F67" wp14:editId="45B8652B">
            <wp:extent cx="5940425" cy="22409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40915"/>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 xml:space="preserve">Рисунок 3.3 – Загрузка </w:t>
      </w:r>
      <w:proofErr w:type="spellStart"/>
      <w:r w:rsidRPr="00F50639">
        <w:rPr>
          <w:rFonts w:ascii="Times New Roman" w:hAnsi="Times New Roman" w:cs="Times New Roman"/>
          <w:sz w:val="24"/>
          <w:szCs w:val="28"/>
        </w:rPr>
        <w:t>датасетов</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Загружаем наборы</w:t>
      </w:r>
      <w:r w:rsidR="002A7BC2" w:rsidRPr="00843411">
        <w:rPr>
          <w:rFonts w:ascii="Times New Roman" w:hAnsi="Times New Roman" w:cs="Times New Roman"/>
          <w:sz w:val="28"/>
          <w:szCs w:val="28"/>
        </w:rPr>
        <w:t xml:space="preserve"> полигонов, которые предварительно созданы Ученным и объединяем в общий структурированный набор полигонов (</w:t>
      </w:r>
      <w:proofErr w:type="spellStart"/>
      <w:r w:rsidR="002A7BC2" w:rsidRPr="00843411">
        <w:rPr>
          <w:rFonts w:ascii="Times New Roman" w:hAnsi="Times New Roman" w:cs="Times New Roman"/>
          <w:sz w:val="28"/>
          <w:szCs w:val="28"/>
        </w:rPr>
        <w:t>датасет</w:t>
      </w:r>
      <w:proofErr w:type="spellEnd"/>
      <w:r w:rsidR="002A7BC2" w:rsidRPr="00843411">
        <w:rPr>
          <w:rFonts w:ascii="Times New Roman" w:hAnsi="Times New Roman" w:cs="Times New Roman"/>
          <w:sz w:val="28"/>
          <w:szCs w:val="28"/>
        </w:rPr>
        <w:t>). Преобразуем тип данных у метки из логического типа в целочисленный, в виде 1 и 0, так как модель не умеет работать с логическими значениями (рис 3.3).</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E0DFB1C" wp14:editId="09674EDF">
            <wp:extent cx="4797425" cy="4306657"/>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9763" cy="4308756"/>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3.4 – Варианты погоды</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49717D" wp14:editId="2B93B642">
            <wp:extent cx="5940425" cy="15697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6972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3.5 – Определения вариантов погоды</w:t>
      </w:r>
    </w:p>
    <w:p w:rsidR="00866A4A" w:rsidRPr="00843411" w:rsidRDefault="00D8211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модели </w:t>
      </w:r>
      <w:r w:rsidR="00E71476" w:rsidRPr="00843411">
        <w:rPr>
          <w:rFonts w:ascii="Times New Roman" w:hAnsi="Times New Roman" w:cs="Times New Roman"/>
          <w:sz w:val="28"/>
          <w:szCs w:val="28"/>
        </w:rPr>
        <w:t>не пригоден вид вариантов</w:t>
      </w:r>
      <w:r w:rsidRPr="00843411">
        <w:rPr>
          <w:rFonts w:ascii="Times New Roman" w:hAnsi="Times New Roman" w:cs="Times New Roman"/>
          <w:sz w:val="28"/>
          <w:szCs w:val="28"/>
        </w:rPr>
        <w:t xml:space="preserve"> погоды</w:t>
      </w:r>
      <w:r w:rsidR="00E71476"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которые были получены от контроллера</w:t>
      </w:r>
      <w:r w:rsidR="00E71476" w:rsidRPr="00843411">
        <w:rPr>
          <w:rFonts w:ascii="Times New Roman" w:hAnsi="Times New Roman" w:cs="Times New Roman"/>
          <w:sz w:val="28"/>
          <w:szCs w:val="28"/>
        </w:rPr>
        <w:t xml:space="preserve"> (рис 3.4)</w:t>
      </w:r>
      <w:r w:rsidRPr="00843411">
        <w:rPr>
          <w:rFonts w:ascii="Times New Roman" w:hAnsi="Times New Roman" w:cs="Times New Roman"/>
          <w:sz w:val="28"/>
          <w:szCs w:val="28"/>
        </w:rPr>
        <w:t xml:space="preserve">, для этого нужно </w:t>
      </w:r>
      <w:r w:rsidR="00E71476" w:rsidRPr="00843411">
        <w:rPr>
          <w:rFonts w:ascii="Times New Roman" w:hAnsi="Times New Roman" w:cs="Times New Roman"/>
          <w:sz w:val="28"/>
          <w:szCs w:val="28"/>
        </w:rPr>
        <w:t>каждый вариант представить в виде колонки и проставить значение 1 или 0 в зависимости от наличие этой погоды у полигона (рис 3.5) и (рис 2.23). Итоговый вид представлен на (рис 3.6)</w:t>
      </w:r>
      <w:r w:rsidR="00F50639">
        <w:rPr>
          <w:rFonts w:ascii="Times New Roman" w:hAnsi="Times New Roman" w:cs="Times New Roman"/>
          <w:sz w:val="28"/>
          <w:szCs w:val="28"/>
        </w:rPr>
        <w:t>.</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CC3C064" wp14:editId="5CB8A1EE">
            <wp:extent cx="5940425" cy="220091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00910"/>
                    </a:xfrm>
                    <a:prstGeom prst="rect">
                      <a:avLst/>
                    </a:prstGeom>
                  </pic:spPr>
                </pic:pic>
              </a:graphicData>
            </a:graphic>
          </wp:inline>
        </w:drawing>
      </w:r>
    </w:p>
    <w:p w:rsidR="00E71476" w:rsidRPr="00843411" w:rsidRDefault="00E71476"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3.6 – Варианты погоды в виде колонок</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290CFD" wp14:editId="6BE42478">
            <wp:extent cx="5940425" cy="49339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93395"/>
                    </a:xfrm>
                    <a:prstGeom prst="rect">
                      <a:avLst/>
                    </a:prstGeom>
                  </pic:spPr>
                </pic:pic>
              </a:graphicData>
            </a:graphic>
          </wp:inline>
        </w:drawing>
      </w:r>
    </w:p>
    <w:p w:rsidR="00EC7B57" w:rsidRPr="00F50639" w:rsidRDefault="00EC7B57" w:rsidP="009C7D5A">
      <w:pPr>
        <w:spacing w:after="0" w:line="360" w:lineRule="auto"/>
        <w:ind w:firstLine="709"/>
        <w:jc w:val="center"/>
        <w:rPr>
          <w:rFonts w:ascii="Times New Roman" w:hAnsi="Times New Roman" w:cs="Times New Roman"/>
          <w:sz w:val="24"/>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7</w:t>
      </w:r>
      <w:r w:rsidRPr="00F50639">
        <w:rPr>
          <w:rFonts w:ascii="Times New Roman" w:hAnsi="Times New Roman" w:cs="Times New Roman"/>
          <w:sz w:val="24"/>
          <w:szCs w:val="28"/>
        </w:rPr>
        <w:t xml:space="preserve"> – Объедение </w:t>
      </w:r>
      <w:proofErr w:type="spellStart"/>
      <w:r w:rsidRPr="00F50639">
        <w:rPr>
          <w:rFonts w:ascii="Times New Roman" w:hAnsi="Times New Roman" w:cs="Times New Roman"/>
          <w:sz w:val="24"/>
          <w:szCs w:val="28"/>
        </w:rPr>
        <w:t>датасетов</w:t>
      </w:r>
      <w:proofErr w:type="spellEnd"/>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Объединяем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полигонов, с </w:t>
      </w:r>
      <w:proofErr w:type="spellStart"/>
      <w:r w:rsidRPr="00843411">
        <w:rPr>
          <w:rFonts w:ascii="Times New Roman" w:hAnsi="Times New Roman" w:cs="Times New Roman"/>
          <w:sz w:val="28"/>
          <w:szCs w:val="28"/>
        </w:rPr>
        <w:t>датасетом</w:t>
      </w:r>
      <w:proofErr w:type="spellEnd"/>
      <w:r w:rsidRPr="00843411">
        <w:rPr>
          <w:rFonts w:ascii="Times New Roman" w:hAnsi="Times New Roman" w:cs="Times New Roman"/>
          <w:sz w:val="28"/>
          <w:szCs w:val="28"/>
        </w:rPr>
        <w:t xml:space="preserve"> вариантов погоды (рис 3.</w:t>
      </w:r>
      <w:r w:rsidR="00F50639">
        <w:rPr>
          <w:rFonts w:ascii="Times New Roman" w:hAnsi="Times New Roman" w:cs="Times New Roman"/>
          <w:sz w:val="28"/>
          <w:szCs w:val="28"/>
        </w:rPr>
        <w:t>7</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57F247" wp14:editId="0AF649D0">
            <wp:extent cx="5940425" cy="650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65024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8</w:t>
      </w:r>
      <w:r w:rsidRPr="00F50639">
        <w:rPr>
          <w:rFonts w:ascii="Times New Roman" w:hAnsi="Times New Roman" w:cs="Times New Roman"/>
          <w:sz w:val="24"/>
          <w:szCs w:val="28"/>
        </w:rPr>
        <w:t xml:space="preserve"> – Убираем лишние признаки</w:t>
      </w:r>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Из </w:t>
      </w:r>
      <w:proofErr w:type="spellStart"/>
      <w:r w:rsidRPr="00843411">
        <w:rPr>
          <w:rFonts w:ascii="Times New Roman" w:hAnsi="Times New Roman" w:cs="Times New Roman"/>
          <w:sz w:val="28"/>
          <w:szCs w:val="28"/>
        </w:rPr>
        <w:t>датасета</w:t>
      </w:r>
      <w:proofErr w:type="spellEnd"/>
      <w:r w:rsidRPr="00843411">
        <w:rPr>
          <w:rFonts w:ascii="Times New Roman" w:hAnsi="Times New Roman" w:cs="Times New Roman"/>
          <w:sz w:val="28"/>
          <w:szCs w:val="28"/>
        </w:rPr>
        <w:t xml:space="preserve"> полигонов убираем признаки которые не должны влиять на определения качества местности, так как модель может не правильно определять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(рис. 3.</w:t>
      </w:r>
      <w:r w:rsidR="00F50639">
        <w:rPr>
          <w:rFonts w:ascii="Times New Roman" w:hAnsi="Times New Roman" w:cs="Times New Roman"/>
          <w:sz w:val="28"/>
          <w:szCs w:val="28"/>
        </w:rPr>
        <w:t>8</w:t>
      </w:r>
      <w:r w:rsidRPr="00843411">
        <w:rPr>
          <w:rFonts w:ascii="Times New Roman" w:hAnsi="Times New Roman" w:cs="Times New Roman"/>
          <w:sz w:val="28"/>
          <w:szCs w:val="28"/>
        </w:rPr>
        <w:t xml:space="preserve">). Также же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х где хранятся признаки по которым модель будет обучаться и на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 xml:space="preserve"> где хранятся метки</w:t>
      </w:r>
      <w:r w:rsidR="00F50639">
        <w:rPr>
          <w:rFonts w:ascii="Times New Roman" w:hAnsi="Times New Roman" w:cs="Times New Roman"/>
          <w:sz w:val="28"/>
          <w:szCs w:val="28"/>
        </w:rPr>
        <w:t>.</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57A76FF" wp14:editId="6633E495">
            <wp:extent cx="5940425" cy="1790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907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9</w:t>
      </w:r>
      <w:r w:rsidRPr="00F50639">
        <w:rPr>
          <w:rFonts w:ascii="Times New Roman" w:hAnsi="Times New Roman" w:cs="Times New Roman"/>
          <w:sz w:val="24"/>
          <w:szCs w:val="28"/>
        </w:rPr>
        <w:t xml:space="preserve"> – Разбиваем </w:t>
      </w:r>
      <w:proofErr w:type="spellStart"/>
      <w:r w:rsidRPr="00F50639">
        <w:rPr>
          <w:rFonts w:ascii="Times New Roman" w:hAnsi="Times New Roman" w:cs="Times New Roman"/>
          <w:sz w:val="24"/>
          <w:szCs w:val="28"/>
        </w:rPr>
        <w:t>датасет</w:t>
      </w:r>
      <w:proofErr w:type="spellEnd"/>
      <w:r w:rsidRPr="00F50639">
        <w:rPr>
          <w:rFonts w:ascii="Times New Roman" w:hAnsi="Times New Roman" w:cs="Times New Roman"/>
          <w:sz w:val="24"/>
          <w:szCs w:val="28"/>
        </w:rPr>
        <w:t xml:space="preserve"> на 2 части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Разбиваем наши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еще на 2 группы.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которые участвуют в обучение</w:t>
      </w:r>
      <w:r w:rsidR="00014DD0" w:rsidRPr="00843411">
        <w:rPr>
          <w:rFonts w:ascii="Times New Roman" w:hAnsi="Times New Roman" w:cs="Times New Roman"/>
          <w:sz w:val="28"/>
          <w:szCs w:val="28"/>
        </w:rPr>
        <w:t xml:space="preserve">, </w:t>
      </w:r>
      <w:r w:rsidR="00014DD0" w:rsidRPr="00843411">
        <w:rPr>
          <w:rFonts w:ascii="Times New Roman" w:hAnsi="Times New Roman" w:cs="Times New Roman"/>
          <w:sz w:val="28"/>
          <w:szCs w:val="28"/>
          <w:lang w:val="en-US"/>
        </w:rPr>
        <w:t>test</w:t>
      </w:r>
      <w:r w:rsidR="00014DD0" w:rsidRPr="00843411">
        <w:rPr>
          <w:rFonts w:ascii="Times New Roman" w:hAnsi="Times New Roman" w:cs="Times New Roman"/>
          <w:sz w:val="28"/>
          <w:szCs w:val="28"/>
        </w:rPr>
        <w:t xml:space="preserve"> – </w:t>
      </w:r>
      <w:proofErr w:type="spellStart"/>
      <w:r w:rsidR="00014DD0" w:rsidRPr="00843411">
        <w:rPr>
          <w:rFonts w:ascii="Times New Roman" w:hAnsi="Times New Roman" w:cs="Times New Roman"/>
          <w:sz w:val="28"/>
          <w:szCs w:val="28"/>
        </w:rPr>
        <w:t>датасеты</w:t>
      </w:r>
      <w:proofErr w:type="spellEnd"/>
      <w:r w:rsidR="00014DD0" w:rsidRPr="00843411">
        <w:rPr>
          <w:rFonts w:ascii="Times New Roman" w:hAnsi="Times New Roman" w:cs="Times New Roman"/>
          <w:sz w:val="28"/>
          <w:szCs w:val="28"/>
        </w:rPr>
        <w:t xml:space="preserve"> на которых мы будем проверять качество модели</w:t>
      </w:r>
      <w:r w:rsidR="00EC7B57" w:rsidRPr="00843411">
        <w:rPr>
          <w:rFonts w:ascii="Times New Roman" w:hAnsi="Times New Roman" w:cs="Times New Roman"/>
          <w:sz w:val="28"/>
          <w:szCs w:val="28"/>
        </w:rPr>
        <w:t xml:space="preserve"> (</w:t>
      </w:r>
      <w:r w:rsidR="002116B8" w:rsidRPr="00843411">
        <w:rPr>
          <w:rFonts w:ascii="Times New Roman" w:hAnsi="Times New Roman" w:cs="Times New Roman"/>
          <w:sz w:val="28"/>
          <w:szCs w:val="28"/>
        </w:rPr>
        <w:t xml:space="preserve">рис </w:t>
      </w:r>
      <w:r w:rsidR="00EC7B57" w:rsidRPr="00843411">
        <w:rPr>
          <w:rFonts w:ascii="Times New Roman" w:hAnsi="Times New Roman" w:cs="Times New Roman"/>
          <w:sz w:val="28"/>
          <w:szCs w:val="28"/>
        </w:rPr>
        <w:t>3.</w:t>
      </w:r>
      <w:r w:rsidR="00F50639">
        <w:rPr>
          <w:rFonts w:ascii="Times New Roman" w:hAnsi="Times New Roman" w:cs="Times New Roman"/>
          <w:sz w:val="28"/>
          <w:szCs w:val="28"/>
        </w:rPr>
        <w:t>9</w:t>
      </w:r>
      <w:r w:rsidR="00EC7B57" w:rsidRPr="00843411">
        <w:rPr>
          <w:rFonts w:ascii="Times New Roman" w:hAnsi="Times New Roman" w:cs="Times New Roman"/>
          <w:sz w:val="28"/>
          <w:szCs w:val="28"/>
        </w:rPr>
        <w:t>).</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52110" wp14:editId="5E624318">
            <wp:extent cx="5940425" cy="129921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9921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0</w:t>
      </w:r>
      <w:r w:rsidRPr="00843411">
        <w:rPr>
          <w:rFonts w:ascii="Times New Roman" w:hAnsi="Times New Roman" w:cs="Times New Roman"/>
          <w:sz w:val="28"/>
          <w:szCs w:val="28"/>
        </w:rPr>
        <w:t xml:space="preserve"> – Подбираем оптимальные параметры</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Указываем классификатор в моем случае это </w:t>
      </w:r>
      <w:proofErr w:type="spellStart"/>
      <w:r w:rsidRPr="00843411">
        <w:rPr>
          <w:rFonts w:ascii="Times New Roman" w:hAnsi="Times New Roman" w:cs="Times New Roman"/>
          <w:sz w:val="28"/>
          <w:szCs w:val="28"/>
        </w:rPr>
        <w:t>RandomForestClassifier</w:t>
      </w:r>
      <w:proofErr w:type="spellEnd"/>
      <w:r w:rsidRPr="00843411">
        <w:rPr>
          <w:rFonts w:ascii="Times New Roman" w:hAnsi="Times New Roman" w:cs="Times New Roman"/>
          <w:sz w:val="28"/>
          <w:szCs w:val="28"/>
        </w:rPr>
        <w:t>, подбираем диапазон параметров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w:t>
      </w:r>
      <w:proofErr w:type="gramEnd"/>
      <w:r w:rsidRPr="00843411">
        <w:rPr>
          <w:rFonts w:ascii="Times New Roman" w:hAnsi="Times New Roman" w:cs="Times New Roman"/>
          <w:sz w:val="28"/>
          <w:szCs w:val="28"/>
        </w:rPr>
        <w:t>10, 300,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 xml:space="preserve">(1,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максимльная</w:t>
      </w:r>
      <w:proofErr w:type="spellEnd"/>
      <w:r w:rsidRPr="00843411">
        <w:rPr>
          <w:rFonts w:ascii="Times New Roman" w:hAnsi="Times New Roman" w:cs="Times New Roman"/>
          <w:sz w:val="28"/>
          <w:szCs w:val="28"/>
        </w:rPr>
        <w:t xml:space="preserve"> глубина дерева,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 число деревьев в лесу. Через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подбираем оптимальные параметры для обучения. В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экземпляре реализует обычный API оценки: когда «уместно» его на наборе данных всех возможные комбинации значений параметров оцениваются и наилучшее сочетание сохраняются</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0</w:t>
      </w:r>
      <w:r w:rsidR="003B7AFE" w:rsidRPr="00843411">
        <w:rPr>
          <w:rFonts w:ascii="Times New Roman" w:hAnsi="Times New Roman" w:cs="Times New Roman"/>
          <w:sz w:val="28"/>
          <w:szCs w:val="28"/>
        </w:rPr>
        <w:t>)</w:t>
      </w:r>
      <w:r w:rsidRPr="00843411">
        <w:rPr>
          <w:rFonts w:ascii="Times New Roman" w:hAnsi="Times New Roman" w:cs="Times New Roman"/>
          <w:sz w:val="28"/>
          <w:szCs w:val="28"/>
        </w:rPr>
        <w:t>. Оптимальные параметры для моей модели: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1,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40}</w:t>
      </w:r>
      <w:ins w:id="890" w:author="root" w:date="2023-06-07T15:07:00Z">
        <w:r w:rsidR="001E70F7">
          <w:rPr>
            <w:rFonts w:ascii="Times New Roman" w:hAnsi="Times New Roman" w:cs="Times New Roman"/>
            <w:sz w:val="28"/>
            <w:szCs w:val="28"/>
          </w:rPr>
          <w:t>.</w:t>
        </w:r>
      </w:ins>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AB4D94A" wp14:editId="0700E977">
            <wp:extent cx="5172797" cy="2372056"/>
            <wp:effectExtent l="0" t="0" r="889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797" cy="2372056"/>
                    </a:xfrm>
                    <a:prstGeom prst="rect">
                      <a:avLst/>
                    </a:prstGeom>
                  </pic:spPr>
                </pic:pic>
              </a:graphicData>
            </a:graphic>
          </wp:inline>
        </w:drawing>
      </w:r>
    </w:p>
    <w:p w:rsidR="003B7AFE" w:rsidRPr="00843411" w:rsidRDefault="003B7AFE"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1</w:t>
      </w:r>
      <w:r w:rsidRPr="00843411">
        <w:rPr>
          <w:rFonts w:ascii="Times New Roman" w:hAnsi="Times New Roman" w:cs="Times New Roman"/>
          <w:sz w:val="28"/>
          <w:szCs w:val="28"/>
        </w:rPr>
        <w:t xml:space="preserve"> – Обучение модели</w:t>
      </w:r>
    </w:p>
    <w:p w:rsidR="003B7AFE"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классификаторе </w:t>
      </w:r>
      <w:r w:rsidR="000437A4" w:rsidRPr="00843411">
        <w:rPr>
          <w:rFonts w:ascii="Times New Roman" w:hAnsi="Times New Roman" w:cs="Times New Roman"/>
          <w:sz w:val="28"/>
          <w:szCs w:val="28"/>
        </w:rPr>
        <w:t>вызываем</w:t>
      </w:r>
      <w:r w:rsidRPr="00843411">
        <w:rPr>
          <w:rFonts w:ascii="Times New Roman" w:hAnsi="Times New Roman" w:cs="Times New Roman"/>
          <w:sz w:val="28"/>
          <w:szCs w:val="28"/>
        </w:rPr>
        <w:t xml:space="preserve"> метод</w:t>
      </w:r>
      <w:r w:rsidR="003B7AFE" w:rsidRPr="00843411">
        <w:rPr>
          <w:rFonts w:ascii="Times New Roman" w:hAnsi="Times New Roman" w:cs="Times New Roman"/>
          <w:sz w:val="28"/>
          <w:szCs w:val="28"/>
        </w:rPr>
        <w:t xml:space="preserve"> для</w:t>
      </w:r>
      <w:r w:rsidRPr="00843411">
        <w:rPr>
          <w:rFonts w:ascii="Times New Roman" w:hAnsi="Times New Roman" w:cs="Times New Roman"/>
          <w:sz w:val="28"/>
          <w:szCs w:val="28"/>
        </w:rPr>
        <w:t xml:space="preserve"> обучение и передаем туда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1</w:t>
      </w:r>
      <w:r w:rsidR="003B7AFE" w:rsidRPr="00843411">
        <w:rPr>
          <w:rFonts w:ascii="Times New Roman" w:hAnsi="Times New Roman" w:cs="Times New Roman"/>
          <w:sz w:val="28"/>
          <w:szCs w:val="28"/>
        </w:rPr>
        <w:t>)</w:t>
      </w:r>
      <w:ins w:id="891" w:author="root" w:date="2023-06-07T15:07:00Z">
        <w:r w:rsidR="001E70F7">
          <w:rPr>
            <w:rFonts w:ascii="Times New Roman" w:hAnsi="Times New Roman" w:cs="Times New Roman"/>
            <w:sz w:val="28"/>
            <w:szCs w:val="28"/>
          </w:rPr>
          <w:t>.</w:t>
        </w:r>
      </w:ins>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lastRenderedPageBreak/>
              <w:drawing>
                <wp:inline distT="0" distB="0" distL="0" distR="0" wp14:anchorId="30408E89" wp14:editId="37A8E481">
                  <wp:extent cx="2057400" cy="14567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1019" cy="1487650"/>
                          </a:xfrm>
                          <a:prstGeom prst="rect">
                            <a:avLst/>
                          </a:prstGeom>
                        </pic:spPr>
                      </pic:pic>
                    </a:graphicData>
                  </a:graphic>
                </wp:inline>
              </w:drawing>
            </w:r>
          </w:p>
        </w:t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44D190BA" wp14:editId="36AA11E1">
                  <wp:extent cx="2200275" cy="1501121"/>
                  <wp:effectExtent l="0" t="0" r="0" b="444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7931" cy="1526812"/>
                          </a:xfrm>
                          <a:prstGeom prst="rect">
                            <a:avLst/>
                          </a:prstGeom>
                        </pic:spPr>
                      </pic:pic>
                    </a:graphicData>
                  </a:graphic>
                </wp:inline>
              </w:drawing>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Pr>
                <w:rFonts w:ascii="Times New Roman" w:hAnsi="Times New Roman" w:cs="Times New Roman"/>
                <w:sz w:val="24"/>
                <w:szCs w:val="24"/>
              </w:rPr>
              <w:t>а)</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б)</w:t>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3418F375" wp14:editId="3C40A00D">
                  <wp:extent cx="2166938" cy="158940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606" cy="1609699"/>
                          </a:xfrm>
                          <a:prstGeom prst="rect">
                            <a:avLst/>
                          </a:prstGeom>
                        </pic:spPr>
                      </pic:pic>
                    </a:graphicData>
                  </a:graphic>
                </wp:inline>
              </w:drawing>
            </w:r>
          </w:p>
        </w:t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1F8FA747" wp14:editId="651118AC">
                  <wp:extent cx="2170747" cy="1514475"/>
                  <wp:effectExtent l="0" t="0" r="127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7042" cy="1525844"/>
                          </a:xfrm>
                          <a:prstGeom prst="rect">
                            <a:avLst/>
                          </a:prstGeom>
                        </pic:spPr>
                      </pic:pic>
                    </a:graphicData>
                  </a:graphic>
                </wp:inline>
              </w:drawing>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в)</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г)</w:t>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5E055C63" wp14:editId="0EB62207">
                  <wp:extent cx="3222939" cy="2343956"/>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09FCB775" wp14:editId="3F16B781">
                  <wp:extent cx="3222939" cy="234395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д)</w:t>
            </w:r>
          </w:p>
        </w:t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е)</w:t>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p>
        </w:tc>
        <w:tc>
          <w:tcPr>
            <w:tcW w:w="4672" w:type="dxa"/>
          </w:tcPr>
          <w:p w:rsidR="001C42AC" w:rsidRPr="001C42AC" w:rsidRDefault="001C42AC" w:rsidP="001C42AC">
            <w:pPr>
              <w:jc w:val="center"/>
              <w:rPr>
                <w:rFonts w:ascii="Times New Roman" w:hAnsi="Times New Roman" w:cs="Times New Roman"/>
                <w:sz w:val="24"/>
                <w:szCs w:val="24"/>
              </w:rPr>
            </w:pPr>
          </w:p>
        </w:tc>
      </w:tr>
    </w:tbl>
    <w:p w:rsidR="001C42AC" w:rsidRDefault="001C42AC" w:rsidP="001C42AC">
      <w:pPr>
        <w:spacing w:after="0" w:line="360" w:lineRule="auto"/>
        <w:jc w:val="center"/>
        <w:rPr>
          <w:rFonts w:ascii="Times New Roman" w:hAnsi="Times New Roman" w:cs="Times New Roman"/>
          <w:sz w:val="28"/>
          <w:szCs w:val="28"/>
        </w:rPr>
      </w:pPr>
    </w:p>
    <w:p w:rsidR="00F50639" w:rsidRDefault="00F50639" w:rsidP="001C42AC">
      <w:pPr>
        <w:spacing w:after="0" w:line="360"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65"/>
      </w:tblGrid>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3AAEC" wp14:editId="26510377">
                  <wp:extent cx="2636161" cy="1915610"/>
                  <wp:effectExtent l="0" t="0" r="0" b="889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140" cy="193812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1285B821" wp14:editId="2EF5919F">
                  <wp:extent cx="2578260" cy="1875099"/>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7491" cy="1896358"/>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ё)</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ж)</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1FC3E57C" wp14:editId="39478BE1">
                  <wp:extent cx="2841041" cy="1927184"/>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5336" cy="195723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4FE0CE5" wp14:editId="01418C81">
                  <wp:extent cx="2585021" cy="1903192"/>
                  <wp:effectExtent l="0" t="0" r="6350"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2584" cy="1923485"/>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з)</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и)</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40E3FC3C" wp14:editId="055064FD">
                  <wp:extent cx="2563477" cy="1724628"/>
                  <wp:effectExtent l="0" t="0" r="889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0003" cy="1735746"/>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8A5F1D6" wp14:editId="713B8AC9">
                  <wp:extent cx="2634338" cy="2033652"/>
                  <wp:effectExtent l="0" t="0" r="0" b="508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7742" cy="2044000"/>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й)</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к)</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2CCFFA8" wp14:editId="0D788BE7">
                  <wp:extent cx="2627453" cy="1986045"/>
                  <wp:effectExtent l="0" t="0" r="190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52" cy="2005848"/>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140EC26" wp14:editId="22B02F98">
                  <wp:extent cx="2826272" cy="200717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5764" cy="2021013"/>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1E5F8BC" wp14:editId="4E8421F5">
                  <wp:extent cx="2569580" cy="1815544"/>
                  <wp:effectExtent l="0" t="0" r="254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3956" cy="182570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95A24A0" wp14:editId="523BE617">
                  <wp:extent cx="2556197" cy="1806088"/>
                  <wp:effectExtent l="0" t="0" r="0"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9298" cy="1815344"/>
                          </a:xfrm>
                          <a:prstGeom prst="rect">
                            <a:avLst/>
                          </a:prstGeom>
                        </pic:spPr>
                      </pic:pic>
                    </a:graphicData>
                  </a:graphic>
                </wp:inline>
              </w:drawing>
            </w: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м)</w:t>
            </w:r>
          </w:p>
        </w:tc>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н)</w:t>
            </w:r>
          </w:p>
        </w:tc>
      </w:tr>
      <w:tr w:rsidR="00F50639" w:rsidTr="00F50639">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r w:rsidRPr="00843411">
              <w:rPr>
                <w:rFonts w:ascii="Times New Roman" w:hAnsi="Times New Roman" w:cs="Times New Roman"/>
                <w:noProof/>
                <w:sz w:val="28"/>
                <w:szCs w:val="28"/>
                <w:lang w:eastAsia="ru-RU"/>
              </w:rPr>
              <w:lastRenderedPageBreak/>
              <w:drawing>
                <wp:inline distT="0" distB="0" distL="0" distR="0" wp14:anchorId="15383628" wp14:editId="2882642A">
                  <wp:extent cx="2806954" cy="1956121"/>
                  <wp:effectExtent l="0" t="0" r="0"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182" cy="1962552"/>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w:t>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bl>
    <w:p w:rsidR="000437A4" w:rsidRPr="00843411" w:rsidRDefault="000437A4" w:rsidP="009C7D5A">
      <w:pPr>
        <w:spacing w:after="0" w:line="360" w:lineRule="auto"/>
        <w:ind w:firstLine="709"/>
        <w:jc w:val="center"/>
        <w:rPr>
          <w:rFonts w:ascii="Times New Roman" w:hAnsi="Times New Roman" w:cs="Times New Roman"/>
          <w:sz w:val="28"/>
          <w:szCs w:val="28"/>
        </w:rPr>
      </w:pPr>
    </w:p>
    <w:p w:rsidR="001B64DF" w:rsidRPr="00843411" w:rsidRDefault="00F5063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w:t>
      </w:r>
      <w:r w:rsidR="0029208E">
        <w:rPr>
          <w:rFonts w:ascii="Times New Roman" w:hAnsi="Times New Roman" w:cs="Times New Roman"/>
          <w:sz w:val="24"/>
          <w:szCs w:val="28"/>
        </w:rPr>
        <w:t>2</w:t>
      </w:r>
      <w:r w:rsidRPr="00F50639">
        <w:rPr>
          <w:rFonts w:ascii="Times New Roman" w:hAnsi="Times New Roman" w:cs="Times New Roman"/>
          <w:sz w:val="24"/>
          <w:szCs w:val="28"/>
        </w:rPr>
        <w:t xml:space="preserve"> – Графическое построение деревьев в случайном лесу</w:t>
      </w:r>
    </w:p>
    <w:p w:rsidR="001B64DF" w:rsidRDefault="001B64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Модель построила 40 деревьев решений (рис 3.1</w:t>
      </w:r>
      <w:r w:rsidR="0029208E">
        <w:rPr>
          <w:rFonts w:ascii="Times New Roman" w:hAnsi="Times New Roman" w:cs="Times New Roman"/>
          <w:sz w:val="28"/>
          <w:szCs w:val="28"/>
        </w:rPr>
        <w:t>2</w:t>
      </w:r>
      <w:r w:rsidRPr="00843411">
        <w:rPr>
          <w:rFonts w:ascii="Times New Roman" w:hAnsi="Times New Roman" w:cs="Times New Roman"/>
          <w:sz w:val="28"/>
          <w:szCs w:val="28"/>
        </w:rPr>
        <w:t xml:space="preserve">), рассмотрим часть из них. Модель выбирает признак и ищет значение по которому данные можно отнести либо к классу который не пригодный для выращивания, либо классу который пригоден. Выбор класса происходит с определенной вероятностью которая отображена в </w:t>
      </w:r>
      <w:proofErr w:type="spellStart"/>
      <w:r w:rsidRPr="00843411">
        <w:rPr>
          <w:rFonts w:ascii="Times New Roman" w:hAnsi="Times New Roman" w:cs="Times New Roman"/>
          <w:sz w:val="28"/>
          <w:szCs w:val="28"/>
          <w:lang w:val="en-US"/>
        </w:rPr>
        <w:t>gini</w:t>
      </w:r>
      <w:proofErr w:type="spellEnd"/>
      <w:r w:rsidRPr="00843411">
        <w:rPr>
          <w:rFonts w:ascii="Times New Roman" w:hAnsi="Times New Roman" w:cs="Times New Roman"/>
          <w:sz w:val="28"/>
          <w:szCs w:val="28"/>
        </w:rPr>
        <w:t>. При постройке леса, каждому дереву дается случайный набор данных, по которому дерево и выбирает как распределить данные по классам</w:t>
      </w:r>
      <w:ins w:id="892" w:author="root" w:date="2023-06-07T14:55:00Z">
        <w:r w:rsidR="00676C2C" w:rsidRPr="00676C2C">
          <w:rPr>
            <w:rFonts w:ascii="Times New Roman" w:hAnsi="Times New Roman" w:cs="Times New Roman"/>
            <w:sz w:val="28"/>
            <w:szCs w:val="28"/>
            <w:rPrChange w:id="893" w:author="root" w:date="2023-06-07T14:56:00Z">
              <w:rPr>
                <w:rFonts w:ascii="Times New Roman" w:hAnsi="Times New Roman" w:cs="Times New Roman"/>
                <w:sz w:val="28"/>
                <w:szCs w:val="28"/>
                <w:lang w:val="en-US"/>
              </w:rPr>
            </w:rPrChange>
          </w:rPr>
          <w:t xml:space="preserve"> [15]</w:t>
        </w:r>
      </w:ins>
      <w:r w:rsidRPr="00843411">
        <w:rPr>
          <w:rFonts w:ascii="Times New Roman" w:hAnsi="Times New Roman" w:cs="Times New Roman"/>
          <w:sz w:val="28"/>
          <w:szCs w:val="28"/>
        </w:rPr>
        <w:t>.</w:t>
      </w:r>
    </w:p>
    <w:p w:rsidR="009C7D5A" w:rsidRPr="00843411" w:rsidRDefault="009C7D5A" w:rsidP="004F1DEC">
      <w:pPr>
        <w:spacing w:after="0" w:line="360" w:lineRule="auto"/>
        <w:ind w:firstLine="709"/>
        <w:jc w:val="both"/>
        <w:rPr>
          <w:rFonts w:ascii="Times New Roman" w:hAnsi="Times New Roman" w:cs="Times New Roman"/>
          <w:sz w:val="28"/>
          <w:szCs w:val="28"/>
        </w:rPr>
      </w:pPr>
    </w:p>
    <w:p w:rsidR="00E10232" w:rsidRPr="009C7D5A" w:rsidRDefault="007C2C0B" w:rsidP="009C7D5A">
      <w:pPr>
        <w:pStyle w:val="1"/>
        <w:spacing w:before="0" w:beforeAutospacing="0" w:after="0" w:afterAutospacing="0" w:line="360" w:lineRule="auto"/>
        <w:ind w:firstLine="709"/>
        <w:jc w:val="center"/>
        <w:rPr>
          <w:sz w:val="28"/>
          <w:szCs w:val="28"/>
        </w:rPr>
      </w:pPr>
      <w:bookmarkStart w:id="894" w:name="_Toc137041518"/>
      <w:r w:rsidRPr="00843411">
        <w:rPr>
          <w:sz w:val="28"/>
          <w:szCs w:val="28"/>
        </w:rPr>
        <w:t>3.</w:t>
      </w:r>
      <w:r w:rsidR="005E57E1" w:rsidRPr="00843411">
        <w:rPr>
          <w:sz w:val="28"/>
          <w:szCs w:val="28"/>
        </w:rPr>
        <w:t>2</w:t>
      </w:r>
      <w:r w:rsidR="004F359E">
        <w:rPr>
          <w:sz w:val="28"/>
          <w:szCs w:val="28"/>
        </w:rPr>
        <w:t>.</w:t>
      </w:r>
      <w:r w:rsidRPr="00843411">
        <w:rPr>
          <w:sz w:val="28"/>
          <w:szCs w:val="28"/>
        </w:rPr>
        <w:t xml:space="preserve"> Оценка качества модели</w:t>
      </w:r>
      <w:bookmarkEnd w:id="894"/>
    </w:p>
    <w:p w:rsidR="007C2C0B" w:rsidRPr="00843411" w:rsidRDefault="00E10232"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Оценка качества обучения по методу к</w:t>
      </w:r>
      <w:r w:rsidR="00C00AE4" w:rsidRPr="00843411">
        <w:rPr>
          <w:rFonts w:ascii="Times New Roman" w:hAnsi="Times New Roman" w:cs="Times New Roman"/>
          <w:b/>
          <w:sz w:val="28"/>
          <w:szCs w:val="28"/>
        </w:rPr>
        <w:t>росс-</w:t>
      </w:r>
      <w:proofErr w:type="spellStart"/>
      <w:r w:rsidR="007C2C0B" w:rsidRPr="00843411">
        <w:rPr>
          <w:rFonts w:ascii="Times New Roman" w:hAnsi="Times New Roman" w:cs="Times New Roman"/>
          <w:b/>
          <w:sz w:val="28"/>
          <w:szCs w:val="28"/>
        </w:rPr>
        <w:t>валидаци</w:t>
      </w:r>
      <w:r w:rsidRPr="00843411">
        <w:rPr>
          <w:rFonts w:ascii="Times New Roman" w:hAnsi="Times New Roman" w:cs="Times New Roman"/>
          <w:b/>
          <w:sz w:val="28"/>
          <w:szCs w:val="28"/>
        </w:rPr>
        <w:t>и</w:t>
      </w:r>
      <w:proofErr w:type="spellEnd"/>
    </w:p>
    <w:p w:rsidR="007935A8" w:rsidRPr="0016267C" w:rsidRDefault="009B7966" w:rsidP="004F1DEC">
      <w:pPr>
        <w:spacing w:after="0" w:line="360" w:lineRule="auto"/>
        <w:ind w:firstLine="709"/>
        <w:jc w:val="both"/>
        <w:rPr>
          <w:rFonts w:ascii="Times New Roman" w:hAnsi="Times New Roman" w:cs="Times New Roman"/>
          <w:sz w:val="28"/>
          <w:szCs w:val="28"/>
          <w:rPrChange w:id="895" w:author="root" w:date="2023-06-07T00:43:00Z">
            <w:rPr>
              <w:rFonts w:ascii="Times New Roman" w:hAnsi="Times New Roman" w:cs="Times New Roman"/>
              <w:sz w:val="28"/>
              <w:szCs w:val="28"/>
              <w:lang w:val="en-US"/>
            </w:rPr>
          </w:rPrChange>
        </w:rPr>
      </w:pPr>
      <w:r w:rsidRPr="00843411">
        <w:rPr>
          <w:rFonts w:ascii="Times New Roman" w:hAnsi="Times New Roman" w:cs="Times New Roman"/>
          <w:sz w:val="28"/>
          <w:szCs w:val="28"/>
        </w:rPr>
        <w:t xml:space="preserve">Тестирование модели на тех же данных на которых она обучена это ошибка, так как модель будет проверять метки, которая она только что увидела и будет иметь идеальную оценку. Такая ситуация называется переобучением, чтобы этого избежать, при проведения проверки используют тестовые данные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ins w:id="896" w:author="root" w:date="2023-06-07T14:56:00Z">
        <w:r w:rsidR="00676C2C" w:rsidRPr="00676C2C">
          <w:rPr>
            <w:rFonts w:ascii="Times New Roman" w:hAnsi="Times New Roman" w:cs="Times New Roman"/>
            <w:sz w:val="28"/>
            <w:szCs w:val="28"/>
            <w:rPrChange w:id="897" w:author="root" w:date="2023-06-07T14:56:00Z">
              <w:rPr>
                <w:rFonts w:ascii="Times New Roman" w:hAnsi="Times New Roman" w:cs="Times New Roman"/>
                <w:sz w:val="28"/>
                <w:szCs w:val="28"/>
                <w:lang w:val="en-US"/>
              </w:rPr>
            </w:rPrChange>
          </w:rPr>
          <w:t xml:space="preserve"> [24].</w:t>
        </w:r>
      </w:ins>
    </w:p>
    <w:p w:rsidR="0029208E" w:rsidRDefault="0029208E" w:rsidP="004F1DEC">
      <w:pPr>
        <w:spacing w:after="0" w:line="360" w:lineRule="auto"/>
        <w:ind w:firstLine="709"/>
        <w:jc w:val="both"/>
        <w:rPr>
          <w:rFonts w:ascii="Times New Roman" w:hAnsi="Times New Roman" w:cs="Times New Roman"/>
          <w:sz w:val="28"/>
          <w:szCs w:val="28"/>
        </w:rPr>
      </w:pPr>
      <w:r w:rsidRPr="0029208E">
        <w:rPr>
          <w:rFonts w:ascii="Times New Roman" w:hAnsi="Times New Roman" w:cs="Times New Roman"/>
          <w:noProof/>
          <w:sz w:val="28"/>
          <w:szCs w:val="28"/>
          <w:lang w:eastAsia="ru-RU"/>
        </w:rPr>
        <w:drawing>
          <wp:inline distT="0" distB="0" distL="0" distR="0" wp14:anchorId="1604ACEB" wp14:editId="039996E9">
            <wp:extent cx="5939790" cy="871220"/>
            <wp:effectExtent l="0" t="0" r="381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871220"/>
                    </a:xfrm>
                    <a:prstGeom prst="rect">
                      <a:avLst/>
                    </a:prstGeom>
                  </pic:spPr>
                </pic:pic>
              </a:graphicData>
            </a:graphic>
          </wp:inline>
        </w:drawing>
      </w:r>
    </w:p>
    <w:p w:rsidR="0029208E" w:rsidRPr="0029208E" w:rsidRDefault="0029208E" w:rsidP="0029208E">
      <w:pPr>
        <w:spacing w:after="0" w:line="360" w:lineRule="auto"/>
        <w:ind w:firstLine="709"/>
        <w:jc w:val="center"/>
        <w:rPr>
          <w:rFonts w:ascii="Times New Roman" w:hAnsi="Times New Roman" w:cs="Times New Roman"/>
          <w:sz w:val="28"/>
          <w:szCs w:val="28"/>
        </w:rPr>
      </w:pPr>
      <w:r w:rsidRPr="0029208E">
        <w:rPr>
          <w:rFonts w:ascii="Times New Roman" w:hAnsi="Times New Roman" w:cs="Times New Roman"/>
          <w:sz w:val="24"/>
          <w:szCs w:val="28"/>
        </w:rPr>
        <w:t>Рисунок 3.13 – Выполнение кросс-</w:t>
      </w:r>
      <w:proofErr w:type="spellStart"/>
      <w:r w:rsidRPr="0029208E">
        <w:rPr>
          <w:rFonts w:ascii="Times New Roman" w:hAnsi="Times New Roman" w:cs="Times New Roman"/>
          <w:sz w:val="24"/>
          <w:szCs w:val="28"/>
        </w:rPr>
        <w:t>валидации</w:t>
      </w:r>
      <w:proofErr w:type="spellEnd"/>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lastRenderedPageBreak/>
        <w:t xml:space="preserve">Оптимизировать качества модели стоит на </w:t>
      </w:r>
      <w:proofErr w:type="spellStart"/>
      <w:r w:rsidRPr="002B5728">
        <w:rPr>
          <w:rFonts w:ascii="Times New Roman" w:hAnsi="Times New Roman" w:cs="Times New Roman"/>
          <w:sz w:val="28"/>
          <w:szCs w:val="28"/>
        </w:rPr>
        <w:t>валидационном</w:t>
      </w:r>
      <w:proofErr w:type="spellEnd"/>
      <w:r w:rsidRPr="002B5728">
        <w:rPr>
          <w:rFonts w:ascii="Times New Roman" w:hAnsi="Times New Roman" w:cs="Times New Roman"/>
          <w:sz w:val="28"/>
          <w:szCs w:val="28"/>
        </w:rPr>
        <w:t xml:space="preserve"> множестве, а окончательное сравнение моделей проводить на тестовом множестве. Если оптимизировать качества моделей и проводить их сравнение на одном и том же множестве, то можно неявно заложить в модели информацию о тестовом множестве и получить результаты хуже ожидаемых на новых данных.</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Решением этой проблемы является перекрестная проверка (кросс-</w:t>
      </w:r>
      <w:proofErr w:type="spellStart"/>
      <w:r w:rsidRPr="002B5728">
        <w:rPr>
          <w:rFonts w:ascii="Times New Roman" w:hAnsi="Times New Roman" w:cs="Times New Roman"/>
          <w:sz w:val="28"/>
          <w:szCs w:val="28"/>
        </w:rPr>
        <w:t>валидация</w:t>
      </w:r>
      <w:proofErr w:type="spellEnd"/>
      <w:r w:rsidRPr="002B5728">
        <w:rPr>
          <w:rFonts w:ascii="Times New Roman" w:hAnsi="Times New Roman" w:cs="Times New Roman"/>
          <w:sz w:val="28"/>
          <w:szCs w:val="28"/>
        </w:rPr>
        <w:t>)</w:t>
      </w:r>
      <w:r w:rsidR="002116B8">
        <w:rPr>
          <w:rFonts w:ascii="Times New Roman" w:hAnsi="Times New Roman" w:cs="Times New Roman"/>
          <w:sz w:val="28"/>
          <w:szCs w:val="28"/>
        </w:rPr>
        <w:t xml:space="preserve"> </w:t>
      </w:r>
      <w:r w:rsidR="002116B8" w:rsidRPr="002B5728">
        <w:rPr>
          <w:rFonts w:ascii="Times New Roman" w:hAnsi="Times New Roman" w:cs="Times New Roman"/>
          <w:sz w:val="28"/>
          <w:szCs w:val="28"/>
        </w:rPr>
        <w:t>(рис 3.1</w:t>
      </w:r>
      <w:r w:rsidR="002116B8">
        <w:rPr>
          <w:rFonts w:ascii="Times New Roman" w:hAnsi="Times New Roman" w:cs="Times New Roman"/>
          <w:sz w:val="28"/>
          <w:szCs w:val="28"/>
        </w:rPr>
        <w:t>3</w:t>
      </w:r>
      <w:r w:rsidR="002116B8" w:rsidRPr="002B5728">
        <w:rPr>
          <w:rFonts w:ascii="Times New Roman" w:hAnsi="Times New Roman" w:cs="Times New Roman"/>
          <w:sz w:val="28"/>
          <w:szCs w:val="28"/>
        </w:rPr>
        <w:t>)</w:t>
      </w:r>
      <w:r w:rsidRPr="002B5728">
        <w:rPr>
          <w:rFonts w:ascii="Times New Roman" w:hAnsi="Times New Roman" w:cs="Times New Roman"/>
          <w:sz w:val="28"/>
          <w:szCs w:val="28"/>
        </w:rPr>
        <w:t>. Набор тестов по-прежнему должен храниться для окончательной оценки, но набор для проверки больше не нужен при выполнении резюме.</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Метод k-</w:t>
      </w:r>
      <w:proofErr w:type="spellStart"/>
      <w:r w:rsidRPr="002B5728">
        <w:rPr>
          <w:rFonts w:ascii="Times New Roman" w:hAnsi="Times New Roman" w:cs="Times New Roman"/>
          <w:sz w:val="28"/>
          <w:szCs w:val="28"/>
        </w:rPr>
        <w:t>Fold</w:t>
      </w:r>
      <w:proofErr w:type="spellEnd"/>
      <w:r w:rsidRPr="002B5728">
        <w:rPr>
          <w:rFonts w:ascii="Times New Roman" w:hAnsi="Times New Roman" w:cs="Times New Roman"/>
          <w:sz w:val="28"/>
          <w:szCs w:val="28"/>
        </w:rPr>
        <w:t xml:space="preserve"> чаще всего используют, когда проводят кросс-</w:t>
      </w:r>
      <w:proofErr w:type="spellStart"/>
      <w:r w:rsidRPr="002B5728">
        <w:rPr>
          <w:rFonts w:ascii="Times New Roman" w:hAnsi="Times New Roman" w:cs="Times New Roman"/>
          <w:sz w:val="28"/>
          <w:szCs w:val="28"/>
        </w:rPr>
        <w:t>валидацию</w:t>
      </w:r>
      <w:proofErr w:type="spellEnd"/>
      <w:r w:rsidRPr="002B5728">
        <w:rPr>
          <w:rFonts w:ascii="Times New Roman" w:hAnsi="Times New Roman" w:cs="Times New Roman"/>
          <w:sz w:val="28"/>
          <w:szCs w:val="28"/>
        </w:rPr>
        <w:t>. Он представляет из себя следующий алгоритм:</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1. Фиксируется некоторое целое число k</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2. </w:t>
      </w:r>
      <w:proofErr w:type="spellStart"/>
      <w:r w:rsidRPr="002B5728">
        <w:rPr>
          <w:rFonts w:ascii="Times New Roman" w:hAnsi="Times New Roman" w:cs="Times New Roman"/>
          <w:sz w:val="28"/>
          <w:szCs w:val="28"/>
        </w:rPr>
        <w:t>Датасет</w:t>
      </w:r>
      <w:proofErr w:type="spellEnd"/>
      <w:r w:rsidRPr="002B5728">
        <w:rPr>
          <w:rFonts w:ascii="Times New Roman" w:hAnsi="Times New Roman" w:cs="Times New Roman"/>
          <w:sz w:val="28"/>
          <w:szCs w:val="28"/>
        </w:rPr>
        <w:t xml:space="preserve"> разбивается на k одинак</w:t>
      </w:r>
      <w:r w:rsidR="002116B8">
        <w:rPr>
          <w:rFonts w:ascii="Times New Roman" w:hAnsi="Times New Roman" w:cs="Times New Roman"/>
          <w:sz w:val="28"/>
          <w:szCs w:val="28"/>
        </w:rPr>
        <w:t>овых частей, эти части называют</w:t>
      </w:r>
      <w:r w:rsidRPr="002B5728">
        <w:rPr>
          <w:rFonts w:ascii="Times New Roman" w:hAnsi="Times New Roman" w:cs="Times New Roman"/>
          <w:sz w:val="28"/>
          <w:szCs w:val="28"/>
        </w:rPr>
        <w:t xml:space="preserve">ся </w:t>
      </w:r>
      <w:proofErr w:type="spellStart"/>
      <w:r w:rsidRPr="002B5728">
        <w:rPr>
          <w:rFonts w:ascii="Times New Roman" w:hAnsi="Times New Roman" w:cs="Times New Roman"/>
          <w:sz w:val="28"/>
          <w:szCs w:val="28"/>
        </w:rPr>
        <w:t>фолдами</w:t>
      </w:r>
      <w:proofErr w:type="spellEnd"/>
      <w:r w:rsidRPr="002B5728">
        <w:rPr>
          <w:rFonts w:ascii="Times New Roman" w:hAnsi="Times New Roman" w:cs="Times New Roman"/>
          <w:sz w:val="28"/>
          <w:szCs w:val="28"/>
        </w:rPr>
        <w:t>.</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3. Далее происходит k итераций, во время каждой из которых один </w:t>
      </w:r>
      <w:proofErr w:type="spellStart"/>
      <w:r w:rsidRPr="002B5728">
        <w:rPr>
          <w:rFonts w:ascii="Times New Roman" w:hAnsi="Times New Roman" w:cs="Times New Roman"/>
          <w:sz w:val="28"/>
          <w:szCs w:val="28"/>
        </w:rPr>
        <w:t>фолд</w:t>
      </w:r>
      <w:proofErr w:type="spellEnd"/>
      <w:r w:rsidRPr="002B5728">
        <w:rPr>
          <w:rFonts w:ascii="Times New Roman" w:hAnsi="Times New Roman" w:cs="Times New Roman"/>
          <w:sz w:val="28"/>
          <w:szCs w:val="28"/>
        </w:rPr>
        <w:t xml:space="preserve"> выступает в роли тестового множества, а объединение остальных — в роли тренировочного. Модель учится на k−</w:t>
      </w:r>
      <w:r w:rsidR="002116B8">
        <w:rPr>
          <w:rFonts w:ascii="Times New Roman" w:hAnsi="Times New Roman" w:cs="Times New Roman"/>
          <w:sz w:val="28"/>
          <w:szCs w:val="28"/>
        </w:rPr>
        <w:t xml:space="preserve">1 </w:t>
      </w:r>
      <w:proofErr w:type="spellStart"/>
      <w:r w:rsidR="002116B8">
        <w:rPr>
          <w:rFonts w:ascii="Times New Roman" w:hAnsi="Times New Roman" w:cs="Times New Roman"/>
          <w:sz w:val="28"/>
          <w:szCs w:val="28"/>
        </w:rPr>
        <w:t>фолде</w:t>
      </w:r>
      <w:proofErr w:type="spellEnd"/>
      <w:r w:rsidR="002116B8">
        <w:rPr>
          <w:rFonts w:ascii="Times New Roman" w:hAnsi="Times New Roman" w:cs="Times New Roman"/>
          <w:sz w:val="28"/>
          <w:szCs w:val="28"/>
        </w:rPr>
        <w:t xml:space="preserve"> и тестируется на остав</w:t>
      </w:r>
      <w:r w:rsidRPr="002B5728">
        <w:rPr>
          <w:rFonts w:ascii="Times New Roman" w:hAnsi="Times New Roman" w:cs="Times New Roman"/>
          <w:sz w:val="28"/>
          <w:szCs w:val="28"/>
        </w:rPr>
        <w:t>шемся.</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4. Финальный с</w:t>
      </w:r>
      <w:r w:rsidR="002116B8">
        <w:rPr>
          <w:rFonts w:ascii="Times New Roman" w:hAnsi="Times New Roman" w:cs="Times New Roman"/>
          <w:sz w:val="28"/>
          <w:szCs w:val="28"/>
        </w:rPr>
        <w:t>кор модели получается усреднени</w:t>
      </w:r>
      <w:r w:rsidRPr="002B5728">
        <w:rPr>
          <w:rFonts w:ascii="Times New Roman" w:hAnsi="Times New Roman" w:cs="Times New Roman"/>
          <w:sz w:val="28"/>
          <w:szCs w:val="28"/>
        </w:rPr>
        <w:t>ем k получившихся тестовых результатов.</w:t>
      </w:r>
    </w:p>
    <w:p w:rsidR="007C2C0B" w:rsidRPr="00843411" w:rsidRDefault="00E10232" w:rsidP="002B572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b/>
          <w:sz w:val="28"/>
          <w:szCs w:val="28"/>
          <w:lang w:val="en-US"/>
        </w:rPr>
        <w:t>ROC</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Точность — это отношение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fp</w:t>
      </w:r>
      <w:proofErr w:type="spellEnd"/>
      <w:r w:rsidRPr="00843411">
        <w:rPr>
          <w:rFonts w:ascii="Times New Roman" w:hAnsi="Times New Roman" w:cs="Times New Roman"/>
          <w:sz w:val="28"/>
          <w:szCs w:val="28"/>
        </w:rPr>
        <w:t xml:space="preserve">), где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количество истинных срабатываний, а </w:t>
      </w:r>
      <w:proofErr w:type="spellStart"/>
      <w:r w:rsidRPr="00843411">
        <w:rPr>
          <w:rFonts w:ascii="Times New Roman" w:hAnsi="Times New Roman" w:cs="Times New Roman"/>
          <w:sz w:val="28"/>
          <w:szCs w:val="28"/>
          <w:lang w:val="en-US"/>
        </w:rPr>
        <w:t>fp</w:t>
      </w:r>
      <w:proofErr w:type="spellEnd"/>
      <w:r w:rsidRPr="00843411">
        <w:rPr>
          <w:rFonts w:ascii="Times New Roman" w:hAnsi="Times New Roman" w:cs="Times New Roman"/>
          <w:sz w:val="28"/>
          <w:szCs w:val="28"/>
        </w:rPr>
        <w:t xml:space="preserve"> — количество ложных срабатываний. Точность — это интуитивно способность классификатора не маркировать отрицательный образец как положительный</w:t>
      </w:r>
      <w:r w:rsidR="00F125AB" w:rsidRPr="00843411">
        <w:rPr>
          <w:rFonts w:ascii="Times New Roman" w:hAnsi="Times New Roman" w:cs="Times New Roman"/>
          <w:sz w:val="28"/>
          <w:szCs w:val="28"/>
        </w:rPr>
        <w:t xml:space="preserve">.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4</w:t>
      </w:r>
      <w:r w:rsidR="00F125AB" w:rsidRPr="00843411">
        <w:rPr>
          <w:rFonts w:ascii="Times New Roman" w:hAnsi="Times New Roman" w:cs="Times New Roman"/>
          <w:sz w:val="28"/>
          <w:szCs w:val="28"/>
        </w:rPr>
        <w:t>)</w:t>
      </w:r>
      <w:ins w:id="898" w:author="root" w:date="2023-06-07T15:08:00Z">
        <w:r w:rsidR="001E70F7">
          <w:rPr>
            <w:rFonts w:ascii="Times New Roman" w:hAnsi="Times New Roman" w:cs="Times New Roman"/>
            <w:sz w:val="28"/>
            <w:szCs w:val="28"/>
          </w:rPr>
          <w:t>.</w:t>
        </w:r>
      </w:ins>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546560" wp14:editId="4FC201DE">
            <wp:extent cx="5940425" cy="1135380"/>
            <wp:effectExtent l="0" t="0" r="3175"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1353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4</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 xml:space="preserve">Определение метрики </w:t>
      </w:r>
      <w:r w:rsidR="009B7966" w:rsidRPr="002116B8">
        <w:rPr>
          <w:rFonts w:ascii="Times New Roman" w:hAnsi="Times New Roman" w:cs="Times New Roman"/>
          <w:sz w:val="24"/>
          <w:szCs w:val="28"/>
          <w:lang w:val="en-US"/>
        </w:rPr>
        <w:t>ROC</w:t>
      </w:r>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lastRenderedPageBreak/>
        <w:t xml:space="preserve">Оценка качества обучения по методу </w:t>
      </w:r>
      <w:r w:rsidR="007C2C0B" w:rsidRPr="002116B8">
        <w:rPr>
          <w:rFonts w:ascii="Times New Roman" w:hAnsi="Times New Roman" w:cs="Times New Roman"/>
          <w:b/>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Отзыв представляет собой отношение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fn</w:t>
      </w:r>
      <w:proofErr w:type="spellEnd"/>
      <w:r w:rsidRPr="00843411">
        <w:rPr>
          <w:rFonts w:ascii="Times New Roman" w:hAnsi="Times New Roman" w:cs="Times New Roman"/>
          <w:sz w:val="28"/>
          <w:szCs w:val="28"/>
        </w:rPr>
        <w:t xml:space="preserve">), где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количество истинных положительных результатов, а </w:t>
      </w:r>
      <w:proofErr w:type="spellStart"/>
      <w:r w:rsidRPr="00843411">
        <w:rPr>
          <w:rFonts w:ascii="Times New Roman" w:hAnsi="Times New Roman" w:cs="Times New Roman"/>
          <w:sz w:val="28"/>
          <w:szCs w:val="28"/>
          <w:lang w:val="en-US"/>
        </w:rPr>
        <w:t>fn</w:t>
      </w:r>
      <w:proofErr w:type="spellEnd"/>
      <w:r w:rsidRPr="00843411">
        <w:rPr>
          <w:rFonts w:ascii="Times New Roman" w:hAnsi="Times New Roman" w:cs="Times New Roman"/>
          <w:sz w:val="28"/>
          <w:szCs w:val="28"/>
        </w:rPr>
        <w:t xml:space="preserve"> — количество ложноотрицательных результатов. Под отзывом понимается интуитивно способность классификатора нахо</w:t>
      </w:r>
      <w:r w:rsidR="00F125AB" w:rsidRPr="00843411">
        <w:rPr>
          <w:rFonts w:ascii="Times New Roman" w:hAnsi="Times New Roman" w:cs="Times New Roman"/>
          <w:sz w:val="28"/>
          <w:szCs w:val="28"/>
        </w:rPr>
        <w:t xml:space="preserve">дить все положительные образцы.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5</w:t>
      </w:r>
      <w:r w:rsidR="00F125AB" w:rsidRPr="00843411">
        <w:rPr>
          <w:rFonts w:ascii="Times New Roman" w:hAnsi="Times New Roman" w:cs="Times New Roman"/>
          <w:sz w:val="28"/>
          <w:szCs w:val="28"/>
        </w:rPr>
        <w:t>)</w:t>
      </w:r>
      <w:ins w:id="899" w:author="root" w:date="2023-06-07T15:08:00Z">
        <w:r w:rsidR="001E70F7">
          <w:rPr>
            <w:rFonts w:ascii="Times New Roman" w:hAnsi="Times New Roman" w:cs="Times New Roman"/>
            <w:sz w:val="28"/>
            <w:szCs w:val="28"/>
          </w:rPr>
          <w:t>.</w:t>
        </w:r>
      </w:ins>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0CE945D" wp14:editId="701E9125">
            <wp:extent cx="4267198" cy="890177"/>
            <wp:effectExtent l="0" t="0" r="63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541" cy="897341"/>
                    </a:xfrm>
                    <a:prstGeom prst="rect">
                      <a:avLst/>
                    </a:prstGeom>
                  </pic:spPr>
                </pic:pic>
              </a:graphicData>
            </a:graphic>
          </wp:inline>
        </w:drawing>
      </w:r>
    </w:p>
    <w:p w:rsidR="00F125AB" w:rsidRPr="00843411" w:rsidRDefault="00F125AB"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5</w:t>
      </w:r>
      <w:r w:rsidRPr="002116B8">
        <w:rPr>
          <w:rFonts w:ascii="Times New Roman" w:hAnsi="Times New Roman" w:cs="Times New Roman"/>
          <w:sz w:val="24"/>
          <w:szCs w:val="28"/>
        </w:rPr>
        <w:t xml:space="preserve"> – Определение метрики </w:t>
      </w:r>
      <w:r w:rsidRPr="002116B8">
        <w:rPr>
          <w:rFonts w:ascii="Times New Roman" w:hAnsi="Times New Roman" w:cs="Times New Roman"/>
          <w:sz w:val="24"/>
          <w:szCs w:val="28"/>
          <w:lang w:val="en-US"/>
        </w:rPr>
        <w:t>ROLL</w:t>
      </w:r>
    </w:p>
    <w:p w:rsidR="007C2C0B" w:rsidRDefault="007C2C0B" w:rsidP="004F1DEC">
      <w:pPr>
        <w:spacing w:after="0" w:line="360" w:lineRule="auto"/>
        <w:ind w:firstLine="709"/>
        <w:jc w:val="both"/>
        <w:rPr>
          <w:ins w:id="900" w:author="root" w:date="2023-06-07T14:13:00Z"/>
          <w:rFonts w:ascii="Times New Roman" w:hAnsi="Times New Roman" w:cs="Times New Roman"/>
          <w:b/>
          <w:sz w:val="28"/>
          <w:szCs w:val="28"/>
        </w:rPr>
      </w:pPr>
      <w:r w:rsidRPr="00843411">
        <w:rPr>
          <w:rFonts w:ascii="Times New Roman" w:hAnsi="Times New Roman" w:cs="Times New Roman"/>
          <w:b/>
          <w:sz w:val="28"/>
          <w:szCs w:val="28"/>
        </w:rPr>
        <w:t xml:space="preserve">Получение </w:t>
      </w:r>
      <w:proofErr w:type="spellStart"/>
      <w:r w:rsidR="00DF089C" w:rsidRPr="00843411">
        <w:rPr>
          <w:rFonts w:ascii="Times New Roman" w:hAnsi="Times New Roman" w:cs="Times New Roman"/>
          <w:b/>
          <w:sz w:val="28"/>
          <w:szCs w:val="28"/>
        </w:rPr>
        <w:t>скоринга</w:t>
      </w:r>
      <w:proofErr w:type="spellEnd"/>
      <w:r w:rsidRPr="00843411">
        <w:rPr>
          <w:rFonts w:ascii="Times New Roman" w:hAnsi="Times New Roman" w:cs="Times New Roman"/>
          <w:b/>
          <w:sz w:val="28"/>
          <w:szCs w:val="28"/>
        </w:rPr>
        <w:t xml:space="preserve"> у тестовых данных</w:t>
      </w:r>
    </w:p>
    <w:p w:rsidR="00E6413A" w:rsidRPr="00E6413A" w:rsidRDefault="00E6413A" w:rsidP="004F1DEC">
      <w:pPr>
        <w:spacing w:after="0" w:line="360" w:lineRule="auto"/>
        <w:ind w:firstLine="709"/>
        <w:jc w:val="both"/>
        <w:rPr>
          <w:rFonts w:ascii="Times New Roman" w:hAnsi="Times New Roman" w:cs="Times New Roman"/>
          <w:sz w:val="28"/>
          <w:szCs w:val="28"/>
          <w:rPrChange w:id="901" w:author="root" w:date="2023-06-07T14:13:00Z">
            <w:rPr>
              <w:rFonts w:ascii="Times New Roman" w:hAnsi="Times New Roman" w:cs="Times New Roman"/>
              <w:b/>
              <w:sz w:val="28"/>
              <w:szCs w:val="28"/>
            </w:rPr>
          </w:rPrChange>
        </w:rPr>
      </w:pPr>
      <w:ins w:id="902" w:author="root" w:date="2023-06-07T14:13:00Z">
        <w:r w:rsidRPr="00843411">
          <w:rPr>
            <w:rFonts w:ascii="Times New Roman" w:hAnsi="Times New Roman" w:cs="Times New Roman"/>
            <w:sz w:val="28"/>
            <w:szCs w:val="28"/>
          </w:rPr>
          <w:t xml:space="preserve">Возьмем тестовую выборку, которую мы подготовили в (рис. 3.10) и получим по ней значение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как видно из графика (рис 3.1</w:t>
        </w:r>
        <w:r>
          <w:rPr>
            <w:rFonts w:ascii="Times New Roman" w:hAnsi="Times New Roman" w:cs="Times New Roman"/>
            <w:sz w:val="28"/>
            <w:szCs w:val="28"/>
          </w:rPr>
          <w:t>7</w:t>
        </w:r>
        <w:r w:rsidRPr="00843411">
          <w:rPr>
            <w:rFonts w:ascii="Times New Roman" w:hAnsi="Times New Roman" w:cs="Times New Roman"/>
            <w:sz w:val="28"/>
            <w:szCs w:val="28"/>
          </w:rPr>
          <w:t>) данные распределились достаточно равномерно, как и ожидалось.</w:t>
        </w:r>
      </w:ins>
    </w:p>
    <w:p w:rsidR="00023B34" w:rsidRPr="00843411" w:rsidRDefault="00023B3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FB31EB8" wp14:editId="75AE506F">
            <wp:extent cx="5940425" cy="1466215"/>
            <wp:effectExtent l="0" t="0" r="3175"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466215"/>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6</w:t>
      </w:r>
      <w:r w:rsidRPr="002116B8">
        <w:rPr>
          <w:rFonts w:ascii="Times New Roman" w:hAnsi="Times New Roman" w:cs="Times New Roman"/>
          <w:sz w:val="24"/>
          <w:szCs w:val="28"/>
        </w:rPr>
        <w:t xml:space="preserve"> – Получение </w:t>
      </w:r>
      <w:proofErr w:type="spellStart"/>
      <w:r w:rsidRPr="002116B8">
        <w:rPr>
          <w:rFonts w:ascii="Times New Roman" w:hAnsi="Times New Roman" w:cs="Times New Roman"/>
          <w:sz w:val="24"/>
          <w:szCs w:val="28"/>
        </w:rPr>
        <w:t>скоринга</w:t>
      </w:r>
      <w:proofErr w:type="spellEnd"/>
    </w:p>
    <w:p w:rsidR="00DF089C" w:rsidRPr="00843411" w:rsidRDefault="00DF089C" w:rsidP="004F1DEC">
      <w:pPr>
        <w:spacing w:after="0" w:line="360" w:lineRule="auto"/>
        <w:ind w:firstLine="709"/>
        <w:jc w:val="both"/>
        <w:rPr>
          <w:rFonts w:ascii="Times New Roman" w:hAnsi="Times New Roman" w:cs="Times New Roman"/>
          <w:sz w:val="28"/>
          <w:szCs w:val="28"/>
        </w:rPr>
      </w:pPr>
      <w:del w:id="903" w:author="root" w:date="2023-06-07T14:13:00Z">
        <w:r w:rsidRPr="00843411" w:rsidDel="00E6413A">
          <w:rPr>
            <w:rFonts w:ascii="Times New Roman" w:hAnsi="Times New Roman" w:cs="Times New Roman"/>
            <w:sz w:val="28"/>
            <w:szCs w:val="28"/>
          </w:rPr>
          <w:delText>Возьмем тестовую выборку, которую мы подготовили в (рис. 3.10) и получим по ней значение скоринга, как видно из графика (</w:delText>
        </w:r>
        <w:r w:rsidR="00081434" w:rsidRPr="00843411" w:rsidDel="00E6413A">
          <w:rPr>
            <w:rFonts w:ascii="Times New Roman" w:hAnsi="Times New Roman" w:cs="Times New Roman"/>
            <w:sz w:val="28"/>
            <w:szCs w:val="28"/>
          </w:rPr>
          <w:delText>рис 3.1</w:delText>
        </w:r>
        <w:r w:rsidR="002116B8" w:rsidDel="00E6413A">
          <w:rPr>
            <w:rFonts w:ascii="Times New Roman" w:hAnsi="Times New Roman" w:cs="Times New Roman"/>
            <w:sz w:val="28"/>
            <w:szCs w:val="28"/>
          </w:rPr>
          <w:delText>7</w:delText>
        </w:r>
        <w:r w:rsidRPr="00843411" w:rsidDel="00E6413A">
          <w:rPr>
            <w:rFonts w:ascii="Times New Roman" w:hAnsi="Times New Roman" w:cs="Times New Roman"/>
            <w:sz w:val="28"/>
            <w:szCs w:val="28"/>
          </w:rPr>
          <w:delText xml:space="preserve">) данные распределились достаточно равномерно, как и ожидалось. </w:delText>
        </w:r>
      </w:del>
      <w:r w:rsidRPr="00843411">
        <w:rPr>
          <w:rFonts w:ascii="Times New Roman" w:hAnsi="Times New Roman" w:cs="Times New Roman"/>
          <w:sz w:val="28"/>
          <w:szCs w:val="28"/>
        </w:rPr>
        <w:t>Так как для обучения модели использовались участки на которых растет виноград и участки на которых он не может расти, в отношении примерно 50 на 50 (рис. 3.1</w:t>
      </w:r>
      <w:r w:rsidR="002116B8">
        <w:rPr>
          <w:rFonts w:ascii="Times New Roman" w:hAnsi="Times New Roman" w:cs="Times New Roman"/>
          <w:sz w:val="28"/>
          <w:szCs w:val="28"/>
        </w:rPr>
        <w:t>6</w:t>
      </w:r>
      <w:r w:rsidRPr="00843411">
        <w:rPr>
          <w:rFonts w:ascii="Times New Roman" w:hAnsi="Times New Roman" w:cs="Times New Roman"/>
          <w:sz w:val="28"/>
          <w:szCs w:val="28"/>
        </w:rPr>
        <w:t>).</w:t>
      </w:r>
    </w:p>
    <w:p w:rsidR="00023B34" w:rsidRPr="00843411" w:rsidRDefault="00023B34"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B509920" wp14:editId="1E0F428F">
            <wp:extent cx="5940425" cy="42862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286250"/>
                    </a:xfrm>
                    <a:prstGeom prst="rect">
                      <a:avLst/>
                    </a:prstGeom>
                  </pic:spPr>
                </pic:pic>
              </a:graphicData>
            </a:graphic>
          </wp:inline>
        </w:drawing>
      </w:r>
    </w:p>
    <w:p w:rsidR="00DF089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7</w:t>
      </w:r>
      <w:r w:rsidR="00DF089C" w:rsidRPr="002116B8">
        <w:rPr>
          <w:rFonts w:ascii="Times New Roman" w:hAnsi="Times New Roman" w:cs="Times New Roman"/>
          <w:sz w:val="24"/>
          <w:szCs w:val="28"/>
        </w:rPr>
        <w:t xml:space="preserve"> – Распределение </w:t>
      </w:r>
      <w:proofErr w:type="spellStart"/>
      <w:r w:rsidR="00DF089C" w:rsidRPr="002116B8">
        <w:rPr>
          <w:rFonts w:ascii="Times New Roman" w:hAnsi="Times New Roman" w:cs="Times New Roman"/>
          <w:sz w:val="24"/>
          <w:szCs w:val="28"/>
        </w:rPr>
        <w:t>скоринг</w:t>
      </w:r>
      <w:r w:rsidR="00DC3675" w:rsidRPr="002116B8">
        <w:rPr>
          <w:rFonts w:ascii="Times New Roman" w:hAnsi="Times New Roman" w:cs="Times New Roman"/>
          <w:sz w:val="24"/>
          <w:szCs w:val="28"/>
        </w:rPr>
        <w:t>а</w:t>
      </w:r>
      <w:proofErr w:type="spellEnd"/>
      <w:r w:rsidR="00DC3675" w:rsidRPr="002116B8">
        <w:rPr>
          <w:rFonts w:ascii="Times New Roman" w:hAnsi="Times New Roman" w:cs="Times New Roman"/>
          <w:sz w:val="24"/>
          <w:szCs w:val="28"/>
        </w:rPr>
        <w:t xml:space="preserve"> у</w:t>
      </w:r>
      <w:r w:rsidR="00DF089C" w:rsidRPr="002116B8">
        <w:rPr>
          <w:rFonts w:ascii="Times New Roman" w:hAnsi="Times New Roman" w:cs="Times New Roman"/>
          <w:sz w:val="24"/>
          <w:szCs w:val="28"/>
        </w:rPr>
        <w:t xml:space="preserve"> полигонов</w:t>
      </w:r>
      <w:r w:rsidR="002A142A" w:rsidRPr="002116B8">
        <w:rPr>
          <w:rFonts w:ascii="Times New Roman" w:hAnsi="Times New Roman" w:cs="Times New Roman"/>
          <w:sz w:val="24"/>
          <w:szCs w:val="28"/>
        </w:rPr>
        <w:t xml:space="preserve">, </w:t>
      </w:r>
      <w:proofErr w:type="spellStart"/>
      <w:r w:rsidR="002A142A" w:rsidRPr="002116B8">
        <w:rPr>
          <w:rFonts w:ascii="Times New Roman" w:hAnsi="Times New Roman" w:cs="Times New Roman"/>
          <w:sz w:val="24"/>
          <w:szCs w:val="28"/>
        </w:rPr>
        <w:t>cлева</w:t>
      </w:r>
      <w:proofErr w:type="spellEnd"/>
      <w:r w:rsidR="002A142A" w:rsidRPr="002116B8">
        <w:rPr>
          <w:rFonts w:ascii="Times New Roman" w:hAnsi="Times New Roman" w:cs="Times New Roman"/>
          <w:sz w:val="24"/>
          <w:szCs w:val="28"/>
        </w:rPr>
        <w:t xml:space="preserve"> кол-во локация, снизу </w:t>
      </w:r>
      <w:proofErr w:type="spellStart"/>
      <w:r w:rsidR="002A142A" w:rsidRPr="002116B8">
        <w:rPr>
          <w:rFonts w:ascii="Times New Roman" w:hAnsi="Times New Roman" w:cs="Times New Roman"/>
          <w:sz w:val="24"/>
          <w:szCs w:val="28"/>
        </w:rPr>
        <w:t>скоринг</w:t>
      </w:r>
      <w:proofErr w:type="spellEnd"/>
    </w:p>
    <w:p w:rsidR="007C2C0B" w:rsidRPr="00843411" w:rsidRDefault="007C2C0B" w:rsidP="004F1DEC">
      <w:pPr>
        <w:spacing w:after="0" w:line="360" w:lineRule="auto"/>
        <w:ind w:firstLine="709"/>
        <w:jc w:val="both"/>
        <w:rPr>
          <w:rFonts w:ascii="Times New Roman" w:hAnsi="Times New Roman" w:cs="Times New Roman"/>
          <w:sz w:val="28"/>
          <w:szCs w:val="28"/>
        </w:rPr>
      </w:pPr>
    </w:p>
    <w:p w:rsidR="007C2C0B" w:rsidRDefault="007C2C0B" w:rsidP="004F1DEC">
      <w:pPr>
        <w:spacing w:after="0" w:line="360" w:lineRule="auto"/>
        <w:ind w:firstLine="709"/>
        <w:jc w:val="both"/>
        <w:rPr>
          <w:ins w:id="904" w:author="root" w:date="2023-06-07T14:14:00Z"/>
          <w:rFonts w:ascii="Times New Roman" w:hAnsi="Times New Roman" w:cs="Times New Roman"/>
          <w:b/>
          <w:sz w:val="28"/>
          <w:szCs w:val="28"/>
        </w:rPr>
      </w:pPr>
      <w:r w:rsidRPr="00843411">
        <w:rPr>
          <w:rFonts w:ascii="Times New Roman" w:hAnsi="Times New Roman" w:cs="Times New Roman"/>
          <w:b/>
          <w:sz w:val="28"/>
          <w:szCs w:val="28"/>
        </w:rPr>
        <w:t>Самые важные признаки</w:t>
      </w:r>
      <w:r w:rsidR="00E10232" w:rsidRPr="00843411">
        <w:rPr>
          <w:rFonts w:ascii="Times New Roman" w:hAnsi="Times New Roman" w:cs="Times New Roman"/>
          <w:b/>
          <w:sz w:val="28"/>
          <w:szCs w:val="28"/>
        </w:rPr>
        <w:t>,</w:t>
      </w:r>
      <w:r w:rsidRPr="00843411">
        <w:rPr>
          <w:rFonts w:ascii="Times New Roman" w:hAnsi="Times New Roman" w:cs="Times New Roman"/>
          <w:b/>
          <w:sz w:val="28"/>
          <w:szCs w:val="28"/>
        </w:rPr>
        <w:t xml:space="preserve"> по которым происходит определения</w:t>
      </w:r>
    </w:p>
    <w:p w:rsidR="00E6413A" w:rsidRPr="00E6413A" w:rsidRDefault="00E6413A" w:rsidP="004F1DEC">
      <w:pPr>
        <w:spacing w:after="0" w:line="360" w:lineRule="auto"/>
        <w:ind w:firstLine="709"/>
        <w:jc w:val="both"/>
        <w:rPr>
          <w:rFonts w:ascii="Times New Roman" w:hAnsi="Times New Roman" w:cs="Times New Roman"/>
          <w:sz w:val="28"/>
          <w:szCs w:val="28"/>
          <w:rPrChange w:id="905" w:author="root" w:date="2023-06-07T14:14:00Z">
            <w:rPr>
              <w:rFonts w:ascii="Times New Roman" w:hAnsi="Times New Roman" w:cs="Times New Roman"/>
              <w:b/>
              <w:sz w:val="28"/>
              <w:szCs w:val="28"/>
            </w:rPr>
          </w:rPrChange>
        </w:rPr>
      </w:pPr>
      <w:ins w:id="906" w:author="root" w:date="2023-06-07T14:14:00Z">
        <w:r w:rsidRPr="00843411">
          <w:rPr>
            <w:rFonts w:ascii="Times New Roman" w:hAnsi="Times New Roman" w:cs="Times New Roman"/>
            <w:sz w:val="28"/>
            <w:szCs w:val="28"/>
          </w:rPr>
          <w:t>При обучение</w:t>
        </w:r>
        <w:r>
          <w:rPr>
            <w:rFonts w:ascii="Times New Roman" w:hAnsi="Times New Roman" w:cs="Times New Roman"/>
            <w:sz w:val="28"/>
            <w:szCs w:val="28"/>
          </w:rPr>
          <w:t>,</w:t>
        </w:r>
        <w:r w:rsidRPr="00843411">
          <w:rPr>
            <w:rFonts w:ascii="Times New Roman" w:hAnsi="Times New Roman" w:cs="Times New Roman"/>
            <w:sz w:val="28"/>
            <w:szCs w:val="28"/>
          </w:rPr>
          <w:t xml:space="preserve"> модель самостоятельно определяет важность признаков, </w:t>
        </w:r>
        <w:r>
          <w:rPr>
            <w:rFonts w:ascii="Times New Roman" w:hAnsi="Times New Roman" w:cs="Times New Roman"/>
            <w:sz w:val="28"/>
            <w:szCs w:val="28"/>
          </w:rPr>
          <w:t>влияющих на</w:t>
        </w:r>
        <w:r w:rsidRPr="00843411">
          <w:rPr>
            <w:rFonts w:ascii="Times New Roman" w:hAnsi="Times New Roman" w:cs="Times New Roman"/>
            <w:sz w:val="28"/>
            <w:szCs w:val="28"/>
          </w:rPr>
          <w:t xml:space="preserve"> качество местности</w:t>
        </w:r>
        <w:r>
          <w:rPr>
            <w:rFonts w:ascii="Times New Roman" w:hAnsi="Times New Roman" w:cs="Times New Roman"/>
            <w:sz w:val="28"/>
            <w:szCs w:val="28"/>
          </w:rPr>
          <w:t>.</w:t>
        </w:r>
      </w:ins>
    </w:p>
    <w:p w:rsidR="00023B34" w:rsidRPr="00843411" w:rsidRDefault="00023B3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5F6AB324" wp14:editId="1B675E6C">
            <wp:extent cx="5940425" cy="70358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03580"/>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3.19 – Распознавание признаков</w:t>
      </w:r>
    </w:p>
    <w:p w:rsidR="002A142A" w:rsidRPr="00843411" w:rsidDel="00E6413A" w:rsidRDefault="002A142A" w:rsidP="004F1DEC">
      <w:pPr>
        <w:spacing w:after="0" w:line="360" w:lineRule="auto"/>
        <w:ind w:firstLine="709"/>
        <w:jc w:val="both"/>
        <w:rPr>
          <w:del w:id="907" w:author="root" w:date="2023-06-07T14:14:00Z"/>
          <w:rFonts w:ascii="Times New Roman" w:hAnsi="Times New Roman" w:cs="Times New Roman"/>
          <w:sz w:val="28"/>
          <w:szCs w:val="28"/>
        </w:rPr>
      </w:pPr>
      <w:del w:id="908" w:author="root" w:date="2023-06-07T14:14:00Z">
        <w:r w:rsidRPr="00843411" w:rsidDel="00E6413A">
          <w:rPr>
            <w:rFonts w:ascii="Times New Roman" w:hAnsi="Times New Roman" w:cs="Times New Roman"/>
            <w:sz w:val="28"/>
            <w:szCs w:val="28"/>
          </w:rPr>
          <w:delText>При обучение модель самостоятельно определяет важность признаков на качество местности</w:delText>
        </w:r>
      </w:del>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Машинное обучении </w:t>
      </w:r>
      <w:r w:rsidR="00081434" w:rsidRPr="00843411">
        <w:rPr>
          <w:rFonts w:ascii="Times New Roman" w:hAnsi="Times New Roman" w:cs="Times New Roman"/>
          <w:sz w:val="28"/>
          <w:szCs w:val="28"/>
        </w:rPr>
        <w:t xml:space="preserve">позволяет </w:t>
      </w:r>
      <w:r w:rsidRPr="00843411">
        <w:rPr>
          <w:rFonts w:ascii="Times New Roman" w:hAnsi="Times New Roman" w:cs="Times New Roman"/>
          <w:sz w:val="28"/>
          <w:szCs w:val="28"/>
        </w:rPr>
        <w:t xml:space="preserve">автоматически обнаруживать классификацию признаков из необработанных данных. </w:t>
      </w:r>
      <w:r w:rsidR="00081434" w:rsidRPr="00843411">
        <w:rPr>
          <w:rFonts w:ascii="Times New Roman" w:hAnsi="Times New Roman" w:cs="Times New Roman"/>
          <w:sz w:val="28"/>
          <w:szCs w:val="28"/>
        </w:rPr>
        <w:t xml:space="preserve">Само собой, </w:t>
      </w:r>
      <w:del w:id="909" w:author="root" w:date="2023-06-07T14:16:00Z">
        <w:r w:rsidR="00081434" w:rsidRPr="00843411" w:rsidDel="00E6413A">
          <w:rPr>
            <w:rFonts w:ascii="Times New Roman" w:hAnsi="Times New Roman" w:cs="Times New Roman"/>
            <w:sz w:val="28"/>
            <w:szCs w:val="28"/>
          </w:rPr>
          <w:delText xml:space="preserve">значение </w:delText>
        </w:r>
      </w:del>
      <w:ins w:id="910" w:author="root" w:date="2023-06-07T14:16:00Z">
        <w:r w:rsidR="00E6413A">
          <w:rPr>
            <w:rFonts w:ascii="Times New Roman" w:hAnsi="Times New Roman" w:cs="Times New Roman"/>
            <w:sz w:val="28"/>
            <w:szCs w:val="28"/>
          </w:rPr>
          <w:t>распределение</w:t>
        </w:r>
        <w:r w:rsidR="00E6413A" w:rsidRPr="00843411">
          <w:rPr>
            <w:rFonts w:ascii="Times New Roman" w:hAnsi="Times New Roman" w:cs="Times New Roman"/>
            <w:sz w:val="28"/>
            <w:szCs w:val="28"/>
          </w:rPr>
          <w:t xml:space="preserve"> </w:t>
        </w:r>
      </w:ins>
      <w:r w:rsidR="00081434" w:rsidRPr="00843411">
        <w:rPr>
          <w:rFonts w:ascii="Times New Roman" w:hAnsi="Times New Roman" w:cs="Times New Roman"/>
          <w:sz w:val="28"/>
          <w:szCs w:val="28"/>
        </w:rPr>
        <w:t xml:space="preserve">признаков будет отличаться, для их вывода мы использовали код на (рис 3.19) и получили следующие распределение (рис 3.20). Модель достаточно равномерно классифицировала по признакам, но все же у нас присутствуют признаки которые не влияют на </w:t>
      </w:r>
      <w:proofErr w:type="spellStart"/>
      <w:r w:rsidR="00081434" w:rsidRPr="00843411">
        <w:rPr>
          <w:rFonts w:ascii="Times New Roman" w:hAnsi="Times New Roman" w:cs="Times New Roman"/>
          <w:sz w:val="28"/>
          <w:szCs w:val="28"/>
        </w:rPr>
        <w:t>скоринг</w:t>
      </w:r>
      <w:proofErr w:type="spellEnd"/>
      <w:ins w:id="911" w:author="root" w:date="2023-06-07T14:16:00Z">
        <w:r w:rsidR="00E6413A">
          <w:rPr>
            <w:rFonts w:ascii="Times New Roman" w:hAnsi="Times New Roman" w:cs="Times New Roman"/>
            <w:sz w:val="28"/>
            <w:szCs w:val="28"/>
          </w:rPr>
          <w:t>.</w:t>
        </w:r>
      </w:ins>
    </w:p>
    <w:p w:rsidR="00023B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79E0FC0" wp14:editId="35CF33A2">
            <wp:extent cx="3014345" cy="87890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886" cy="8796483"/>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(а) – Распределение признаков</w:t>
      </w:r>
    </w:p>
    <w:p w:rsidR="000814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8FCA37E" wp14:editId="3F190A37">
            <wp:extent cx="5940425" cy="5064760"/>
            <wp:effectExtent l="0" t="0" r="3175"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064760"/>
                    </a:xfrm>
                    <a:prstGeom prst="rect">
                      <a:avLst/>
                    </a:prstGeom>
                  </pic:spPr>
                </pic:pic>
              </a:graphicData>
            </a:graphic>
          </wp:inline>
        </w:drawing>
      </w:r>
    </w:p>
    <w:p w:rsidR="008C593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(б)</w:t>
      </w:r>
    </w:p>
    <w:p w:rsidR="007C2C0B" w:rsidRDefault="008C593C" w:rsidP="00C8078E">
      <w:pPr>
        <w:pStyle w:val="1"/>
        <w:spacing w:before="0" w:beforeAutospacing="0" w:after="0" w:afterAutospacing="0" w:line="360" w:lineRule="auto"/>
        <w:ind w:firstLine="709"/>
        <w:jc w:val="center"/>
        <w:rPr>
          <w:ins w:id="912" w:author="root" w:date="2023-06-07T14:24:00Z"/>
          <w:sz w:val="28"/>
          <w:szCs w:val="28"/>
        </w:rPr>
      </w:pPr>
      <w:bookmarkStart w:id="913" w:name="_Toc137041519"/>
      <w:r w:rsidRPr="00843411">
        <w:rPr>
          <w:sz w:val="28"/>
          <w:szCs w:val="28"/>
        </w:rPr>
        <w:t>3.</w:t>
      </w:r>
      <w:r w:rsidR="005E57E1" w:rsidRPr="00843411">
        <w:rPr>
          <w:sz w:val="28"/>
          <w:szCs w:val="28"/>
        </w:rPr>
        <w:t>3</w:t>
      </w:r>
      <w:r w:rsidR="004F359E">
        <w:rPr>
          <w:sz w:val="28"/>
          <w:szCs w:val="28"/>
        </w:rPr>
        <w:t>.</w:t>
      </w:r>
      <w:r w:rsidRPr="00843411">
        <w:rPr>
          <w:sz w:val="28"/>
          <w:szCs w:val="28"/>
        </w:rPr>
        <w:t xml:space="preserve"> Сохранение модели</w:t>
      </w:r>
      <w:bookmarkEnd w:id="913"/>
    </w:p>
    <w:p w:rsidR="00D14A08" w:rsidRPr="00D14A08" w:rsidRDefault="00D14A08" w:rsidP="00D14A08">
      <w:pPr>
        <w:pStyle w:val="a8"/>
        <w:rPr>
          <w:rFonts w:ascii="Times New Roman" w:hAnsi="Times New Roman" w:cs="Times New Roman"/>
          <w:sz w:val="28"/>
          <w:szCs w:val="28"/>
          <w:rPrChange w:id="914" w:author="root" w:date="2023-06-07T14:25:00Z">
            <w:rPr>
              <w:sz w:val="28"/>
              <w:szCs w:val="28"/>
            </w:rPr>
          </w:rPrChange>
        </w:rPr>
        <w:pPrChange w:id="915" w:author="root" w:date="2023-06-07T14:25:00Z">
          <w:pPr>
            <w:pStyle w:val="1"/>
            <w:spacing w:before="0" w:beforeAutospacing="0" w:after="0" w:afterAutospacing="0" w:line="360" w:lineRule="auto"/>
            <w:ind w:firstLine="709"/>
            <w:jc w:val="center"/>
          </w:pPr>
        </w:pPrChange>
      </w:pPr>
      <w:ins w:id="916" w:author="root" w:date="2023-06-07T14:24:00Z">
        <w:r w:rsidRPr="00D14A08">
          <w:rPr>
            <w:rFonts w:ascii="Times New Roman" w:hAnsi="Times New Roman" w:cs="Times New Roman"/>
            <w:sz w:val="28"/>
            <w:szCs w:val="28"/>
            <w:rPrChange w:id="917" w:author="root" w:date="2023-06-07T14:25:00Z">
              <w:rPr>
                <w:sz w:val="28"/>
                <w:szCs w:val="28"/>
              </w:rPr>
            </w:rPrChange>
          </w:rPr>
          <w:t>Сохранения в файл необходимо для</w:t>
        </w:r>
      </w:ins>
      <w:ins w:id="918" w:author="root" w:date="2023-06-07T14:26:00Z">
        <w:r>
          <w:rPr>
            <w:rFonts w:ascii="Times New Roman" w:hAnsi="Times New Roman" w:cs="Times New Roman"/>
            <w:sz w:val="28"/>
            <w:szCs w:val="28"/>
          </w:rPr>
          <w:t xml:space="preserve"> взаимодействие с моделью других систем</w:t>
        </w:r>
      </w:ins>
      <w:ins w:id="919" w:author="root" w:date="2023-06-07T14:24:00Z">
        <w:r w:rsidRPr="00D14A08">
          <w:rPr>
            <w:rFonts w:ascii="Times New Roman" w:hAnsi="Times New Roman" w:cs="Times New Roman"/>
            <w:sz w:val="28"/>
            <w:szCs w:val="28"/>
            <w:rPrChange w:id="920" w:author="root" w:date="2023-06-07T14:25:00Z">
              <w:rPr>
                <w:sz w:val="28"/>
                <w:szCs w:val="28"/>
              </w:rPr>
            </w:rPrChange>
          </w:rPr>
          <w:t>.</w:t>
        </w:r>
      </w:ins>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32A3007" wp14:editId="348179F9">
            <wp:extent cx="5496692" cy="1381318"/>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1381318"/>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3.21 – Сохранение модели</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Сохраняем </w:t>
      </w:r>
      <w:proofErr w:type="spellStart"/>
      <w:r w:rsidRPr="00843411">
        <w:rPr>
          <w:rFonts w:ascii="Times New Roman" w:hAnsi="Times New Roman" w:cs="Times New Roman"/>
          <w:sz w:val="28"/>
          <w:szCs w:val="28"/>
          <w:lang w:val="en-US"/>
        </w:rPr>
        <w:t>dataframe</w:t>
      </w:r>
      <w:proofErr w:type="spellEnd"/>
      <w:r w:rsidRPr="00843411">
        <w:rPr>
          <w:rFonts w:ascii="Times New Roman" w:hAnsi="Times New Roman" w:cs="Times New Roman"/>
          <w:sz w:val="28"/>
          <w:szCs w:val="28"/>
        </w:rPr>
        <w:t xml:space="preserve"> в файл с </w:t>
      </w:r>
      <w:proofErr w:type="gramStart"/>
      <w:r w:rsidRPr="00843411">
        <w:rPr>
          <w:rFonts w:ascii="Times New Roman" w:hAnsi="Times New Roman" w:cs="Times New Roman"/>
          <w:sz w:val="28"/>
          <w:szCs w:val="28"/>
        </w:rPr>
        <w:t>расширением .</w:t>
      </w:r>
      <w:r w:rsidRPr="00843411">
        <w:rPr>
          <w:rFonts w:ascii="Times New Roman" w:hAnsi="Times New Roman" w:cs="Times New Roman"/>
          <w:sz w:val="28"/>
          <w:szCs w:val="28"/>
          <w:lang w:val="en-US"/>
        </w:rPr>
        <w:t>pickle</w:t>
      </w:r>
      <w:proofErr w:type="gramEnd"/>
      <w:r w:rsidRPr="00843411">
        <w:rPr>
          <w:rFonts w:ascii="Times New Roman" w:hAnsi="Times New Roman" w:cs="Times New Roman"/>
          <w:sz w:val="28"/>
          <w:szCs w:val="28"/>
        </w:rPr>
        <w:t xml:space="preserve"> по заданному пути</w:t>
      </w:r>
      <w:r w:rsidR="00AA718A" w:rsidRPr="00843411">
        <w:rPr>
          <w:rFonts w:ascii="Times New Roman" w:hAnsi="Times New Roman" w:cs="Times New Roman"/>
          <w:sz w:val="28"/>
          <w:szCs w:val="28"/>
        </w:rPr>
        <w:t xml:space="preserve"> (рис 3.21)</w:t>
      </w:r>
      <w:ins w:id="921" w:author="root" w:date="2023-06-07T14:25:00Z">
        <w:r w:rsidR="00D14A08">
          <w:rPr>
            <w:rFonts w:ascii="Times New Roman" w:hAnsi="Times New Roman" w:cs="Times New Roman"/>
            <w:sz w:val="28"/>
            <w:szCs w:val="28"/>
          </w:rPr>
          <w:t>.</w:t>
        </w:r>
      </w:ins>
    </w:p>
    <w:p w:rsidR="00871C9B" w:rsidRDefault="00871C9B" w:rsidP="004F1DEC">
      <w:pPr>
        <w:spacing w:after="0" w:line="360" w:lineRule="auto"/>
        <w:ind w:firstLine="709"/>
        <w:jc w:val="both"/>
        <w:rPr>
          <w:rFonts w:ascii="Times New Roman" w:hAnsi="Times New Roman" w:cs="Times New Roman"/>
          <w:sz w:val="28"/>
          <w:szCs w:val="28"/>
        </w:rPr>
      </w:pPr>
    </w:p>
    <w:p w:rsidR="002116B8" w:rsidRPr="00843411" w:rsidRDefault="002116B8" w:rsidP="004F1DEC">
      <w:pPr>
        <w:spacing w:after="0" w:line="360" w:lineRule="auto"/>
        <w:ind w:firstLine="709"/>
        <w:jc w:val="both"/>
        <w:rPr>
          <w:rFonts w:ascii="Times New Roman" w:hAnsi="Times New Roman" w:cs="Times New Roman"/>
          <w:sz w:val="28"/>
          <w:szCs w:val="28"/>
        </w:rPr>
      </w:pPr>
    </w:p>
    <w:p w:rsidR="00871C9B" w:rsidRPr="00843411" w:rsidRDefault="00871C9B" w:rsidP="004F1DEC">
      <w:pPr>
        <w:spacing w:after="0" w:line="360" w:lineRule="auto"/>
        <w:ind w:firstLine="709"/>
        <w:jc w:val="both"/>
        <w:rPr>
          <w:rFonts w:ascii="Times New Roman" w:hAnsi="Times New Roman" w:cs="Times New Roman"/>
          <w:sz w:val="28"/>
          <w:szCs w:val="28"/>
        </w:rPr>
      </w:pPr>
    </w:p>
    <w:p w:rsidR="005E57E1" w:rsidRPr="00843411" w:rsidRDefault="004F359E" w:rsidP="004F359E">
      <w:pPr>
        <w:pStyle w:val="1"/>
        <w:spacing w:before="0" w:beforeAutospacing="0" w:after="0" w:afterAutospacing="0" w:line="360" w:lineRule="auto"/>
        <w:ind w:left="709"/>
        <w:jc w:val="center"/>
        <w:rPr>
          <w:sz w:val="28"/>
          <w:szCs w:val="28"/>
        </w:rPr>
      </w:pPr>
      <w:bookmarkStart w:id="922" w:name="_Toc137041520"/>
      <w:r>
        <w:rPr>
          <w:sz w:val="28"/>
          <w:szCs w:val="28"/>
        </w:rPr>
        <w:t xml:space="preserve">3.4. </w:t>
      </w:r>
      <w:r w:rsidR="005E57E1" w:rsidRPr="00843411">
        <w:rPr>
          <w:sz w:val="28"/>
          <w:szCs w:val="28"/>
        </w:rPr>
        <w:t>Вывод по главе</w:t>
      </w:r>
      <w:bookmarkEnd w:id="922"/>
    </w:p>
    <w:p w:rsidR="00AA718A" w:rsidRPr="00843411" w:rsidRDefault="00AA718A"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Нами была разработана архитектура системы</w:t>
      </w:r>
      <w:r w:rsidR="00D44A1D" w:rsidRPr="00843411">
        <w:rPr>
          <w:rFonts w:ascii="Times New Roman" w:hAnsi="Times New Roman" w:cs="Times New Roman"/>
          <w:sz w:val="28"/>
          <w:szCs w:val="28"/>
        </w:rPr>
        <w:t xml:space="preserve"> обучение модели и проверки ее качество. Описали процесс преобразование данных для машинного обучение, процесс самого обучения. Проверили качество модели по важным метрикам и проверили как работает оценивание у тестовых данных. В конце сохранили модель для дальнейшего с ней взаимодействия.</w:t>
      </w:r>
    </w:p>
    <w:p w:rsidR="00D44A1D" w:rsidRDefault="00D44A1D"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Pr="00843411" w:rsidRDefault="00614EE5" w:rsidP="004F1DEC">
      <w:pPr>
        <w:pStyle w:val="ac"/>
        <w:spacing w:line="360" w:lineRule="auto"/>
        <w:ind w:firstLine="709"/>
        <w:jc w:val="both"/>
        <w:rPr>
          <w:rFonts w:ascii="Times New Roman" w:hAnsi="Times New Roman" w:cs="Times New Roman"/>
          <w:sz w:val="28"/>
          <w:szCs w:val="28"/>
        </w:rPr>
      </w:pPr>
    </w:p>
    <w:p w:rsidR="002A56AB" w:rsidRDefault="009F6FA9">
      <w:pPr>
        <w:pStyle w:val="1"/>
        <w:numPr>
          <w:ilvl w:val="0"/>
          <w:numId w:val="6"/>
        </w:numPr>
        <w:spacing w:before="0" w:beforeAutospacing="0" w:after="0" w:afterAutospacing="0" w:line="360" w:lineRule="auto"/>
        <w:jc w:val="center"/>
        <w:rPr>
          <w:sz w:val="28"/>
          <w:szCs w:val="28"/>
        </w:rPr>
        <w:pPrChange w:id="923" w:author="root" w:date="2023-06-07T00:42:00Z">
          <w:pPr>
            <w:pStyle w:val="1"/>
            <w:numPr>
              <w:numId w:val="20"/>
            </w:numPr>
            <w:tabs>
              <w:tab w:val="num" w:pos="360"/>
              <w:tab w:val="num" w:pos="720"/>
            </w:tabs>
            <w:spacing w:before="0" w:beforeAutospacing="0" w:after="0" w:afterAutospacing="0" w:line="360" w:lineRule="auto"/>
            <w:ind w:left="720" w:hanging="720"/>
            <w:jc w:val="center"/>
          </w:pPr>
        </w:pPrChange>
      </w:pPr>
      <w:bookmarkStart w:id="924" w:name="_Toc137041521"/>
      <w:r>
        <w:rPr>
          <w:sz w:val="28"/>
          <w:szCs w:val="28"/>
        </w:rPr>
        <w:t>РАЗРАБОТКА ПОЛЬЗОВАТЕЛЬСКОГО ИНТЕРФЕЙСА</w:t>
      </w:r>
      <w:bookmarkEnd w:id="924"/>
    </w:p>
    <w:p w:rsidR="00614EE5" w:rsidRPr="007106C6" w:rsidRDefault="00614EE5" w:rsidP="007106C6">
      <w:pPr>
        <w:pStyle w:val="a8"/>
        <w:spacing w:after="0" w:line="360" w:lineRule="auto"/>
        <w:ind w:left="0" w:firstLine="709"/>
        <w:rPr>
          <w:rFonts w:ascii="Times New Roman" w:hAnsi="Times New Roman" w:cs="Times New Roman"/>
          <w:sz w:val="28"/>
          <w:szCs w:val="28"/>
          <w:rPrChange w:id="925" w:author="root" w:date="2023-06-07T14:44:00Z">
            <w:rPr>
              <w:b w:val="0"/>
            </w:rPr>
          </w:rPrChange>
        </w:rPr>
        <w:pPrChange w:id="926" w:author="root" w:date="2023-06-07T14:44:00Z">
          <w:pPr>
            <w:pStyle w:val="1"/>
            <w:spacing w:before="0" w:beforeAutospacing="0" w:after="0" w:afterAutospacing="0" w:line="360" w:lineRule="auto"/>
            <w:ind w:firstLine="709"/>
            <w:jc w:val="both"/>
          </w:pPr>
        </w:pPrChange>
      </w:pPr>
      <w:r w:rsidRPr="007106C6">
        <w:rPr>
          <w:rFonts w:ascii="Times New Roman" w:hAnsi="Times New Roman" w:cs="Times New Roman"/>
          <w:sz w:val="28"/>
          <w:szCs w:val="28"/>
          <w:rPrChange w:id="927" w:author="root" w:date="2023-06-07T14:44:00Z">
            <w:rPr>
              <w:b w:val="0"/>
            </w:rPr>
          </w:rPrChange>
        </w:rPr>
        <w:t xml:space="preserve">Пользовательский интерфейс представляет из себя 2 </w:t>
      </w:r>
      <w:r w:rsidR="002116B8" w:rsidRPr="007106C6">
        <w:rPr>
          <w:rFonts w:ascii="Times New Roman" w:hAnsi="Times New Roman" w:cs="Times New Roman"/>
          <w:sz w:val="28"/>
          <w:szCs w:val="28"/>
          <w:rPrChange w:id="928" w:author="root" w:date="2023-06-07T14:44:00Z">
            <w:rPr>
              <w:b w:val="0"/>
            </w:rPr>
          </w:rPrChange>
        </w:rPr>
        <w:t>части — это</w:t>
      </w:r>
      <w:r w:rsidRPr="007106C6">
        <w:rPr>
          <w:rFonts w:ascii="Times New Roman" w:hAnsi="Times New Roman" w:cs="Times New Roman"/>
          <w:sz w:val="28"/>
          <w:szCs w:val="28"/>
          <w:rPrChange w:id="929" w:author="root" w:date="2023-06-07T14:44:00Z">
            <w:rPr>
              <w:b w:val="0"/>
            </w:rPr>
          </w:rPrChange>
        </w:rPr>
        <w:t xml:space="preserve"> отображаемая часть приложения (</w:t>
      </w:r>
      <w:proofErr w:type="spellStart"/>
      <w:r w:rsidRPr="007106C6">
        <w:rPr>
          <w:rFonts w:ascii="Times New Roman" w:hAnsi="Times New Roman" w:cs="Times New Roman"/>
          <w:sz w:val="28"/>
          <w:szCs w:val="28"/>
          <w:rPrChange w:id="930" w:author="root" w:date="2023-06-07T14:44:00Z">
            <w:rPr>
              <w:b w:val="0"/>
            </w:rPr>
          </w:rPrChange>
        </w:rPr>
        <w:t>фронтенд</w:t>
      </w:r>
      <w:proofErr w:type="spellEnd"/>
      <w:r w:rsidRPr="007106C6">
        <w:rPr>
          <w:rFonts w:ascii="Times New Roman" w:hAnsi="Times New Roman" w:cs="Times New Roman"/>
          <w:sz w:val="28"/>
          <w:szCs w:val="28"/>
          <w:rPrChange w:id="931" w:author="root" w:date="2023-06-07T14:44:00Z">
            <w:rPr>
              <w:b w:val="0"/>
            </w:rPr>
          </w:rPrChange>
        </w:rPr>
        <w:t xml:space="preserve">) -  это разработка пользовательского интерфейса и функций, которые работают на клиентской стороне веб страницы и </w:t>
      </w:r>
      <w:proofErr w:type="spellStart"/>
      <w:r w:rsidRPr="007106C6">
        <w:rPr>
          <w:rFonts w:ascii="Times New Roman" w:hAnsi="Times New Roman" w:cs="Times New Roman"/>
          <w:sz w:val="28"/>
          <w:szCs w:val="28"/>
          <w:rPrChange w:id="932" w:author="root" w:date="2023-06-07T14:44:00Z">
            <w:rPr>
              <w:b w:val="0"/>
            </w:rPr>
          </w:rPrChange>
        </w:rPr>
        <w:t>бэкенд</w:t>
      </w:r>
      <w:proofErr w:type="spellEnd"/>
      <w:r w:rsidRPr="007106C6">
        <w:rPr>
          <w:rFonts w:ascii="Times New Roman" w:hAnsi="Times New Roman" w:cs="Times New Roman"/>
          <w:sz w:val="28"/>
          <w:szCs w:val="28"/>
          <w:rPrChange w:id="933" w:author="root" w:date="2023-06-07T14:44:00Z">
            <w:rPr>
              <w:b w:val="0"/>
            </w:rPr>
          </w:rPrChange>
        </w:rPr>
        <w:t xml:space="preserve"> -  это разработка бизнес-логики приложения. </w:t>
      </w:r>
    </w:p>
    <w:p w:rsidR="00AC4D6F" w:rsidRPr="00843411" w:rsidRDefault="00401858" w:rsidP="00D34786">
      <w:pPr>
        <w:pStyle w:val="ac"/>
        <w:spacing w:line="360" w:lineRule="auto"/>
        <w:jc w:val="center"/>
        <w:rPr>
          <w:rFonts w:ascii="Times New Roman" w:hAnsi="Times New Roman" w:cs="Times New Roman"/>
          <w:sz w:val="28"/>
          <w:szCs w:val="28"/>
        </w:rPr>
        <w:pPrChange w:id="934" w:author="root" w:date="2023-06-07T11:43:00Z">
          <w:pPr>
            <w:pStyle w:val="ac"/>
            <w:spacing w:line="360" w:lineRule="auto"/>
            <w:jc w:val="both"/>
          </w:pPr>
        </w:pPrChange>
      </w:pPr>
      <w:r w:rsidRPr="00401858">
        <w:rPr>
          <w:rFonts w:ascii="Times New Roman" w:hAnsi="Times New Roman" w:cs="Times New Roman"/>
          <w:noProof/>
          <w:sz w:val="28"/>
          <w:szCs w:val="28"/>
          <w:lang w:eastAsia="ru-RU"/>
        </w:rPr>
        <w:drawing>
          <wp:inline distT="0" distB="0" distL="0" distR="0" wp14:anchorId="14C649DF" wp14:editId="42ADF4C0">
            <wp:extent cx="5939790" cy="56876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5687695"/>
                    </a:xfrm>
                    <a:prstGeom prst="rect">
                      <a:avLst/>
                    </a:prstGeom>
                  </pic:spPr>
                </pic:pic>
              </a:graphicData>
            </a:graphic>
          </wp:inline>
        </w:drawing>
      </w:r>
    </w:p>
    <w:p w:rsidR="00824EA9" w:rsidRPr="00614EE5" w:rsidRDefault="00824EA9" w:rsidP="009C7D5A">
      <w:pPr>
        <w:pStyle w:val="ac"/>
        <w:spacing w:line="360" w:lineRule="auto"/>
        <w:ind w:firstLine="709"/>
        <w:jc w:val="center"/>
        <w:rPr>
          <w:rFonts w:ascii="Times New Roman" w:hAnsi="Times New Roman" w:cs="Times New Roman"/>
          <w:sz w:val="24"/>
          <w:szCs w:val="24"/>
        </w:rPr>
      </w:pPr>
      <w:r w:rsidRPr="00614EE5">
        <w:rPr>
          <w:rFonts w:ascii="Times New Roman" w:hAnsi="Times New Roman" w:cs="Times New Roman"/>
          <w:sz w:val="24"/>
          <w:szCs w:val="24"/>
        </w:rPr>
        <w:t>Рисунок 4.1 – Архитектура пользовательского интерфейса</w:t>
      </w:r>
    </w:p>
    <w:p w:rsidR="00614EE5" w:rsidRDefault="00614EE5" w:rsidP="004F1DEC">
      <w:pPr>
        <w:spacing w:after="0" w:line="360" w:lineRule="auto"/>
        <w:ind w:firstLine="709"/>
        <w:jc w:val="both"/>
        <w:rPr>
          <w:rFonts w:ascii="Times New Roman" w:hAnsi="Times New Roman" w:cs="Times New Roman"/>
          <w:sz w:val="28"/>
          <w:szCs w:val="28"/>
        </w:rPr>
      </w:pPr>
    </w:p>
    <w:p w:rsidR="00824EA9" w:rsidRPr="00843411" w:rsidRDefault="00614EE5" w:rsidP="004F1DEC">
      <w:pPr>
        <w:spacing w:after="0" w:line="360" w:lineRule="auto"/>
        <w:ind w:firstLine="709"/>
        <w:jc w:val="both"/>
        <w:rPr>
          <w:rFonts w:ascii="Times New Roman" w:hAnsi="Times New Roman" w:cs="Times New Roman"/>
          <w:sz w:val="28"/>
          <w:szCs w:val="28"/>
        </w:rPr>
      </w:pPr>
      <w:r w:rsidRPr="00614EE5">
        <w:rPr>
          <w:rFonts w:ascii="Times New Roman" w:hAnsi="Times New Roman" w:cs="Times New Roman"/>
          <w:sz w:val="28"/>
          <w:szCs w:val="28"/>
        </w:rPr>
        <w:lastRenderedPageBreak/>
        <w:t xml:space="preserve">Сервер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загружает данные с базы данных и предоставляет точку доступа для получения этих данных, </w:t>
      </w:r>
      <w:proofErr w:type="spellStart"/>
      <w:r w:rsidRPr="00614EE5">
        <w:rPr>
          <w:rFonts w:ascii="Times New Roman" w:hAnsi="Times New Roman" w:cs="Times New Roman"/>
          <w:sz w:val="28"/>
          <w:szCs w:val="28"/>
        </w:rPr>
        <w:t>фронтенд</w:t>
      </w:r>
      <w:proofErr w:type="spellEnd"/>
      <w:r w:rsidRPr="00614EE5">
        <w:rPr>
          <w:rFonts w:ascii="Times New Roman" w:hAnsi="Times New Roman" w:cs="Times New Roman"/>
          <w:sz w:val="28"/>
          <w:szCs w:val="28"/>
        </w:rPr>
        <w:t xml:space="preserve"> получает данные с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и отображает их на интерфейсе клиента (рис 4.1)</w:t>
      </w:r>
      <w:ins w:id="935" w:author="root" w:date="2023-06-07T14:56:00Z">
        <w:r w:rsidR="00676C2C" w:rsidRPr="00676C2C">
          <w:rPr>
            <w:rFonts w:ascii="Times New Roman" w:hAnsi="Times New Roman" w:cs="Times New Roman"/>
            <w:sz w:val="28"/>
            <w:szCs w:val="28"/>
            <w:rPrChange w:id="936" w:author="root" w:date="2023-06-07T14:56:00Z">
              <w:rPr>
                <w:rFonts w:ascii="Times New Roman" w:hAnsi="Times New Roman" w:cs="Times New Roman"/>
                <w:sz w:val="28"/>
                <w:szCs w:val="28"/>
                <w:lang w:val="en-US"/>
              </w:rPr>
            </w:rPrChange>
          </w:rPr>
          <w:t xml:space="preserve"> [23]</w:t>
        </w:r>
      </w:ins>
      <w:r w:rsidRPr="00614EE5">
        <w:rPr>
          <w:rFonts w:ascii="Times New Roman" w:hAnsi="Times New Roman" w:cs="Times New Roman"/>
          <w:sz w:val="28"/>
          <w:szCs w:val="28"/>
        </w:rPr>
        <w:t>.</w:t>
      </w:r>
    </w:p>
    <w:p w:rsidR="00824EA9" w:rsidRPr="00843411" w:rsidRDefault="00824EA9" w:rsidP="004F1DEC">
      <w:pPr>
        <w:spacing w:after="0" w:line="360" w:lineRule="auto"/>
        <w:ind w:firstLine="709"/>
        <w:jc w:val="both"/>
        <w:rPr>
          <w:rFonts w:ascii="Times New Roman" w:hAnsi="Times New Roman" w:cs="Times New Roman"/>
          <w:sz w:val="28"/>
          <w:szCs w:val="28"/>
        </w:rPr>
      </w:pPr>
    </w:p>
    <w:p w:rsidR="00D4350C" w:rsidRPr="00843411" w:rsidRDefault="009F6FA9">
      <w:pPr>
        <w:pStyle w:val="1"/>
        <w:numPr>
          <w:ilvl w:val="1"/>
          <w:numId w:val="1"/>
        </w:numPr>
        <w:spacing w:before="0" w:beforeAutospacing="0" w:after="0" w:afterAutospacing="0" w:line="360" w:lineRule="auto"/>
        <w:jc w:val="center"/>
        <w:rPr>
          <w:sz w:val="28"/>
          <w:szCs w:val="28"/>
        </w:rPr>
        <w:pPrChange w:id="937" w:author="root" w:date="2023-06-07T00:42:00Z">
          <w:pPr>
            <w:pStyle w:val="1"/>
            <w:numPr>
              <w:ilvl w:val="1"/>
              <w:numId w:val="3"/>
            </w:numPr>
            <w:spacing w:before="0" w:beforeAutospacing="0" w:after="0" w:afterAutospacing="0" w:line="360" w:lineRule="auto"/>
            <w:ind w:left="1080" w:hanging="720"/>
            <w:jc w:val="center"/>
          </w:pPr>
        </w:pPrChange>
      </w:pPr>
      <w:bookmarkStart w:id="938" w:name="_Toc137041522"/>
      <w:r>
        <w:rPr>
          <w:sz w:val="28"/>
          <w:szCs w:val="28"/>
        </w:rPr>
        <w:t>Отображаемая часть интерфейса</w:t>
      </w:r>
      <w:bookmarkEnd w:id="938"/>
    </w:p>
    <w:p w:rsidR="00B31E5A" w:rsidRPr="00843411" w:rsidRDefault="00D4350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реализован через </w:t>
      </w:r>
      <w:proofErr w:type="spellStart"/>
      <w:r w:rsidRPr="00843411">
        <w:rPr>
          <w:rFonts w:ascii="Times New Roman" w:hAnsi="Times New Roman" w:cs="Times New Roman"/>
          <w:sz w:val="28"/>
          <w:szCs w:val="28"/>
          <w:lang w:val="en-US"/>
        </w:rPr>
        <w:t>javascript</w:t>
      </w:r>
      <w:proofErr w:type="spellEnd"/>
      <w:r w:rsidRPr="00843411">
        <w:rPr>
          <w:rFonts w:ascii="Times New Roman" w:hAnsi="Times New Roman" w:cs="Times New Roman"/>
          <w:sz w:val="28"/>
          <w:szCs w:val="28"/>
        </w:rPr>
        <w:t xml:space="preserve"> </w:t>
      </w:r>
      <w:r w:rsidR="00F97E4F" w:rsidRPr="00843411">
        <w:rPr>
          <w:rFonts w:ascii="Times New Roman" w:hAnsi="Times New Roman" w:cs="Times New Roman"/>
          <w:sz w:val="28"/>
          <w:szCs w:val="28"/>
        </w:rPr>
        <w:t>с использованием Фреймворка</w:t>
      </w:r>
      <w:r w:rsidRPr="00843411">
        <w:rPr>
          <w:rFonts w:ascii="Times New Roman" w:hAnsi="Times New Roman" w:cs="Times New Roman"/>
          <w:sz w:val="28"/>
          <w:szCs w:val="28"/>
        </w:rPr>
        <w:t>.</w:t>
      </w:r>
      <w:r w:rsidR="00F97E4F" w:rsidRPr="00843411">
        <w:rPr>
          <w:rFonts w:ascii="Times New Roman" w:hAnsi="Times New Roman" w:cs="Times New Roman"/>
          <w:sz w:val="28"/>
          <w:szCs w:val="28"/>
        </w:rPr>
        <w:t xml:space="preserve"> В качестве </w:t>
      </w:r>
      <w:proofErr w:type="spellStart"/>
      <w:r w:rsidR="00F97E4F" w:rsidRPr="00843411">
        <w:rPr>
          <w:rFonts w:ascii="Times New Roman" w:hAnsi="Times New Roman" w:cs="Times New Roman"/>
          <w:sz w:val="28"/>
          <w:szCs w:val="28"/>
        </w:rPr>
        <w:t>фреймворка</w:t>
      </w:r>
      <w:proofErr w:type="spellEnd"/>
      <w:r w:rsidR="00F97E4F" w:rsidRPr="00843411">
        <w:rPr>
          <w:rFonts w:ascii="Times New Roman" w:hAnsi="Times New Roman" w:cs="Times New Roman"/>
          <w:sz w:val="28"/>
          <w:szCs w:val="28"/>
        </w:rPr>
        <w:t xml:space="preserve"> я выбрал </w:t>
      </w:r>
      <w:r w:rsidR="00F97E4F" w:rsidRPr="00843411">
        <w:rPr>
          <w:rFonts w:ascii="Times New Roman" w:hAnsi="Times New Roman" w:cs="Times New Roman"/>
          <w:sz w:val="28"/>
          <w:szCs w:val="28"/>
          <w:lang w:val="en-US"/>
        </w:rPr>
        <w:t>React</w:t>
      </w:r>
      <w:r w:rsidR="00F97E4F" w:rsidRPr="00843411">
        <w:rPr>
          <w:rFonts w:ascii="Times New Roman" w:hAnsi="Times New Roman" w:cs="Times New Roman"/>
          <w:sz w:val="28"/>
          <w:szCs w:val="28"/>
        </w:rPr>
        <w:t xml:space="preserve"> так как</w:t>
      </w:r>
      <w:r w:rsidR="00B104E4" w:rsidRPr="00843411">
        <w:rPr>
          <w:rFonts w:ascii="Times New Roman" w:hAnsi="Times New Roman" w:cs="Times New Roman"/>
          <w:sz w:val="28"/>
          <w:szCs w:val="28"/>
        </w:rPr>
        <w:t xml:space="preserve"> он бесплатный и</w:t>
      </w:r>
      <w:r w:rsidR="00F97E4F" w:rsidRPr="00843411">
        <w:rPr>
          <w:rFonts w:ascii="Times New Roman" w:hAnsi="Times New Roman" w:cs="Times New Roman"/>
          <w:sz w:val="28"/>
          <w:szCs w:val="28"/>
        </w:rPr>
        <w:t xml:space="preserve"> у меня есть опыт работы с ним</w:t>
      </w:r>
      <w:ins w:id="939" w:author="root" w:date="2023-06-07T15:08:00Z">
        <w:r w:rsidR="001E70F7">
          <w:rPr>
            <w:rFonts w:ascii="Times New Roman" w:hAnsi="Times New Roman" w:cs="Times New Roman"/>
            <w:sz w:val="28"/>
            <w:szCs w:val="28"/>
          </w:rPr>
          <w:t>.</w:t>
        </w:r>
      </w:ins>
      <w:del w:id="940" w:author="root" w:date="2023-06-07T15:08:00Z">
        <w:r w:rsidRPr="00843411" w:rsidDel="001E70F7">
          <w:rPr>
            <w:rFonts w:ascii="Times New Roman" w:hAnsi="Times New Roman" w:cs="Times New Roman"/>
            <w:sz w:val="28"/>
            <w:szCs w:val="28"/>
          </w:rPr>
          <w:delText xml:space="preserve"> </w:delText>
        </w:r>
      </w:del>
    </w:p>
    <w:p w:rsidR="00AD7FBA" w:rsidRPr="00843411" w:rsidRDefault="00AD7FB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 это </w:t>
      </w:r>
      <w:proofErr w:type="spellStart"/>
      <w:r w:rsidR="007935A8" w:rsidRPr="00843411">
        <w:rPr>
          <w:rFonts w:ascii="Times New Roman" w:hAnsi="Times New Roman" w:cs="Times New Roman"/>
          <w:sz w:val="28"/>
          <w:szCs w:val="28"/>
          <w:shd w:val="clear" w:color="auto" w:fill="FFFFFF"/>
        </w:rPr>
        <w:t>фреймворк</w:t>
      </w:r>
      <w:proofErr w:type="spellEnd"/>
      <w:r w:rsidR="00D02F2E" w:rsidRPr="00843411">
        <w:rPr>
          <w:rFonts w:ascii="Times New Roman" w:hAnsi="Times New Roman" w:cs="Times New Roman"/>
          <w:sz w:val="28"/>
          <w:szCs w:val="28"/>
          <w:shd w:val="clear" w:color="auto" w:fill="FFFFFF"/>
        </w:rPr>
        <w:t xml:space="preserve"> написанный на </w:t>
      </w:r>
      <w:proofErr w:type="spellStart"/>
      <w:r w:rsidR="00D02F2E" w:rsidRPr="00843411">
        <w:rPr>
          <w:rFonts w:ascii="Times New Roman" w:hAnsi="Times New Roman" w:cs="Times New Roman"/>
          <w:sz w:val="28"/>
          <w:szCs w:val="28"/>
          <w:shd w:val="clear" w:color="auto" w:fill="FFFFFF"/>
          <w:lang w:val="en-US"/>
        </w:rPr>
        <w:t>javascript</w:t>
      </w:r>
      <w:proofErr w:type="spellEnd"/>
      <w:r w:rsidRPr="00843411">
        <w:rPr>
          <w:rFonts w:ascii="Times New Roman" w:hAnsi="Times New Roman" w:cs="Times New Roman"/>
          <w:sz w:val="28"/>
          <w:szCs w:val="28"/>
          <w:shd w:val="clear" w:color="auto" w:fill="FFFFFF"/>
        </w:rPr>
        <w:t xml:space="preserve"> для создания пользовательских интерфейсов. Его главная задача — обеспечение вывода</w:t>
      </w:r>
      <w:r w:rsidR="00D02F2E" w:rsidRPr="00843411">
        <w:rPr>
          <w:rFonts w:ascii="Times New Roman" w:hAnsi="Times New Roman" w:cs="Times New Roman"/>
          <w:sz w:val="28"/>
          <w:szCs w:val="28"/>
          <w:shd w:val="clear" w:color="auto" w:fill="FFFFFF"/>
        </w:rPr>
        <w:t xml:space="preserve"> информации</w:t>
      </w:r>
      <w:r w:rsidRPr="00843411">
        <w:rPr>
          <w:rFonts w:ascii="Times New Roman" w:hAnsi="Times New Roman" w:cs="Times New Roman"/>
          <w:sz w:val="28"/>
          <w:szCs w:val="28"/>
          <w:shd w:val="clear" w:color="auto" w:fill="FFFFFF"/>
        </w:rPr>
        <w:t xml:space="preserve"> на </w:t>
      </w:r>
      <w:r w:rsidR="00D02F2E" w:rsidRPr="00843411">
        <w:rPr>
          <w:rFonts w:ascii="Times New Roman" w:hAnsi="Times New Roman" w:cs="Times New Roman"/>
          <w:sz w:val="28"/>
          <w:szCs w:val="28"/>
          <w:shd w:val="clear" w:color="auto" w:fill="FFFFFF"/>
        </w:rPr>
        <w:t>веб страницы</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облегчает создание интерфейсов благодаря разбиению каждой страницы на </w:t>
      </w:r>
      <w:r w:rsidR="00D02F2E" w:rsidRPr="00843411">
        <w:rPr>
          <w:rFonts w:ascii="Times New Roman" w:hAnsi="Times New Roman" w:cs="Times New Roman"/>
          <w:sz w:val="28"/>
          <w:szCs w:val="28"/>
          <w:shd w:val="clear" w:color="auto" w:fill="FFFFFF"/>
        </w:rPr>
        <w:t>компоненты</w:t>
      </w:r>
      <w:ins w:id="941" w:author="root" w:date="2023-06-07T14:56:00Z">
        <w:r w:rsidR="00676C2C" w:rsidRPr="00676C2C">
          <w:rPr>
            <w:rFonts w:ascii="Times New Roman" w:hAnsi="Times New Roman" w:cs="Times New Roman"/>
            <w:sz w:val="28"/>
            <w:szCs w:val="28"/>
            <w:shd w:val="clear" w:color="auto" w:fill="FFFFFF"/>
            <w:rPrChange w:id="942" w:author="root" w:date="2023-06-07T14:56:00Z">
              <w:rPr>
                <w:rFonts w:ascii="Times New Roman" w:hAnsi="Times New Roman" w:cs="Times New Roman"/>
                <w:sz w:val="28"/>
                <w:szCs w:val="28"/>
                <w:shd w:val="clear" w:color="auto" w:fill="FFFFFF"/>
                <w:lang w:val="en-US"/>
              </w:rPr>
            </w:rPrChange>
          </w:rPr>
          <w:t xml:space="preserve"> [</w:t>
        </w:r>
        <w:r w:rsidR="00676C2C" w:rsidRPr="00676C2C">
          <w:rPr>
            <w:rFonts w:ascii="Times New Roman" w:hAnsi="Times New Roman" w:cs="Times New Roman"/>
            <w:sz w:val="28"/>
            <w:szCs w:val="28"/>
            <w:shd w:val="clear" w:color="auto" w:fill="FFFFFF"/>
            <w:rPrChange w:id="943" w:author="root" w:date="2023-06-07T14:57:00Z">
              <w:rPr>
                <w:rFonts w:ascii="Times New Roman" w:hAnsi="Times New Roman" w:cs="Times New Roman"/>
                <w:sz w:val="28"/>
                <w:szCs w:val="28"/>
                <w:shd w:val="clear" w:color="auto" w:fill="FFFFFF"/>
                <w:lang w:val="en-US"/>
              </w:rPr>
            </w:rPrChange>
          </w:rPr>
          <w:t>27</w:t>
        </w:r>
        <w:r w:rsidR="00676C2C" w:rsidRPr="00676C2C">
          <w:rPr>
            <w:rFonts w:ascii="Times New Roman" w:hAnsi="Times New Roman" w:cs="Times New Roman"/>
            <w:sz w:val="28"/>
            <w:szCs w:val="28"/>
            <w:shd w:val="clear" w:color="auto" w:fill="FFFFFF"/>
            <w:rPrChange w:id="944" w:author="root" w:date="2023-06-07T14:56:00Z">
              <w:rPr>
                <w:rFonts w:ascii="Times New Roman" w:hAnsi="Times New Roman" w:cs="Times New Roman"/>
                <w:sz w:val="28"/>
                <w:szCs w:val="28"/>
                <w:shd w:val="clear" w:color="auto" w:fill="FFFFFF"/>
                <w:lang w:val="en-US"/>
              </w:rPr>
            </w:rPrChange>
          </w:rPr>
          <w:t>]</w:t>
        </w:r>
      </w:ins>
      <w:r w:rsidRPr="00843411">
        <w:rPr>
          <w:rFonts w:ascii="Times New Roman" w:hAnsi="Times New Roman" w:cs="Times New Roman"/>
          <w:sz w:val="28"/>
          <w:szCs w:val="28"/>
          <w:shd w:val="clear" w:color="auto" w:fill="FFFFFF"/>
        </w:rPr>
        <w:t xml:space="preserve">. </w:t>
      </w:r>
    </w:p>
    <w:p w:rsidR="00C42D99" w:rsidRPr="00843411" w:rsidRDefault="00C42D9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63121FE" wp14:editId="05F1F3A1">
            <wp:extent cx="5940425" cy="24142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414270"/>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4.2 – Компонент загрузки других компонентов</w:t>
      </w:r>
    </w:p>
    <w:p w:rsidR="00C42D99" w:rsidRPr="00843411" w:rsidRDefault="00C72A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компоненте </w:t>
      </w:r>
      <w:r w:rsidRPr="00843411">
        <w:rPr>
          <w:rFonts w:ascii="Times New Roman" w:hAnsi="Times New Roman" w:cs="Times New Roman"/>
          <w:sz w:val="28"/>
          <w:szCs w:val="28"/>
          <w:lang w:val="en-US"/>
        </w:rPr>
        <w:t>App</w:t>
      </w:r>
      <w:r w:rsidRPr="00843411">
        <w:rPr>
          <w:rFonts w:ascii="Times New Roman" w:hAnsi="Times New Roman" w:cs="Times New Roman"/>
          <w:sz w:val="28"/>
          <w:szCs w:val="28"/>
        </w:rPr>
        <w:t xml:space="preserve"> </w:t>
      </w:r>
      <w:r w:rsidR="00793074" w:rsidRPr="00843411">
        <w:rPr>
          <w:rFonts w:ascii="Times New Roman" w:hAnsi="Times New Roman" w:cs="Times New Roman"/>
          <w:sz w:val="28"/>
          <w:szCs w:val="28"/>
        </w:rPr>
        <w:t xml:space="preserve">размещаются главные компоненты и указывается по </w:t>
      </w:r>
      <w:r w:rsidRPr="00843411">
        <w:rPr>
          <w:rFonts w:ascii="Times New Roman" w:hAnsi="Times New Roman" w:cs="Times New Roman"/>
          <w:sz w:val="28"/>
          <w:szCs w:val="28"/>
        </w:rPr>
        <w:t>какому пути они будут доступны. К</w:t>
      </w:r>
      <w:r w:rsidR="00793074" w:rsidRPr="00843411">
        <w:rPr>
          <w:rFonts w:ascii="Times New Roman" w:hAnsi="Times New Roman" w:cs="Times New Roman"/>
          <w:sz w:val="28"/>
          <w:szCs w:val="28"/>
        </w:rPr>
        <w:t xml:space="preserve">омпонент </w:t>
      </w:r>
      <w:proofErr w:type="spellStart"/>
      <w:r w:rsidR="00793074" w:rsidRPr="00843411">
        <w:rPr>
          <w:rFonts w:ascii="Times New Roman" w:hAnsi="Times New Roman" w:cs="Times New Roman"/>
          <w:sz w:val="28"/>
          <w:szCs w:val="28"/>
          <w:lang w:val="en-US"/>
        </w:rPr>
        <w:t>VineyardMap</w:t>
      </w:r>
      <w:proofErr w:type="spellEnd"/>
      <w:r w:rsidR="00793074" w:rsidRPr="00843411">
        <w:rPr>
          <w:rFonts w:ascii="Times New Roman" w:hAnsi="Times New Roman" w:cs="Times New Roman"/>
          <w:sz w:val="28"/>
          <w:szCs w:val="28"/>
        </w:rPr>
        <w:t xml:space="preserve"> отработает если пользователь перейдет на </w:t>
      </w:r>
      <w:r w:rsidR="00793074" w:rsidRPr="00843411">
        <w:rPr>
          <w:rFonts w:ascii="Times New Roman" w:hAnsi="Times New Roman" w:cs="Times New Roman"/>
          <w:sz w:val="28"/>
          <w:szCs w:val="28"/>
          <w:u w:val="single"/>
        </w:rPr>
        <w:t>&lt;</w:t>
      </w:r>
      <w:proofErr w:type="spellStart"/>
      <w:r w:rsidR="00793074" w:rsidRPr="00843411">
        <w:rPr>
          <w:rFonts w:ascii="Times New Roman" w:hAnsi="Times New Roman" w:cs="Times New Roman"/>
          <w:sz w:val="28"/>
          <w:szCs w:val="28"/>
          <w:u w:val="single"/>
          <w:lang w:val="en-US"/>
        </w:rPr>
        <w:t>url</w:t>
      </w:r>
      <w:proofErr w:type="spellEnd"/>
      <w:r w:rsidR="00793074" w:rsidRPr="00843411">
        <w:rPr>
          <w:rFonts w:ascii="Times New Roman" w:hAnsi="Times New Roman" w:cs="Times New Roman"/>
          <w:sz w:val="28"/>
          <w:szCs w:val="28"/>
          <w:u w:val="single"/>
        </w:rPr>
        <w:t>&gt;:5000/</w:t>
      </w:r>
      <w:r w:rsidRPr="00843411">
        <w:rPr>
          <w:rFonts w:ascii="Times New Roman" w:hAnsi="Times New Roman" w:cs="Times New Roman"/>
          <w:sz w:val="28"/>
          <w:szCs w:val="28"/>
          <w:u w:val="single"/>
        </w:rPr>
        <w:t xml:space="preserve"> (рис. 4.2).</w:t>
      </w:r>
    </w:p>
    <w:p w:rsidR="00793074" w:rsidRPr="00843411" w:rsidRDefault="0079307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proofErr w:type="spellStart"/>
      <w:r w:rsidRPr="00843411">
        <w:rPr>
          <w:rFonts w:ascii="Times New Roman" w:hAnsi="Times New Roman" w:cs="Times New Roman"/>
          <w:b/>
          <w:sz w:val="28"/>
          <w:szCs w:val="28"/>
          <w:lang w:val="en-US"/>
        </w:rPr>
        <w:t>VineyardMap</w:t>
      </w:r>
      <w:proofErr w:type="spellEnd"/>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proofErr w:type="spellStart"/>
      <w:r w:rsidRPr="00843411">
        <w:rPr>
          <w:rFonts w:ascii="Times New Roman" w:hAnsi="Times New Roman" w:cs="Times New Roman"/>
          <w:sz w:val="28"/>
          <w:szCs w:val="28"/>
          <w:lang w:val="en-US"/>
        </w:rPr>
        <w:t>VineyardMap</w:t>
      </w:r>
      <w:proofErr w:type="spellEnd"/>
      <w:r w:rsidRPr="00843411">
        <w:rPr>
          <w:rFonts w:ascii="Times New Roman" w:hAnsi="Times New Roman" w:cs="Times New Roman"/>
          <w:sz w:val="28"/>
          <w:szCs w:val="28"/>
        </w:rPr>
        <w:t xml:space="preserve"> – это </w:t>
      </w:r>
      <w:proofErr w:type="spellStart"/>
      <w:r w:rsidRPr="00843411">
        <w:rPr>
          <w:rFonts w:ascii="Times New Roman" w:hAnsi="Times New Roman" w:cs="Times New Roman"/>
          <w:sz w:val="28"/>
          <w:szCs w:val="28"/>
        </w:rPr>
        <w:t>фреймворк</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Ymap</w:t>
      </w:r>
      <w:proofErr w:type="spellEnd"/>
      <w:r w:rsidRPr="00843411">
        <w:rPr>
          <w:rFonts w:ascii="Times New Roman" w:hAnsi="Times New Roman" w:cs="Times New Roman"/>
          <w:sz w:val="28"/>
          <w:szCs w:val="28"/>
        </w:rPr>
        <w:t xml:space="preserve"> который размещает интерактивную карту на веб-страницу.</w:t>
      </w:r>
    </w:p>
    <w:p w:rsidR="00793074" w:rsidRPr="00843411" w:rsidRDefault="00B104E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2E1C1F9C" wp14:editId="07F57F63">
            <wp:extent cx="3795551" cy="2638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6529" cy="263910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4.3 – Инициализация компонента</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При инициализации компонент создается переменная </w:t>
      </w:r>
      <w:r w:rsidRPr="00843411">
        <w:rPr>
          <w:rFonts w:ascii="Times New Roman" w:hAnsi="Times New Roman" w:cs="Times New Roman"/>
          <w:sz w:val="28"/>
          <w:szCs w:val="28"/>
          <w:lang w:val="en-US"/>
        </w:rPr>
        <w:t>this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state</w:t>
      </w:r>
      <w:r w:rsidR="00C72A13" w:rsidRPr="00843411">
        <w:rPr>
          <w:rFonts w:ascii="Times New Roman" w:hAnsi="Times New Roman" w:cs="Times New Roman"/>
          <w:sz w:val="28"/>
          <w:szCs w:val="28"/>
        </w:rPr>
        <w:t xml:space="preserve"> (состояние)</w:t>
      </w:r>
      <w:r w:rsidR="00531D89"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rPr>
        <w:t xml:space="preserve">где хранятся отображаемые объекты, </w:t>
      </w:r>
      <w:r w:rsidR="00B104E4" w:rsidRPr="00843411">
        <w:rPr>
          <w:rFonts w:ascii="Times New Roman" w:hAnsi="Times New Roman" w:cs="Times New Roman"/>
          <w:sz w:val="28"/>
          <w:szCs w:val="28"/>
          <w:lang w:val="en-US"/>
        </w:rPr>
        <w:t>polygons</w:t>
      </w:r>
      <w:r w:rsidR="00C72A13" w:rsidRPr="00843411">
        <w:rPr>
          <w:rFonts w:ascii="Times New Roman" w:hAnsi="Times New Roman" w:cs="Times New Roman"/>
          <w:sz w:val="28"/>
          <w:szCs w:val="28"/>
        </w:rPr>
        <w:t xml:space="preserve"> – набор</w:t>
      </w:r>
      <w:r w:rsidR="00B104E4" w:rsidRPr="00843411">
        <w:rPr>
          <w:rFonts w:ascii="Times New Roman" w:hAnsi="Times New Roman" w:cs="Times New Roman"/>
          <w:sz w:val="28"/>
          <w:szCs w:val="28"/>
        </w:rPr>
        <w:t xml:space="preserve"> </w:t>
      </w:r>
      <w:r w:rsidR="00C72A13" w:rsidRPr="00843411">
        <w:rPr>
          <w:rFonts w:ascii="Times New Roman" w:hAnsi="Times New Roman" w:cs="Times New Roman"/>
          <w:sz w:val="28"/>
          <w:szCs w:val="28"/>
        </w:rPr>
        <w:t xml:space="preserve">полигонов, полученных с </w:t>
      </w:r>
      <w:proofErr w:type="spellStart"/>
      <w:r w:rsidR="00C72A13" w:rsidRPr="00843411">
        <w:rPr>
          <w:rFonts w:ascii="Times New Roman" w:hAnsi="Times New Roman" w:cs="Times New Roman"/>
          <w:sz w:val="28"/>
          <w:szCs w:val="28"/>
        </w:rPr>
        <w:t>бэкенда</w:t>
      </w:r>
      <w:proofErr w:type="spellEnd"/>
      <w:r w:rsidR="00B104E4"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lang w:val="en-US"/>
        </w:rPr>
        <w:t>center</w:t>
      </w:r>
      <w:r w:rsidR="00B104E4" w:rsidRPr="00843411">
        <w:rPr>
          <w:rFonts w:ascii="Times New Roman" w:hAnsi="Times New Roman" w:cs="Times New Roman"/>
          <w:sz w:val="28"/>
          <w:szCs w:val="28"/>
        </w:rPr>
        <w:t xml:space="preserve"> – координаты центрального полигона, для перемещение карты</w:t>
      </w:r>
      <w:r w:rsidR="00C72A13" w:rsidRPr="00843411">
        <w:rPr>
          <w:rFonts w:ascii="Times New Roman" w:hAnsi="Times New Roman" w:cs="Times New Roman"/>
          <w:sz w:val="28"/>
          <w:szCs w:val="28"/>
        </w:rPr>
        <w:t xml:space="preserve"> к центральному полигону,</w:t>
      </w:r>
      <w:r w:rsidR="00B104E4" w:rsidRPr="00843411">
        <w:rPr>
          <w:rFonts w:ascii="Times New Roman" w:hAnsi="Times New Roman" w:cs="Times New Roman"/>
          <w:sz w:val="28"/>
          <w:szCs w:val="28"/>
        </w:rPr>
        <w:t xml:space="preserve"> при загрузке страницы, </w:t>
      </w:r>
      <w:proofErr w:type="spellStart"/>
      <w:r w:rsidR="00B104E4" w:rsidRPr="00843411">
        <w:rPr>
          <w:rFonts w:ascii="Times New Roman" w:hAnsi="Times New Roman" w:cs="Times New Roman"/>
          <w:sz w:val="28"/>
          <w:szCs w:val="28"/>
          <w:lang w:val="en-US"/>
        </w:rPr>
        <w:t>curPolygon</w:t>
      </w:r>
      <w:proofErr w:type="spellEnd"/>
      <w:r w:rsidR="00B104E4" w:rsidRPr="00843411">
        <w:rPr>
          <w:rFonts w:ascii="Times New Roman" w:hAnsi="Times New Roman" w:cs="Times New Roman"/>
          <w:sz w:val="28"/>
          <w:szCs w:val="28"/>
        </w:rPr>
        <w:t xml:space="preserve"> – выбранный полигон для отображения его характеристик в боком меню</w:t>
      </w:r>
      <w:r w:rsidR="00C72A13" w:rsidRPr="00843411">
        <w:rPr>
          <w:rFonts w:ascii="Times New Roman" w:hAnsi="Times New Roman" w:cs="Times New Roman"/>
          <w:sz w:val="28"/>
          <w:szCs w:val="28"/>
        </w:rPr>
        <w:t xml:space="preserve"> (рис. 4.3).</w:t>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7024B907" wp14:editId="4BDB26FF">
            <wp:extent cx="5940425" cy="593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932805"/>
                    </a:xfrm>
                    <a:prstGeom prst="rect">
                      <a:avLst/>
                    </a:prstGeom>
                  </pic:spPr>
                </pic:pic>
              </a:graphicData>
            </a:graphic>
          </wp:inline>
        </w:drawing>
      </w:r>
    </w:p>
    <w:p w:rsidR="00364D9D" w:rsidRPr="00843411" w:rsidRDefault="00364D9D">
      <w:pPr>
        <w:spacing w:after="0" w:line="360" w:lineRule="auto"/>
        <w:ind w:firstLine="709"/>
        <w:jc w:val="center"/>
        <w:rPr>
          <w:rFonts w:ascii="Times New Roman" w:hAnsi="Times New Roman" w:cs="Times New Roman"/>
          <w:sz w:val="28"/>
          <w:szCs w:val="28"/>
        </w:rPr>
        <w:pPrChange w:id="945"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lastRenderedPageBreak/>
        <w:drawing>
          <wp:inline distT="0" distB="0" distL="0" distR="0" wp14:anchorId="3173DC61" wp14:editId="44DA439D">
            <wp:extent cx="5940425" cy="3658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65823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4.4 – Методы компонента</w:t>
      </w:r>
    </w:p>
    <w:p w:rsidR="00EE53E3" w:rsidRPr="00843411" w:rsidRDefault="00364D9D"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rPr>
        <w:t xml:space="preserve">Компонент </w:t>
      </w:r>
      <w:proofErr w:type="spellStart"/>
      <w:r w:rsidRPr="00843411">
        <w:rPr>
          <w:rFonts w:ascii="Times New Roman" w:eastAsia="Times New Roman" w:hAnsi="Times New Roman" w:cs="Times New Roman"/>
          <w:sz w:val="28"/>
          <w:szCs w:val="28"/>
          <w:lang w:eastAsia="ru-RU"/>
        </w:rPr>
        <w:t>VineyardMap</w:t>
      </w:r>
      <w:proofErr w:type="spellEnd"/>
      <w:r w:rsidRPr="00843411">
        <w:rPr>
          <w:rFonts w:ascii="Times New Roman" w:eastAsia="Times New Roman" w:hAnsi="Times New Roman" w:cs="Times New Roman"/>
          <w:sz w:val="28"/>
          <w:szCs w:val="28"/>
          <w:lang w:eastAsia="ru-RU"/>
        </w:rPr>
        <w:t xml:space="preserve"> реализуют </w:t>
      </w:r>
      <w:proofErr w:type="gramStart"/>
      <w:r w:rsidRPr="00843411">
        <w:rPr>
          <w:rFonts w:ascii="Times New Roman" w:eastAsia="Times New Roman" w:hAnsi="Times New Roman" w:cs="Times New Roman"/>
          <w:sz w:val="28"/>
          <w:szCs w:val="28"/>
          <w:lang w:eastAsia="ru-RU"/>
        </w:rPr>
        <w:t>ряд методов</w:t>
      </w:r>
      <w:proofErr w:type="gramEnd"/>
      <w:r w:rsidRPr="00843411">
        <w:rPr>
          <w:rFonts w:ascii="Times New Roman" w:eastAsia="Times New Roman" w:hAnsi="Times New Roman" w:cs="Times New Roman"/>
          <w:sz w:val="28"/>
          <w:szCs w:val="28"/>
          <w:lang w:eastAsia="ru-RU"/>
        </w:rPr>
        <w:t xml:space="preserve"> которые отвечают </w:t>
      </w:r>
      <w:r w:rsidR="00EE53E3" w:rsidRPr="00843411">
        <w:rPr>
          <w:rFonts w:ascii="Times New Roman" w:eastAsia="Times New Roman" w:hAnsi="Times New Roman" w:cs="Times New Roman"/>
          <w:sz w:val="28"/>
          <w:szCs w:val="28"/>
          <w:lang w:eastAsia="ru-RU"/>
        </w:rPr>
        <w:t xml:space="preserve">за отображения данных полученных с </w:t>
      </w:r>
      <w:proofErr w:type="spellStart"/>
      <w:r w:rsidR="00EE53E3" w:rsidRPr="00843411">
        <w:rPr>
          <w:rFonts w:ascii="Times New Roman" w:eastAsia="Times New Roman" w:hAnsi="Times New Roman" w:cs="Times New Roman"/>
          <w:sz w:val="28"/>
          <w:szCs w:val="28"/>
          <w:lang w:eastAsia="ru-RU"/>
        </w:rPr>
        <w:t>бекэнда</w:t>
      </w:r>
      <w:proofErr w:type="spellEnd"/>
      <w:r w:rsidR="00EE53E3" w:rsidRPr="00843411">
        <w:rPr>
          <w:rFonts w:ascii="Times New Roman" w:eastAsia="Times New Roman" w:hAnsi="Times New Roman" w:cs="Times New Roman"/>
          <w:sz w:val="28"/>
          <w:szCs w:val="28"/>
          <w:lang w:eastAsia="ru-RU"/>
        </w:rPr>
        <w:t>:</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6"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getCenter</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определяет центральный полигон среди полученных, чтобы при загрузке карты она перемещалась на центральную часть всех полигонов</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7"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setData</w:t>
      </w:r>
      <w:proofErr w:type="spellEnd"/>
      <w:r w:rsidRPr="00843411">
        <w:rPr>
          <w:rFonts w:ascii="Times New Roman" w:eastAsia="Times New Roman" w:hAnsi="Times New Roman" w:cs="Times New Roman"/>
          <w:sz w:val="28"/>
          <w:szCs w:val="28"/>
          <w:lang w:eastAsia="ru-RU"/>
        </w:rPr>
        <w:t xml:space="preserve"> – сохранения полученных данных от </w:t>
      </w:r>
      <w:proofErr w:type="spellStart"/>
      <w:r w:rsidRPr="00843411">
        <w:rPr>
          <w:rFonts w:ascii="Times New Roman" w:eastAsia="Times New Roman" w:hAnsi="Times New Roman" w:cs="Times New Roman"/>
          <w:sz w:val="28"/>
          <w:szCs w:val="28"/>
          <w:lang w:eastAsia="ru-RU"/>
        </w:rPr>
        <w:t>бэкенда</w:t>
      </w:r>
      <w:proofErr w:type="spellEnd"/>
      <w:r w:rsidRPr="00843411">
        <w:rPr>
          <w:rFonts w:ascii="Times New Roman" w:eastAsia="Times New Roman" w:hAnsi="Times New Roman" w:cs="Times New Roman"/>
          <w:sz w:val="28"/>
          <w:szCs w:val="28"/>
          <w:lang w:eastAsia="ru-RU"/>
        </w:rPr>
        <w:t xml:space="preserve"> в состояние</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8"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componentToHex</w:t>
      </w:r>
      <w:proofErr w:type="spellEnd"/>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 xml:space="preserve">преобразование значение цвета </w:t>
      </w:r>
      <w:proofErr w:type="spellStart"/>
      <w:r w:rsidR="002E7356" w:rsidRPr="00843411">
        <w:rPr>
          <w:rFonts w:ascii="Times New Roman" w:eastAsia="Times New Roman" w:hAnsi="Times New Roman" w:cs="Times New Roman"/>
          <w:sz w:val="28"/>
          <w:szCs w:val="28"/>
          <w:lang w:val="en-US" w:eastAsia="ru-RU"/>
        </w:rPr>
        <w:t>rgb</w:t>
      </w:r>
      <w:proofErr w:type="spellEnd"/>
      <w:r w:rsidR="002E7356" w:rsidRPr="00843411">
        <w:rPr>
          <w:rFonts w:ascii="Times New Roman" w:eastAsia="Times New Roman" w:hAnsi="Times New Roman" w:cs="Times New Roman"/>
          <w:sz w:val="28"/>
          <w:szCs w:val="28"/>
          <w:lang w:eastAsia="ru-RU"/>
        </w:rPr>
        <w:t xml:space="preserve"> в </w:t>
      </w:r>
      <w:r w:rsidR="002E7356" w:rsidRPr="00843411">
        <w:rPr>
          <w:rFonts w:ascii="Times New Roman" w:eastAsia="Times New Roman" w:hAnsi="Times New Roman" w:cs="Times New Roman"/>
          <w:sz w:val="28"/>
          <w:szCs w:val="28"/>
          <w:lang w:val="en-US" w:eastAsia="ru-RU"/>
        </w:rPr>
        <w:t>hex</w:t>
      </w:r>
      <w:r w:rsidR="002E7356" w:rsidRPr="00843411">
        <w:rPr>
          <w:rFonts w:ascii="Times New Roman" w:eastAsia="Times New Roman" w:hAnsi="Times New Roman" w:cs="Times New Roman"/>
          <w:sz w:val="28"/>
          <w:szCs w:val="28"/>
          <w:lang w:eastAsia="ru-RU"/>
        </w:rPr>
        <w:t>, для покраски полигона</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9"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rgbToHex</w:t>
      </w:r>
      <w:proofErr w:type="spellEnd"/>
      <w:r w:rsidRPr="00843411">
        <w:rPr>
          <w:rFonts w:ascii="Times New Roman" w:eastAsia="Times New Roman" w:hAnsi="Times New Roman" w:cs="Times New Roman"/>
          <w:sz w:val="28"/>
          <w:szCs w:val="28"/>
          <w:lang w:eastAsia="ru-RU"/>
        </w:rPr>
        <w:t xml:space="preserve"> – </w:t>
      </w:r>
      <w:proofErr w:type="spellStart"/>
      <w:r w:rsidRPr="00843411">
        <w:rPr>
          <w:rFonts w:ascii="Times New Roman" w:eastAsia="Times New Roman" w:hAnsi="Times New Roman" w:cs="Times New Roman"/>
          <w:sz w:val="28"/>
          <w:szCs w:val="28"/>
          <w:lang w:eastAsia="ru-RU"/>
        </w:rPr>
        <w:t>объеденение</w:t>
      </w:r>
      <w:proofErr w:type="spellEnd"/>
      <w:r w:rsidRPr="00843411">
        <w:rPr>
          <w:rFonts w:ascii="Times New Roman" w:eastAsia="Times New Roman" w:hAnsi="Times New Roman" w:cs="Times New Roman"/>
          <w:sz w:val="28"/>
          <w:szCs w:val="28"/>
          <w:lang w:eastAsia="ru-RU"/>
        </w:rPr>
        <w:t xml:space="preserve"> трех </w:t>
      </w:r>
      <w:proofErr w:type="spellStart"/>
      <w:r w:rsidRPr="00843411">
        <w:rPr>
          <w:rFonts w:ascii="Times New Roman" w:eastAsia="Times New Roman" w:hAnsi="Times New Roman" w:cs="Times New Roman"/>
          <w:sz w:val="28"/>
          <w:szCs w:val="28"/>
          <w:lang w:val="en-US" w:eastAsia="ru-RU"/>
        </w:rPr>
        <w:t>rgb</w:t>
      </w:r>
      <w:proofErr w:type="spellEnd"/>
      <w:r w:rsidRPr="00843411">
        <w:rPr>
          <w:rFonts w:ascii="Times New Roman" w:eastAsia="Times New Roman" w:hAnsi="Times New Roman" w:cs="Times New Roman"/>
          <w:sz w:val="28"/>
          <w:szCs w:val="28"/>
          <w:lang w:eastAsia="ru-RU"/>
        </w:rPr>
        <w:t xml:space="preserve"> цветов в одну </w:t>
      </w:r>
      <w:r w:rsidRPr="00843411">
        <w:rPr>
          <w:rFonts w:ascii="Times New Roman" w:eastAsia="Times New Roman" w:hAnsi="Times New Roman" w:cs="Times New Roman"/>
          <w:sz w:val="28"/>
          <w:szCs w:val="28"/>
          <w:lang w:val="en-US" w:eastAsia="ru-RU"/>
        </w:rPr>
        <w:t>hex</w:t>
      </w:r>
      <w:r w:rsidRPr="00843411">
        <w:rPr>
          <w:rFonts w:ascii="Times New Roman" w:eastAsia="Times New Roman" w:hAnsi="Times New Roman" w:cs="Times New Roman"/>
          <w:sz w:val="28"/>
          <w:szCs w:val="28"/>
          <w:lang w:eastAsia="ru-RU"/>
        </w:rPr>
        <w:t xml:space="preserve"> строку</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50"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getColor</w:t>
      </w:r>
      <w:proofErr w:type="spellEnd"/>
      <w:r w:rsidRPr="00843411">
        <w:rPr>
          <w:rFonts w:ascii="Times New Roman" w:eastAsia="Times New Roman" w:hAnsi="Times New Roman" w:cs="Times New Roman"/>
          <w:sz w:val="28"/>
          <w:szCs w:val="28"/>
          <w:lang w:eastAsia="ru-RU"/>
        </w:rPr>
        <w:t xml:space="preserve"> – получение определенного цвета для полигона в </w:t>
      </w:r>
      <w:proofErr w:type="spellStart"/>
      <w:r w:rsidRPr="00843411">
        <w:rPr>
          <w:rFonts w:ascii="Times New Roman" w:eastAsia="Times New Roman" w:hAnsi="Times New Roman" w:cs="Times New Roman"/>
          <w:sz w:val="28"/>
          <w:szCs w:val="28"/>
          <w:lang w:val="en-US" w:eastAsia="ru-RU"/>
        </w:rPr>
        <w:t>rgb</w:t>
      </w:r>
      <w:proofErr w:type="spellEnd"/>
      <w:r w:rsidRPr="00843411">
        <w:rPr>
          <w:rFonts w:ascii="Times New Roman" w:eastAsia="Times New Roman" w:hAnsi="Times New Roman" w:cs="Times New Roman"/>
          <w:sz w:val="28"/>
          <w:szCs w:val="28"/>
          <w:lang w:eastAsia="ru-RU"/>
        </w:rPr>
        <w:t xml:space="preserve">, по его </w:t>
      </w:r>
      <w:proofErr w:type="spellStart"/>
      <w:r w:rsidRPr="00843411">
        <w:rPr>
          <w:rFonts w:ascii="Times New Roman" w:eastAsia="Times New Roman" w:hAnsi="Times New Roman" w:cs="Times New Roman"/>
          <w:sz w:val="28"/>
          <w:szCs w:val="28"/>
          <w:lang w:eastAsia="ru-RU"/>
        </w:rPr>
        <w:t>скорингу</w:t>
      </w:r>
      <w:proofErr w:type="spellEnd"/>
      <w:r w:rsidRPr="00843411">
        <w:rPr>
          <w:rFonts w:ascii="Times New Roman" w:eastAsia="Times New Roman" w:hAnsi="Times New Roman" w:cs="Times New Roman"/>
          <w:sz w:val="28"/>
          <w:szCs w:val="28"/>
          <w:lang w:eastAsia="ru-RU"/>
        </w:rPr>
        <w:t xml:space="preserve">, для визуального определения качества. Чем больше </w:t>
      </w:r>
      <w:proofErr w:type="spellStart"/>
      <w:proofErr w:type="gramStart"/>
      <w:r w:rsidRPr="00843411">
        <w:rPr>
          <w:rFonts w:ascii="Times New Roman" w:eastAsia="Times New Roman" w:hAnsi="Times New Roman" w:cs="Times New Roman"/>
          <w:sz w:val="28"/>
          <w:szCs w:val="28"/>
          <w:lang w:eastAsia="ru-RU"/>
        </w:rPr>
        <w:t>скоринг</w:t>
      </w:r>
      <w:proofErr w:type="spellEnd"/>
      <w:proofErr w:type="gramEnd"/>
      <w:r w:rsidRPr="00843411">
        <w:rPr>
          <w:rFonts w:ascii="Times New Roman" w:eastAsia="Times New Roman" w:hAnsi="Times New Roman" w:cs="Times New Roman"/>
          <w:sz w:val="28"/>
          <w:szCs w:val="28"/>
          <w:lang w:eastAsia="ru-RU"/>
        </w:rPr>
        <w:t xml:space="preserve"> тем больше ставится значение зеленого цвета и тем меньше для красного</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51"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load_data</w:t>
      </w:r>
      <w:proofErr w:type="spellEnd"/>
      <w:r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отправка</w:t>
      </w:r>
      <w:r w:rsidRPr="00843411">
        <w:rPr>
          <w:rFonts w:ascii="Times New Roman" w:eastAsia="Times New Roman" w:hAnsi="Times New Roman" w:cs="Times New Roman"/>
          <w:sz w:val="28"/>
          <w:szCs w:val="28"/>
          <w:lang w:eastAsia="ru-RU"/>
        </w:rPr>
        <w:t xml:space="preserve"> запрос</w:t>
      </w:r>
      <w:r w:rsidR="00C72A13" w:rsidRPr="00843411">
        <w:rPr>
          <w:rFonts w:ascii="Times New Roman" w:eastAsia="Times New Roman" w:hAnsi="Times New Roman" w:cs="Times New Roman"/>
          <w:sz w:val="28"/>
          <w:szCs w:val="28"/>
          <w:lang w:eastAsia="ru-RU"/>
        </w:rPr>
        <w:t>а</w:t>
      </w:r>
      <w:r w:rsidRPr="00843411">
        <w:rPr>
          <w:rFonts w:ascii="Times New Roman" w:eastAsia="Times New Roman" w:hAnsi="Times New Roman" w:cs="Times New Roman"/>
          <w:sz w:val="28"/>
          <w:szCs w:val="28"/>
          <w:lang w:eastAsia="ru-RU"/>
        </w:rPr>
        <w:t xml:space="preserve"> на </w:t>
      </w:r>
      <w:proofErr w:type="spellStart"/>
      <w:r w:rsidRPr="00843411">
        <w:rPr>
          <w:rFonts w:ascii="Times New Roman" w:eastAsia="Times New Roman" w:hAnsi="Times New Roman" w:cs="Times New Roman"/>
          <w:sz w:val="28"/>
          <w:szCs w:val="28"/>
          <w:lang w:eastAsia="ru-RU"/>
        </w:rPr>
        <w:t>бэкенд</w:t>
      </w:r>
      <w:proofErr w:type="spellEnd"/>
      <w:r w:rsidRPr="00843411">
        <w:rPr>
          <w:rFonts w:ascii="Times New Roman" w:eastAsia="Times New Roman" w:hAnsi="Times New Roman" w:cs="Times New Roman"/>
          <w:sz w:val="28"/>
          <w:szCs w:val="28"/>
          <w:lang w:eastAsia="ru-RU"/>
        </w:rPr>
        <w:t>, в случае успешного ответа, данные передаются в метод для сохранения их в состояние, иначе в терминал выводится ошибка</w:t>
      </w:r>
      <w:r w:rsidR="00C72A13" w:rsidRPr="00843411">
        <w:rPr>
          <w:rFonts w:ascii="Times New Roman" w:eastAsia="Times New Roman" w:hAnsi="Times New Roman" w:cs="Times New Roman"/>
          <w:sz w:val="28"/>
          <w:szCs w:val="28"/>
          <w:lang w:eastAsia="ru-RU"/>
        </w:rPr>
        <w:t>.</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52"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componentDidMount</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вызывается сразу после монтирования компонента, в моем случае вызывается метод для отправки запроса на </w:t>
      </w:r>
      <w:proofErr w:type="spellStart"/>
      <w:r w:rsidRPr="00843411">
        <w:rPr>
          <w:rFonts w:ascii="Times New Roman" w:eastAsia="Times New Roman" w:hAnsi="Times New Roman" w:cs="Times New Roman"/>
          <w:sz w:val="28"/>
          <w:szCs w:val="28"/>
          <w:lang w:eastAsia="ru-RU"/>
        </w:rPr>
        <w:t>бэкенд</w:t>
      </w:r>
      <w:proofErr w:type="spellEnd"/>
    </w:p>
    <w:p w:rsidR="00363490"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53"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polyginDetailBtn</w:t>
      </w:r>
      <w:proofErr w:type="spellEnd"/>
      <w:r w:rsidR="00363490"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 xml:space="preserve">зафиксировать в состояние </w:t>
      </w:r>
      <w:proofErr w:type="gramStart"/>
      <w:r w:rsidR="00C72A13" w:rsidRPr="00843411">
        <w:rPr>
          <w:rFonts w:ascii="Times New Roman" w:eastAsia="Times New Roman" w:hAnsi="Times New Roman" w:cs="Times New Roman"/>
          <w:sz w:val="28"/>
          <w:szCs w:val="28"/>
          <w:lang w:eastAsia="ru-RU"/>
        </w:rPr>
        <w:t>полигон</w:t>
      </w:r>
      <w:proofErr w:type="gramEnd"/>
      <w:r w:rsidR="00C72A13" w:rsidRPr="00843411">
        <w:rPr>
          <w:rFonts w:ascii="Times New Roman" w:eastAsia="Times New Roman" w:hAnsi="Times New Roman" w:cs="Times New Roman"/>
          <w:sz w:val="28"/>
          <w:szCs w:val="28"/>
          <w:lang w:eastAsia="ru-RU"/>
        </w:rPr>
        <w:t xml:space="preserve"> по которому произошел клик (рис. 4.4).</w:t>
      </w:r>
    </w:p>
    <w:p w:rsidR="00363490" w:rsidRPr="00843411" w:rsidRDefault="0036349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0460B7BA" wp14:editId="0D751E4F">
            <wp:extent cx="5940425" cy="530669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306695"/>
                    </a:xfrm>
                    <a:prstGeom prst="rect">
                      <a:avLst/>
                    </a:prstGeom>
                  </pic:spPr>
                </pic:pic>
              </a:graphicData>
            </a:graphic>
          </wp:inline>
        </w:drawing>
      </w:r>
    </w:p>
    <w:p w:rsidR="00444093" w:rsidRPr="00843411" w:rsidRDefault="00444093"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2116B8">
        <w:rPr>
          <w:rFonts w:ascii="Times New Roman" w:eastAsia="Times New Roman" w:hAnsi="Times New Roman" w:cs="Times New Roman"/>
          <w:sz w:val="24"/>
          <w:szCs w:val="28"/>
          <w:lang w:eastAsia="ru-RU"/>
        </w:rPr>
        <w:t xml:space="preserve">Рисунок 4.5 </w:t>
      </w:r>
      <w:r w:rsidR="009F6FA9" w:rsidRPr="002116B8">
        <w:rPr>
          <w:rFonts w:ascii="Times New Roman" w:eastAsia="Times New Roman" w:hAnsi="Times New Roman" w:cs="Times New Roman"/>
          <w:sz w:val="24"/>
          <w:szCs w:val="28"/>
          <w:lang w:eastAsia="ru-RU"/>
        </w:rPr>
        <w:t>–</w:t>
      </w:r>
      <w:r w:rsidRPr="002116B8">
        <w:rPr>
          <w:rFonts w:ascii="Times New Roman" w:eastAsia="Times New Roman" w:hAnsi="Times New Roman" w:cs="Times New Roman"/>
          <w:sz w:val="24"/>
          <w:szCs w:val="28"/>
          <w:lang w:eastAsia="ru-RU"/>
        </w:rPr>
        <w:t xml:space="preserve"> От рисовка карты</w:t>
      </w:r>
    </w:p>
    <w:p w:rsidR="00363490" w:rsidRPr="00843411" w:rsidRDefault="00444093"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всех данных происходит в методе </w:t>
      </w:r>
      <w:r w:rsidR="00363490" w:rsidRPr="00843411">
        <w:rPr>
          <w:rFonts w:ascii="Times New Roman" w:eastAsia="Times New Roman" w:hAnsi="Times New Roman" w:cs="Times New Roman"/>
          <w:sz w:val="28"/>
          <w:szCs w:val="28"/>
          <w:lang w:val="en-US" w:eastAsia="ru-RU"/>
        </w:rPr>
        <w:t>render</w:t>
      </w:r>
      <w:r w:rsidR="00195233" w:rsidRPr="00843411">
        <w:rPr>
          <w:rFonts w:ascii="Times New Roman" w:eastAsia="Times New Roman" w:hAnsi="Times New Roman" w:cs="Times New Roman"/>
          <w:sz w:val="28"/>
          <w:szCs w:val="28"/>
          <w:lang w:eastAsia="ru-RU"/>
        </w:rPr>
        <w:t xml:space="preserve"> (рис 4.5)</w:t>
      </w:r>
      <w:r w:rsidR="00363490" w:rsidRPr="00843411">
        <w:rPr>
          <w:rFonts w:ascii="Times New Roman" w:eastAsia="Times New Roman" w:hAnsi="Times New Roman" w:cs="Times New Roman"/>
          <w:sz w:val="28"/>
          <w:szCs w:val="28"/>
          <w:lang w:eastAsia="ru-RU"/>
        </w:rPr>
        <w:t xml:space="preserve">. В начале стоит условии, если полигоны были загружены с </w:t>
      </w:r>
      <w:proofErr w:type="spellStart"/>
      <w:proofErr w:type="gramStart"/>
      <w:r w:rsidR="00363490" w:rsidRPr="00843411">
        <w:rPr>
          <w:rFonts w:ascii="Times New Roman" w:eastAsia="Times New Roman" w:hAnsi="Times New Roman" w:cs="Times New Roman"/>
          <w:sz w:val="28"/>
          <w:szCs w:val="28"/>
          <w:lang w:eastAsia="ru-RU"/>
        </w:rPr>
        <w:t>бэкенда</w:t>
      </w:r>
      <w:proofErr w:type="spellEnd"/>
      <w:proofErr w:type="gramEnd"/>
      <w:r w:rsidR="00363490" w:rsidRPr="00843411">
        <w:rPr>
          <w:rFonts w:ascii="Times New Roman" w:eastAsia="Times New Roman" w:hAnsi="Times New Roman" w:cs="Times New Roman"/>
          <w:sz w:val="28"/>
          <w:szCs w:val="28"/>
          <w:lang w:eastAsia="ru-RU"/>
        </w:rPr>
        <w:t xml:space="preserve"> то продолжается </w:t>
      </w: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страницы, иначе прекратить </w:t>
      </w:r>
      <w:r w:rsidRPr="00843411">
        <w:rPr>
          <w:rFonts w:ascii="Times New Roman" w:eastAsia="Times New Roman" w:hAnsi="Times New Roman" w:cs="Times New Roman"/>
          <w:sz w:val="28"/>
          <w:szCs w:val="28"/>
          <w:lang w:eastAsia="ru-RU"/>
        </w:rPr>
        <w:t>обрисовку</w:t>
      </w:r>
      <w:r w:rsidR="00363490"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Далее</w:t>
      </w:r>
      <w:r w:rsidR="00363490" w:rsidRPr="00843411">
        <w:rPr>
          <w:rFonts w:ascii="Times New Roman" w:eastAsia="Times New Roman" w:hAnsi="Times New Roman" w:cs="Times New Roman"/>
          <w:sz w:val="28"/>
          <w:szCs w:val="28"/>
          <w:lang w:eastAsia="ru-RU"/>
        </w:rPr>
        <w:t xml:space="preserve"> </w:t>
      </w:r>
      <w:proofErr w:type="spellStart"/>
      <w:r w:rsidR="00363490" w:rsidRPr="00843411">
        <w:rPr>
          <w:rFonts w:ascii="Times New Roman" w:eastAsia="Times New Roman" w:hAnsi="Times New Roman" w:cs="Times New Roman"/>
          <w:sz w:val="28"/>
          <w:szCs w:val="28"/>
          <w:lang w:eastAsia="ru-RU"/>
        </w:rPr>
        <w:t>отрисовывается</w:t>
      </w:r>
      <w:proofErr w:type="spellEnd"/>
      <w:r w:rsidR="00363490" w:rsidRPr="00843411">
        <w:rPr>
          <w:rFonts w:ascii="Times New Roman" w:eastAsia="Times New Roman" w:hAnsi="Times New Roman" w:cs="Times New Roman"/>
          <w:sz w:val="28"/>
          <w:szCs w:val="28"/>
          <w:lang w:eastAsia="ru-RU"/>
        </w:rPr>
        <w:t xml:space="preserve"> компонент </w:t>
      </w:r>
      <w:r w:rsidR="00363490" w:rsidRPr="00843411">
        <w:rPr>
          <w:rFonts w:ascii="Times New Roman" w:hAnsi="Times New Roman" w:cs="Times New Roman"/>
          <w:sz w:val="28"/>
          <w:szCs w:val="28"/>
        </w:rPr>
        <w:t xml:space="preserve">карты – это </w:t>
      </w:r>
      <w:proofErr w:type="spellStart"/>
      <w:r w:rsidR="00363490" w:rsidRPr="00843411">
        <w:rPr>
          <w:rFonts w:ascii="Times New Roman" w:hAnsi="Times New Roman" w:cs="Times New Roman"/>
          <w:sz w:val="28"/>
          <w:szCs w:val="28"/>
        </w:rPr>
        <w:t>фреймворк</w:t>
      </w:r>
      <w:proofErr w:type="spellEnd"/>
      <w:r w:rsidR="00363490" w:rsidRPr="00843411">
        <w:rPr>
          <w:rFonts w:ascii="Times New Roman" w:hAnsi="Times New Roman" w:cs="Times New Roman"/>
          <w:sz w:val="28"/>
          <w:szCs w:val="28"/>
        </w:rPr>
        <w:t xml:space="preserve"> </w:t>
      </w:r>
      <w:proofErr w:type="spellStart"/>
      <w:r w:rsidR="00363490" w:rsidRPr="00843411">
        <w:rPr>
          <w:rFonts w:ascii="Times New Roman" w:hAnsi="Times New Roman" w:cs="Times New Roman"/>
          <w:sz w:val="28"/>
          <w:szCs w:val="28"/>
        </w:rPr>
        <w:t>Ymap</w:t>
      </w:r>
      <w:proofErr w:type="spellEnd"/>
      <w:r w:rsidR="00363490" w:rsidRPr="00843411">
        <w:rPr>
          <w:rFonts w:ascii="Times New Roman" w:hAnsi="Times New Roman" w:cs="Times New Roman"/>
          <w:sz w:val="28"/>
          <w:szCs w:val="28"/>
        </w:rPr>
        <w:t xml:space="preserve"> который размещает интерактивную карту на веб-страницу. При </w:t>
      </w:r>
      <w:proofErr w:type="spellStart"/>
      <w:r w:rsidR="00363490" w:rsidRPr="00843411">
        <w:rPr>
          <w:rFonts w:ascii="Times New Roman" w:hAnsi="Times New Roman" w:cs="Times New Roman"/>
          <w:sz w:val="28"/>
          <w:szCs w:val="28"/>
        </w:rPr>
        <w:t>иницилализации</w:t>
      </w:r>
      <w:proofErr w:type="spellEnd"/>
      <w:r w:rsidR="00363490" w:rsidRPr="00843411">
        <w:rPr>
          <w:rFonts w:ascii="Times New Roman" w:hAnsi="Times New Roman" w:cs="Times New Roman"/>
          <w:sz w:val="28"/>
          <w:szCs w:val="28"/>
        </w:rPr>
        <w:t xml:space="preserve"> карты указывается контейнер в котором она размещается и передаем туда опции: </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4"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lastRenderedPageBreak/>
        <w:t>Center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начальное положение, центральное положение карты которое будет отображаться, устанавливаем значение координат центрального полигона</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5"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t xml:space="preserve">Zoom </w:t>
      </w:r>
      <w:r w:rsidRPr="00843411">
        <w:rPr>
          <w:rFonts w:ascii="Times New Roman" w:hAnsi="Times New Roman" w:cs="Times New Roman"/>
          <w:sz w:val="28"/>
          <w:szCs w:val="28"/>
        </w:rPr>
        <w:t>– начальный масштаб карты</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6"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t>Style</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задаёт </w:t>
      </w:r>
      <w:r w:rsidRPr="00843411">
        <w:rPr>
          <w:rFonts w:ascii="Times New Roman" w:hAnsi="Times New Roman" w:cs="Times New Roman"/>
          <w:sz w:val="28"/>
          <w:szCs w:val="28"/>
          <w:lang w:val="en-US"/>
        </w:rPr>
        <w:t>CSS</w:t>
      </w:r>
      <w:r w:rsidRPr="00843411">
        <w:rPr>
          <w:rFonts w:ascii="Times New Roman" w:hAnsi="Times New Roman" w:cs="Times New Roman"/>
          <w:sz w:val="28"/>
          <w:szCs w:val="28"/>
        </w:rPr>
        <w:t xml:space="preserve"> стили для </w:t>
      </w:r>
      <w:r w:rsidRPr="00843411">
        <w:rPr>
          <w:rFonts w:ascii="Times New Roman" w:hAnsi="Times New Roman" w:cs="Times New Roman"/>
          <w:sz w:val="28"/>
          <w:szCs w:val="28"/>
          <w:lang w:val="en-US"/>
        </w:rPr>
        <w:t>HTML</w:t>
      </w:r>
      <w:r w:rsidRPr="00843411">
        <w:rPr>
          <w:rFonts w:ascii="Times New Roman" w:hAnsi="Times New Roman" w:cs="Times New Roman"/>
          <w:sz w:val="28"/>
          <w:szCs w:val="28"/>
        </w:rPr>
        <w:t>-документа, то есть то, как будут отображаться отдельные элементы и вся страница в целом.</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7" w:author="root" w:date="2023-06-07T00:42:00Z">
          <w:pPr>
            <w:pStyle w:val="a8"/>
            <w:numPr>
              <w:numId w:val="15"/>
            </w:numPr>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Действие при нажатие на карту. В моем случае при нажатие на карту убирается отображение бокового меню</w:t>
      </w:r>
    </w:p>
    <w:p w:rsidR="00363490" w:rsidRPr="00843411" w:rsidRDefault="00363490"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Карта содержат произвольное количество слоев равное количеству полигонов. Слой — это визуальный компонент, который отвечает за </w:t>
      </w:r>
      <w:proofErr w:type="spellStart"/>
      <w:r w:rsidRPr="00843411">
        <w:rPr>
          <w:rFonts w:ascii="Times New Roman" w:hAnsi="Times New Roman" w:cs="Times New Roman"/>
          <w:sz w:val="28"/>
          <w:szCs w:val="28"/>
          <w:shd w:val="clear" w:color="auto" w:fill="FFFFFF"/>
        </w:rPr>
        <w:t>отрисовку</w:t>
      </w:r>
      <w:proofErr w:type="spellEnd"/>
      <w:r w:rsidRPr="00843411">
        <w:rPr>
          <w:rFonts w:ascii="Times New Roman" w:hAnsi="Times New Roman" w:cs="Times New Roman"/>
          <w:sz w:val="28"/>
          <w:szCs w:val="28"/>
          <w:shd w:val="clear" w:color="auto" w:fill="FFFFFF"/>
        </w:rPr>
        <w:t xml:space="preserve"> слоя определенного содержания. В </w:t>
      </w:r>
      <w:r w:rsidR="00444093" w:rsidRPr="00843411">
        <w:rPr>
          <w:rFonts w:ascii="Times New Roman" w:hAnsi="Times New Roman" w:cs="Times New Roman"/>
          <w:sz w:val="28"/>
          <w:szCs w:val="28"/>
          <w:shd w:val="clear" w:color="auto" w:fill="FFFFFF"/>
        </w:rPr>
        <w:t>нашем</w:t>
      </w:r>
      <w:r w:rsidRPr="00843411">
        <w:rPr>
          <w:rFonts w:ascii="Times New Roman" w:hAnsi="Times New Roman" w:cs="Times New Roman"/>
          <w:sz w:val="28"/>
          <w:szCs w:val="28"/>
          <w:shd w:val="clear" w:color="auto" w:fill="FFFFFF"/>
        </w:rPr>
        <w:t xml:space="preserve"> случае слой представляет из себя компонент </w:t>
      </w:r>
      <w:r w:rsidRPr="00843411">
        <w:rPr>
          <w:rFonts w:ascii="Times New Roman" w:hAnsi="Times New Roman" w:cs="Times New Roman"/>
          <w:sz w:val="28"/>
          <w:szCs w:val="28"/>
          <w:shd w:val="clear" w:color="auto" w:fill="FFFFFF"/>
          <w:lang w:val="en-US"/>
        </w:rPr>
        <w:t>Polygon</w:t>
      </w:r>
      <w:r w:rsidRPr="00843411">
        <w:rPr>
          <w:rFonts w:ascii="Times New Roman" w:hAnsi="Times New Roman" w:cs="Times New Roman"/>
          <w:sz w:val="28"/>
          <w:szCs w:val="28"/>
          <w:shd w:val="clear" w:color="auto" w:fill="FFFFFF"/>
        </w:rPr>
        <w:t>, с настройками:</w:t>
      </w:r>
    </w:p>
    <w:p w:rsidR="00363490" w:rsidRPr="00843411" w:rsidRDefault="00363490">
      <w:pPr>
        <w:pStyle w:val="a8"/>
        <w:numPr>
          <w:ilvl w:val="0"/>
          <w:numId w:val="4"/>
        </w:numPr>
        <w:spacing w:after="0" w:line="360" w:lineRule="auto"/>
        <w:ind w:left="0" w:firstLine="709"/>
        <w:jc w:val="both"/>
        <w:rPr>
          <w:rFonts w:ascii="Times New Roman" w:hAnsi="Times New Roman" w:cs="Times New Roman"/>
          <w:sz w:val="28"/>
          <w:szCs w:val="28"/>
        </w:rPr>
        <w:pPrChange w:id="958" w:author="root" w:date="2023-06-07T00:42:00Z">
          <w:pPr>
            <w:pStyle w:val="a8"/>
            <w:numPr>
              <w:numId w:val="23"/>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lang w:val="en-US"/>
        </w:rPr>
        <w:t xml:space="preserve">geometry – </w:t>
      </w:r>
      <w:r w:rsidRPr="00843411">
        <w:rPr>
          <w:rFonts w:ascii="Times New Roman" w:hAnsi="Times New Roman" w:cs="Times New Roman"/>
          <w:sz w:val="28"/>
          <w:szCs w:val="28"/>
        </w:rPr>
        <w:t>координаты угловых точек полигона</w:t>
      </w:r>
    </w:p>
    <w:p w:rsidR="00363490" w:rsidRPr="00843411" w:rsidRDefault="00363490">
      <w:pPr>
        <w:pStyle w:val="a8"/>
        <w:numPr>
          <w:ilvl w:val="0"/>
          <w:numId w:val="4"/>
        </w:numPr>
        <w:spacing w:after="0" w:line="360" w:lineRule="auto"/>
        <w:ind w:left="0" w:firstLine="709"/>
        <w:jc w:val="both"/>
        <w:rPr>
          <w:rFonts w:ascii="Times New Roman" w:hAnsi="Times New Roman" w:cs="Times New Roman"/>
          <w:sz w:val="28"/>
          <w:szCs w:val="28"/>
        </w:rPr>
        <w:pPrChange w:id="959" w:author="root" w:date="2023-06-07T00:42:00Z">
          <w:pPr>
            <w:pStyle w:val="a8"/>
            <w:numPr>
              <w:numId w:val="23"/>
            </w:numPr>
            <w:tabs>
              <w:tab w:val="num" w:pos="360"/>
              <w:tab w:val="num" w:pos="720"/>
            </w:tabs>
            <w:spacing w:after="0" w:line="360" w:lineRule="auto"/>
            <w:ind w:left="0" w:firstLine="709"/>
            <w:jc w:val="both"/>
          </w:pPr>
        </w:pPrChange>
      </w:pPr>
      <w:proofErr w:type="spellStart"/>
      <w:r w:rsidRPr="00843411">
        <w:rPr>
          <w:rFonts w:ascii="Times New Roman" w:hAnsi="Times New Roman" w:cs="Times New Roman"/>
          <w:sz w:val="28"/>
          <w:szCs w:val="28"/>
          <w:lang w:val="en-US"/>
        </w:rPr>
        <w:t>fillColor</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Цвет полигона, для визуального определения его качества</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60" w:author="root" w:date="2023-06-07T00:42:00Z">
          <w:pPr>
            <w:pStyle w:val="a8"/>
            <w:numPr>
              <w:numId w:val="23"/>
            </w:numPr>
            <w:tabs>
              <w:tab w:val="num" w:pos="360"/>
              <w:tab w:val="num" w:pos="720"/>
            </w:tabs>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strokeColor</w:t>
      </w:r>
      <w:proofErr w:type="spellEnd"/>
      <w:proofErr w:type="gram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strokeStyle</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strokeWidth</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Цвет границы полигона, тип границы, толщина границы. </w:t>
      </w:r>
      <w:r w:rsidR="00444093" w:rsidRPr="00843411">
        <w:rPr>
          <w:rFonts w:ascii="Times New Roman" w:hAnsi="Times New Roman" w:cs="Times New Roman"/>
          <w:sz w:val="28"/>
          <w:szCs w:val="28"/>
        </w:rPr>
        <w:t>Для определения его границ.</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61" w:author="root" w:date="2023-06-07T00:42:00Z">
          <w:pPr>
            <w:pStyle w:val="a8"/>
            <w:numPr>
              <w:numId w:val="23"/>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lang w:val="en-US"/>
        </w:rPr>
        <w:t>Opacity</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Прозрачность полигона, чтобы увидеть какие объекты находятся в полигоне, например: реки, дома и т.д.</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62" w:author="root" w:date="2023-06-07T00:42:00Z">
          <w:pPr>
            <w:pStyle w:val="a8"/>
            <w:numPr>
              <w:numId w:val="23"/>
            </w:numPr>
            <w:tabs>
              <w:tab w:val="num" w:pos="360"/>
              <w:tab w:val="num" w:pos="720"/>
            </w:tabs>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Действие при нажатие на полигон. </w:t>
      </w:r>
      <w:r w:rsidR="00444093" w:rsidRPr="00843411">
        <w:rPr>
          <w:rFonts w:ascii="Times New Roman" w:hAnsi="Times New Roman" w:cs="Times New Roman"/>
          <w:sz w:val="28"/>
          <w:szCs w:val="28"/>
        </w:rPr>
        <w:t>Отображение бокового</w:t>
      </w:r>
      <w:r w:rsidR="00195233" w:rsidRPr="00843411">
        <w:rPr>
          <w:rFonts w:ascii="Times New Roman" w:hAnsi="Times New Roman" w:cs="Times New Roman"/>
          <w:sz w:val="28"/>
          <w:szCs w:val="28"/>
        </w:rPr>
        <w:t xml:space="preserve"> меню с характеристиками полигона по которому кликнули.</w:t>
      </w:r>
    </w:p>
    <w:p w:rsidR="00D53CCA" w:rsidRPr="00843411" w:rsidRDefault="00D53CCA">
      <w:pPr>
        <w:spacing w:after="0" w:line="360" w:lineRule="auto"/>
        <w:jc w:val="center"/>
        <w:rPr>
          <w:rFonts w:ascii="Times New Roman" w:hAnsi="Times New Roman" w:cs="Times New Roman"/>
          <w:b/>
          <w:sz w:val="28"/>
          <w:szCs w:val="28"/>
        </w:rPr>
        <w:pPrChange w:id="963" w:author="root" w:date="2023-06-07T00:44:00Z">
          <w:pPr>
            <w:spacing w:after="0" w:line="360" w:lineRule="auto"/>
            <w:jc w:val="both"/>
          </w:pPr>
        </w:pPrChange>
      </w:pPr>
      <w:r w:rsidRPr="00843411">
        <w:rPr>
          <w:rFonts w:ascii="Times New Roman" w:hAnsi="Times New Roman" w:cs="Times New Roman"/>
          <w:b/>
          <w:noProof/>
          <w:sz w:val="28"/>
          <w:szCs w:val="28"/>
          <w:lang w:eastAsia="ru-RU"/>
        </w:rPr>
        <w:lastRenderedPageBreak/>
        <w:drawing>
          <wp:inline distT="0" distB="0" distL="0" distR="0" wp14:anchorId="611877F7" wp14:editId="02BF3293">
            <wp:extent cx="5940425" cy="4335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335145"/>
                    </a:xfrm>
                    <a:prstGeom prst="rect">
                      <a:avLst/>
                    </a:prstGeom>
                  </pic:spPr>
                </pic:pic>
              </a:graphicData>
            </a:graphic>
          </wp:inline>
        </w:drawing>
      </w:r>
    </w:p>
    <w:p w:rsidR="00195233" w:rsidRPr="00843411" w:rsidRDefault="0019523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Change w:id="964" w:author="root" w:date="2023-06-07T00:41:00Z">
            <w:rPr>
              <w:rFonts w:ascii="Times New Roman" w:hAnsi="Times New Roman" w:cs="Times New Roman"/>
              <w:sz w:val="28"/>
              <w:szCs w:val="28"/>
            </w:rPr>
          </w:rPrChange>
        </w:rPr>
        <w:t>Рисунок 4.6 – Клиентский интерфейс</w:t>
      </w:r>
    </w:p>
    <w:p w:rsidR="00C42D99" w:rsidRPr="00843411" w:rsidRDefault="00D409AE"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представляет из себя карту с закрашенными полигонами, цвет полигона зависит от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xml:space="preserve"> (рис 4.6).</w:t>
      </w: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350C" w:rsidRDefault="00C01884" w:rsidP="004F1DEC">
      <w:pPr>
        <w:spacing w:after="0" w:line="360" w:lineRule="auto"/>
        <w:ind w:firstLine="709"/>
        <w:jc w:val="both"/>
        <w:rPr>
          <w:ins w:id="965" w:author="root" w:date="2023-06-07T14:28:00Z"/>
          <w:rFonts w:ascii="Times New Roman" w:hAnsi="Times New Roman" w:cs="Times New Roman"/>
          <w:sz w:val="28"/>
          <w:szCs w:val="28"/>
        </w:rPr>
      </w:pPr>
      <w:r w:rsidRPr="00843411">
        <w:rPr>
          <w:rFonts w:ascii="Times New Roman" w:hAnsi="Times New Roman" w:cs="Times New Roman"/>
          <w:b/>
          <w:sz w:val="28"/>
          <w:szCs w:val="28"/>
        </w:rPr>
        <w:t xml:space="preserve">Компонент </w:t>
      </w:r>
      <w:proofErr w:type="spellStart"/>
      <w:r w:rsidR="00F95941" w:rsidRPr="00843411">
        <w:rPr>
          <w:rFonts w:ascii="Times New Roman" w:hAnsi="Times New Roman" w:cs="Times New Roman"/>
          <w:b/>
          <w:sz w:val="28"/>
          <w:szCs w:val="28"/>
        </w:rPr>
        <w:t>PolygonDetail</w:t>
      </w:r>
      <w:proofErr w:type="spellEnd"/>
    </w:p>
    <w:p w:rsidR="00D14A08" w:rsidRPr="00D14A08" w:rsidRDefault="00D14A08" w:rsidP="004F1DEC">
      <w:pPr>
        <w:spacing w:after="0" w:line="360" w:lineRule="auto"/>
        <w:ind w:firstLine="709"/>
        <w:jc w:val="both"/>
        <w:rPr>
          <w:rFonts w:ascii="Times New Roman" w:hAnsi="Times New Roman" w:cs="Times New Roman"/>
          <w:sz w:val="28"/>
          <w:szCs w:val="28"/>
          <w:rPrChange w:id="966" w:author="root" w:date="2023-06-07T14:28:00Z">
            <w:rPr>
              <w:rFonts w:ascii="Times New Roman" w:hAnsi="Times New Roman" w:cs="Times New Roman"/>
              <w:b/>
              <w:sz w:val="28"/>
              <w:szCs w:val="28"/>
            </w:rPr>
          </w:rPrChange>
        </w:rPr>
      </w:pPr>
      <w:ins w:id="967" w:author="root" w:date="2023-06-07T14:28:00Z">
        <w:r>
          <w:rPr>
            <w:rFonts w:ascii="Times New Roman" w:hAnsi="Times New Roman" w:cs="Times New Roman"/>
            <w:sz w:val="28"/>
            <w:szCs w:val="28"/>
          </w:rPr>
          <w:t>Компонент бокового меню, необходим для отображения пользователю информации по выбранному полигону</w:t>
        </w:r>
      </w:ins>
      <w:ins w:id="968" w:author="root" w:date="2023-06-07T15:03:00Z">
        <w:r w:rsidR="00676C2C" w:rsidRPr="00676C2C">
          <w:rPr>
            <w:rFonts w:ascii="Times New Roman" w:hAnsi="Times New Roman" w:cs="Times New Roman"/>
            <w:sz w:val="28"/>
            <w:szCs w:val="28"/>
            <w:rPrChange w:id="969" w:author="root" w:date="2023-06-07T15:03:00Z">
              <w:rPr>
                <w:rFonts w:ascii="Times New Roman" w:hAnsi="Times New Roman" w:cs="Times New Roman"/>
                <w:sz w:val="28"/>
                <w:szCs w:val="28"/>
                <w:lang w:val="en-US"/>
              </w:rPr>
            </w:rPrChange>
          </w:rPr>
          <w:t xml:space="preserve"> [26]</w:t>
        </w:r>
      </w:ins>
      <w:ins w:id="970" w:author="root" w:date="2023-06-07T14:28:00Z">
        <w:r>
          <w:rPr>
            <w:rFonts w:ascii="Times New Roman" w:hAnsi="Times New Roman" w:cs="Times New Roman"/>
            <w:sz w:val="28"/>
            <w:szCs w:val="28"/>
          </w:rPr>
          <w:t>.</w:t>
        </w:r>
      </w:ins>
    </w:p>
    <w:p w:rsidR="00F95941" w:rsidRPr="00843411" w:rsidRDefault="00F95941">
      <w:pPr>
        <w:spacing w:after="0" w:line="360" w:lineRule="auto"/>
        <w:ind w:firstLine="709"/>
        <w:jc w:val="center"/>
        <w:rPr>
          <w:rFonts w:ascii="Times New Roman" w:hAnsi="Times New Roman" w:cs="Times New Roman"/>
          <w:b/>
          <w:sz w:val="28"/>
          <w:szCs w:val="28"/>
        </w:rPr>
        <w:pPrChange w:id="971" w:author="root" w:date="2023-06-07T00:44:00Z">
          <w:pPr>
            <w:spacing w:after="0" w:line="360" w:lineRule="auto"/>
            <w:ind w:firstLine="709"/>
            <w:jc w:val="both"/>
          </w:pPr>
        </w:pPrChange>
      </w:pPr>
      <w:r w:rsidRPr="00843411">
        <w:rPr>
          <w:rFonts w:ascii="Times New Roman" w:hAnsi="Times New Roman" w:cs="Times New Roman"/>
          <w:b/>
          <w:noProof/>
          <w:sz w:val="28"/>
          <w:szCs w:val="28"/>
          <w:lang w:eastAsia="ru-RU"/>
        </w:rPr>
        <w:drawing>
          <wp:inline distT="0" distB="0" distL="0" distR="0" wp14:anchorId="7C03DDD5" wp14:editId="3B622992">
            <wp:extent cx="5940425" cy="40671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067175"/>
                    </a:xfrm>
                    <a:prstGeom prst="rect">
                      <a:avLst/>
                    </a:prstGeom>
                  </pic:spPr>
                </pic:pic>
              </a:graphicData>
            </a:graphic>
          </wp:inline>
        </w:drawing>
      </w:r>
    </w:p>
    <w:p w:rsidR="00F95DC5" w:rsidRDefault="00F95DC5"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Change w:id="972" w:author="root" w:date="2023-06-07T00:41:00Z">
            <w:rPr>
              <w:rFonts w:ascii="Times New Roman" w:hAnsi="Times New Roman" w:cs="Times New Roman"/>
              <w:sz w:val="28"/>
              <w:szCs w:val="28"/>
            </w:rPr>
          </w:rPrChange>
        </w:rPr>
        <w:t>Рисунок 4.7 – Компонент бокового меню</w:t>
      </w:r>
    </w:p>
    <w:p w:rsidR="009C7D5A" w:rsidRPr="00843411" w:rsidRDefault="009C7D5A" w:rsidP="009C7D5A">
      <w:pPr>
        <w:spacing w:after="0" w:line="360" w:lineRule="auto"/>
        <w:ind w:firstLine="709"/>
        <w:jc w:val="center"/>
        <w:rPr>
          <w:rFonts w:ascii="Times New Roman" w:hAnsi="Times New Roman" w:cs="Times New Roman"/>
          <w:sz w:val="28"/>
          <w:szCs w:val="28"/>
        </w:rPr>
      </w:pPr>
    </w:p>
    <w:p w:rsidR="00C01884" w:rsidRPr="00843411"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00F95DC5" w:rsidRPr="00843411">
        <w:rPr>
          <w:rFonts w:ascii="Times New Roman" w:hAnsi="Times New Roman" w:cs="Times New Roman"/>
          <w:sz w:val="28"/>
          <w:szCs w:val="28"/>
        </w:rPr>
        <w:t>бокового меню (рис 4.7)</w:t>
      </w:r>
      <w:r w:rsidR="00F95941" w:rsidRPr="00843411">
        <w:rPr>
          <w:rFonts w:ascii="Times New Roman" w:hAnsi="Times New Roman" w:cs="Times New Roman"/>
          <w:sz w:val="28"/>
          <w:szCs w:val="28"/>
        </w:rPr>
        <w:t xml:space="preserve"> принимает</w:t>
      </w:r>
      <w:r w:rsidRPr="00843411">
        <w:rPr>
          <w:rFonts w:ascii="Times New Roman" w:hAnsi="Times New Roman" w:cs="Times New Roman"/>
          <w:sz w:val="28"/>
          <w:szCs w:val="28"/>
        </w:rPr>
        <w:t xml:space="preserve"> данные по выбранному полигону которые отображается в боковом меню:</w:t>
      </w:r>
    </w:p>
    <w:p w:rsidR="00C01884"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3"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Высота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4"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Максимальный угол наклона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5"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Температура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6"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Атмосферное давление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7"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Влажность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8"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Скорость ветра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9"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Облачность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0"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Вариации погоды</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1"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lastRenderedPageBreak/>
        <w:t>Кол-во песка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2"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Кол-во глины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3"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Значение </w:t>
      </w:r>
      <w:proofErr w:type="spellStart"/>
      <w:r w:rsidRPr="00843411">
        <w:rPr>
          <w:rFonts w:ascii="Times New Roman" w:hAnsi="Times New Roman" w:cs="Times New Roman"/>
          <w:sz w:val="28"/>
          <w:szCs w:val="28"/>
          <w:lang w:val="en-US"/>
        </w:rPr>
        <w:t>ph</w:t>
      </w:r>
      <w:proofErr w:type="spellEnd"/>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4"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Концентрация органического углерода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5"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Значение </w:t>
      </w:r>
      <w:proofErr w:type="spellStart"/>
      <w:r w:rsidRPr="00843411">
        <w:rPr>
          <w:rFonts w:ascii="Times New Roman" w:eastAsia="Times New Roman" w:hAnsi="Times New Roman" w:cs="Times New Roman"/>
          <w:sz w:val="28"/>
          <w:szCs w:val="28"/>
          <w:lang w:eastAsia="ru-RU"/>
        </w:rPr>
        <w:t>нитрогенов</w:t>
      </w:r>
      <w:proofErr w:type="spellEnd"/>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6"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Объемная плотность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7"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Катионный обмен</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8"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Кол-во крупных фрагментов </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9"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Кол-во ила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90"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Значение </w:t>
      </w:r>
      <w:proofErr w:type="spellStart"/>
      <w:r w:rsidRPr="00843411">
        <w:rPr>
          <w:rFonts w:ascii="Times New Roman" w:eastAsia="Times New Roman" w:hAnsi="Times New Roman" w:cs="Times New Roman"/>
          <w:sz w:val="28"/>
          <w:szCs w:val="28"/>
          <w:lang w:eastAsia="ru-RU"/>
        </w:rPr>
        <w:t>скоринга</w:t>
      </w:r>
      <w:proofErr w:type="spellEnd"/>
    </w:p>
    <w:p w:rsidR="00E370CA" w:rsidRPr="00843411" w:rsidRDefault="00D53CCA">
      <w:pPr>
        <w:spacing w:after="0" w:line="360" w:lineRule="auto"/>
        <w:ind w:firstLine="709"/>
        <w:jc w:val="center"/>
        <w:rPr>
          <w:rFonts w:ascii="Times New Roman" w:hAnsi="Times New Roman" w:cs="Times New Roman"/>
          <w:sz w:val="28"/>
          <w:szCs w:val="28"/>
        </w:rPr>
        <w:pPrChange w:id="991"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drawing>
          <wp:inline distT="0" distB="0" distL="0" distR="0" wp14:anchorId="3FE193E4" wp14:editId="4BF3611A">
            <wp:extent cx="5940425" cy="4689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68947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992" w:author="root" w:date="2023-06-07T00:44:00Z">
            <w:rPr>
              <w:rFonts w:ascii="Times New Roman" w:hAnsi="Times New Roman" w:cs="Times New Roman"/>
              <w:sz w:val="28"/>
              <w:szCs w:val="28"/>
            </w:rPr>
          </w:rPrChange>
        </w:rPr>
        <w:t>Рисунок 4.8 – Интерфейс компонента бокового меню</w:t>
      </w:r>
    </w:p>
    <w:p w:rsidR="00F95DC5"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(рис 4.8) отображает все признаки 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у выбранного полигона.</w:t>
      </w:r>
    </w:p>
    <w:p w:rsidR="00E370CA" w:rsidRPr="00843411" w:rsidRDefault="009F6FA9">
      <w:pPr>
        <w:pStyle w:val="1"/>
        <w:numPr>
          <w:ilvl w:val="1"/>
          <w:numId w:val="2"/>
        </w:numPr>
        <w:spacing w:before="0" w:beforeAutospacing="0" w:after="0" w:afterAutospacing="0" w:line="360" w:lineRule="auto"/>
        <w:jc w:val="center"/>
        <w:rPr>
          <w:sz w:val="28"/>
          <w:szCs w:val="28"/>
        </w:rPr>
        <w:pPrChange w:id="993" w:author="root" w:date="2023-06-07T00:42:00Z">
          <w:pPr>
            <w:pStyle w:val="1"/>
            <w:numPr>
              <w:ilvl w:val="1"/>
              <w:numId w:val="4"/>
            </w:numPr>
            <w:spacing w:before="0" w:beforeAutospacing="0" w:after="0" w:afterAutospacing="0" w:line="360" w:lineRule="auto"/>
            <w:ind w:left="1440" w:hanging="360"/>
            <w:jc w:val="center"/>
          </w:pPr>
        </w:pPrChange>
      </w:pPr>
      <w:bookmarkStart w:id="994" w:name="_Toc137041523"/>
      <w:r>
        <w:rPr>
          <w:sz w:val="28"/>
          <w:szCs w:val="28"/>
        </w:rPr>
        <w:t>Серверная часть приложения</w:t>
      </w:r>
      <w:bookmarkEnd w:id="994"/>
    </w:p>
    <w:p w:rsidR="00EC3F6D" w:rsidRPr="00843411" w:rsidRDefault="00E370C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lastRenderedPageBreak/>
        <w:t>Бэкенд</w:t>
      </w:r>
      <w:proofErr w:type="spellEnd"/>
      <w:r w:rsidRPr="00843411">
        <w:rPr>
          <w:rFonts w:ascii="Times New Roman" w:hAnsi="Times New Roman" w:cs="Times New Roman"/>
          <w:sz w:val="28"/>
          <w:szCs w:val="28"/>
        </w:rPr>
        <w:t xml:space="preserve"> приложение написан на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с использованием </w:t>
      </w:r>
      <w:proofErr w:type="spellStart"/>
      <w:r w:rsidRPr="00843411">
        <w:rPr>
          <w:rFonts w:ascii="Times New Roman" w:hAnsi="Times New Roman" w:cs="Times New Roman"/>
          <w:sz w:val="28"/>
          <w:szCs w:val="28"/>
        </w:rPr>
        <w:t>фреймворка</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DRF</w:t>
      </w:r>
      <w:r w:rsidR="00F95941" w:rsidRPr="00843411">
        <w:rPr>
          <w:rFonts w:ascii="Times New Roman" w:hAnsi="Times New Roman" w:cs="Times New Roman"/>
          <w:sz w:val="28"/>
          <w:szCs w:val="28"/>
        </w:rPr>
        <w:t xml:space="preserve">.Данный </w:t>
      </w:r>
      <w:proofErr w:type="spellStart"/>
      <w:r w:rsidR="00F95941" w:rsidRPr="00843411">
        <w:rPr>
          <w:rFonts w:ascii="Times New Roman" w:hAnsi="Times New Roman" w:cs="Times New Roman"/>
          <w:sz w:val="28"/>
          <w:szCs w:val="28"/>
        </w:rPr>
        <w:t>фреймворк</w:t>
      </w:r>
      <w:proofErr w:type="spellEnd"/>
      <w:r w:rsidR="00F95941" w:rsidRPr="00843411">
        <w:rPr>
          <w:rFonts w:ascii="Times New Roman" w:hAnsi="Times New Roman" w:cs="Times New Roman"/>
          <w:sz w:val="28"/>
          <w:szCs w:val="28"/>
        </w:rPr>
        <w:t xml:space="preserve"> был выбран </w:t>
      </w:r>
      <w:r w:rsidR="00AB7250" w:rsidRPr="00843411">
        <w:rPr>
          <w:rFonts w:ascii="Times New Roman" w:hAnsi="Times New Roman" w:cs="Times New Roman"/>
          <w:sz w:val="28"/>
          <w:szCs w:val="28"/>
        </w:rPr>
        <w:t xml:space="preserve">так как он бесплатный и у меня был опыт работы с </w:t>
      </w:r>
      <w:proofErr w:type="gramStart"/>
      <w:r w:rsidR="00AB7250" w:rsidRPr="00843411">
        <w:rPr>
          <w:rFonts w:ascii="Times New Roman" w:hAnsi="Times New Roman" w:cs="Times New Roman"/>
          <w:sz w:val="28"/>
          <w:szCs w:val="28"/>
        </w:rPr>
        <w:t>ним</w:t>
      </w:r>
      <w:r w:rsidR="00F95941" w:rsidRPr="00843411">
        <w:rPr>
          <w:rFonts w:ascii="Times New Roman" w:hAnsi="Times New Roman" w:cs="Times New Roman"/>
          <w:sz w:val="28"/>
          <w:szCs w:val="28"/>
        </w:rPr>
        <w:t xml:space="preserve"> </w:t>
      </w:r>
      <w:r w:rsidRPr="00843411">
        <w:rPr>
          <w:rFonts w:ascii="Times New Roman" w:hAnsi="Times New Roman" w:cs="Times New Roman"/>
          <w:sz w:val="28"/>
          <w:szCs w:val="28"/>
        </w:rPr>
        <w:t>.</w:t>
      </w:r>
      <w:r w:rsidR="00EC3F6D" w:rsidRPr="00843411">
        <w:rPr>
          <w:rFonts w:ascii="Times New Roman" w:hAnsi="Times New Roman" w:cs="Times New Roman"/>
          <w:sz w:val="28"/>
          <w:szCs w:val="28"/>
          <w:lang w:val="en-US"/>
        </w:rPr>
        <w:t>DRF</w:t>
      </w:r>
      <w:proofErr w:type="gramEnd"/>
      <w:r w:rsidR="00EC3F6D" w:rsidRPr="00843411">
        <w:rPr>
          <w:rFonts w:ascii="Times New Roman" w:hAnsi="Times New Roman" w:cs="Times New Roman"/>
          <w:sz w:val="28"/>
          <w:szCs w:val="28"/>
        </w:rPr>
        <w:t xml:space="preserve"> расшифровывается как </w:t>
      </w:r>
      <w:r w:rsidR="00EC3F6D" w:rsidRPr="00843411">
        <w:rPr>
          <w:rFonts w:ascii="Times New Roman" w:hAnsi="Times New Roman" w:cs="Times New Roman"/>
          <w:sz w:val="28"/>
          <w:szCs w:val="28"/>
          <w:lang w:val="en-US"/>
        </w:rPr>
        <w:t>Django</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Rest</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Framework</w:t>
      </w:r>
      <w:r w:rsidR="009B319A" w:rsidRPr="00843411">
        <w:rPr>
          <w:rFonts w:ascii="Times New Roman" w:hAnsi="Times New Roman" w:cs="Times New Roman"/>
          <w:sz w:val="28"/>
          <w:szCs w:val="28"/>
        </w:rPr>
        <w:t xml:space="preserve">, где </w:t>
      </w:r>
      <w:r w:rsidR="009B319A" w:rsidRPr="00843411">
        <w:rPr>
          <w:rFonts w:ascii="Times New Roman" w:hAnsi="Times New Roman" w:cs="Times New Roman"/>
          <w:sz w:val="28"/>
          <w:szCs w:val="28"/>
          <w:lang w:val="en-US"/>
        </w:rPr>
        <w:t>Django</w:t>
      </w:r>
      <w:r w:rsidR="009B319A" w:rsidRPr="00843411">
        <w:rPr>
          <w:rFonts w:ascii="Times New Roman" w:hAnsi="Times New Roman" w:cs="Times New Roman"/>
          <w:sz w:val="28"/>
          <w:szCs w:val="28"/>
        </w:rPr>
        <w:t xml:space="preserve"> – библиотека для создание серверного приложения, </w:t>
      </w:r>
      <w:r w:rsidR="009B319A" w:rsidRPr="00843411">
        <w:rPr>
          <w:rFonts w:ascii="Times New Roman" w:hAnsi="Times New Roman" w:cs="Times New Roman"/>
          <w:sz w:val="28"/>
          <w:szCs w:val="28"/>
          <w:lang w:val="en-US"/>
        </w:rPr>
        <w:t>REST</w:t>
      </w:r>
      <w:r w:rsidR="009B319A" w:rsidRPr="00843411">
        <w:rPr>
          <w:rFonts w:ascii="Times New Roman" w:hAnsi="Times New Roman" w:cs="Times New Roman"/>
          <w:sz w:val="28"/>
          <w:szCs w:val="28"/>
        </w:rPr>
        <w:t xml:space="preserve"> – расшифровывается, как интерфейс прикладного программирования для передачи репрезентативного состояния</w:t>
      </w:r>
      <w:r w:rsidR="00131A0C" w:rsidRPr="00843411">
        <w:rPr>
          <w:rFonts w:ascii="Times New Roman" w:hAnsi="Times New Roman" w:cs="Times New Roman"/>
          <w:sz w:val="28"/>
          <w:szCs w:val="28"/>
        </w:rPr>
        <w:t>.</w:t>
      </w:r>
    </w:p>
    <w:p w:rsidR="00EC3F6D" w:rsidRPr="00843411" w:rsidRDefault="00EC3F6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REST — </w:t>
      </w:r>
      <w:r w:rsidR="00EA5FFE" w:rsidRPr="00843411">
        <w:rPr>
          <w:rFonts w:ascii="Times New Roman" w:hAnsi="Times New Roman" w:cs="Times New Roman"/>
          <w:sz w:val="28"/>
          <w:szCs w:val="28"/>
        </w:rPr>
        <w:t>архитектурное</w:t>
      </w:r>
      <w:r w:rsidR="00131A0C" w:rsidRPr="00843411">
        <w:rPr>
          <w:rFonts w:ascii="Times New Roman" w:hAnsi="Times New Roman" w:cs="Times New Roman"/>
          <w:sz w:val="28"/>
          <w:szCs w:val="28"/>
        </w:rPr>
        <w:t xml:space="preserve"> решение взаимодействие с приложением</w:t>
      </w:r>
      <w:r w:rsidRPr="00843411">
        <w:rPr>
          <w:rFonts w:ascii="Times New Roman" w:hAnsi="Times New Roman" w:cs="Times New Roman"/>
          <w:sz w:val="28"/>
          <w:szCs w:val="28"/>
        </w:rPr>
        <w:t xml:space="preserve">. Чтобы </w:t>
      </w:r>
      <w:r w:rsidR="00131A0C" w:rsidRPr="00843411">
        <w:rPr>
          <w:rFonts w:ascii="Times New Roman" w:hAnsi="Times New Roman" w:cs="Times New Roman"/>
          <w:sz w:val="28"/>
          <w:szCs w:val="28"/>
        </w:rPr>
        <w:t xml:space="preserve">приложение считалось </w:t>
      </w:r>
      <w:r w:rsidR="00131A0C" w:rsidRPr="00843411">
        <w:rPr>
          <w:rFonts w:ascii="Times New Roman" w:hAnsi="Times New Roman" w:cs="Times New Roman"/>
          <w:sz w:val="28"/>
          <w:szCs w:val="28"/>
          <w:lang w:val="en-US"/>
        </w:rPr>
        <w:t>REST</w:t>
      </w:r>
      <w:r w:rsidRPr="00843411">
        <w:rPr>
          <w:rFonts w:ascii="Times New Roman" w:hAnsi="Times New Roman" w:cs="Times New Roman"/>
          <w:sz w:val="28"/>
          <w:szCs w:val="28"/>
        </w:rPr>
        <w:t>, он должен соот</w:t>
      </w:r>
      <w:r w:rsidR="00131A0C" w:rsidRPr="00843411">
        <w:rPr>
          <w:rFonts w:ascii="Times New Roman" w:hAnsi="Times New Roman" w:cs="Times New Roman"/>
          <w:sz w:val="28"/>
          <w:szCs w:val="28"/>
        </w:rPr>
        <w:t>ветствовать следующим критериям:</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5"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Единый интерфейс </w:t>
      </w:r>
      <w:r w:rsidR="00131A0C" w:rsidRPr="00843411">
        <w:rPr>
          <w:rFonts w:ascii="Times New Roman" w:hAnsi="Times New Roman" w:cs="Times New Roman"/>
          <w:sz w:val="28"/>
          <w:szCs w:val="28"/>
        </w:rPr>
        <w:t>– предоставление доступа</w:t>
      </w:r>
      <w:r w:rsidR="00EA5FFE" w:rsidRPr="00843411">
        <w:rPr>
          <w:rFonts w:ascii="Times New Roman" w:hAnsi="Times New Roman" w:cs="Times New Roman"/>
          <w:sz w:val="28"/>
          <w:szCs w:val="28"/>
        </w:rPr>
        <w:t xml:space="preserve"> к интерфейсу</w:t>
      </w:r>
      <w:r w:rsidR="00131A0C" w:rsidRPr="00843411">
        <w:rPr>
          <w:rFonts w:ascii="Times New Roman" w:hAnsi="Times New Roman" w:cs="Times New Roman"/>
          <w:sz w:val="28"/>
          <w:szCs w:val="28"/>
        </w:rPr>
        <w:t xml:space="preserve"> </w:t>
      </w:r>
      <w:r w:rsidR="00EA5FFE" w:rsidRPr="00843411">
        <w:rPr>
          <w:rFonts w:ascii="Times New Roman" w:hAnsi="Times New Roman" w:cs="Times New Roman"/>
          <w:sz w:val="28"/>
          <w:szCs w:val="28"/>
        </w:rPr>
        <w:t>по</w:t>
      </w:r>
      <w:r w:rsidR="00131A0C" w:rsidRPr="00843411">
        <w:rPr>
          <w:rFonts w:ascii="Times New Roman" w:hAnsi="Times New Roman" w:cs="Times New Roman"/>
          <w:sz w:val="28"/>
          <w:szCs w:val="28"/>
        </w:rPr>
        <w:t xml:space="preserve"> уникальными </w:t>
      </w:r>
      <w:r w:rsidR="00131A0C" w:rsidRPr="00843411">
        <w:rPr>
          <w:rFonts w:ascii="Times New Roman" w:hAnsi="Times New Roman" w:cs="Times New Roman"/>
          <w:sz w:val="28"/>
          <w:szCs w:val="28"/>
          <w:lang w:val="en-US"/>
        </w:rPr>
        <w:t>URL</w:t>
      </w:r>
      <w:r w:rsidR="00EA5FFE" w:rsidRPr="00843411">
        <w:rPr>
          <w:rFonts w:ascii="Times New Roman" w:hAnsi="Times New Roman" w:cs="Times New Roman"/>
          <w:sz w:val="28"/>
          <w:szCs w:val="28"/>
        </w:rPr>
        <w:t xml:space="preserve">, в интерфейсе реализованы разные методы в зависимости от </w:t>
      </w:r>
      <w:r w:rsidRPr="00843411">
        <w:rPr>
          <w:rFonts w:ascii="Times New Roman" w:hAnsi="Times New Roman" w:cs="Times New Roman"/>
          <w:sz w:val="28"/>
          <w:szCs w:val="28"/>
        </w:rPr>
        <w:t>HTTP</w:t>
      </w:r>
      <w:r w:rsidR="00EA5FFE" w:rsidRPr="00843411">
        <w:rPr>
          <w:rFonts w:ascii="Times New Roman" w:hAnsi="Times New Roman" w:cs="Times New Roman"/>
          <w:sz w:val="28"/>
          <w:szCs w:val="28"/>
        </w:rPr>
        <w:t>-методов — GET, POST, DELETE,</w:t>
      </w:r>
      <w:r w:rsidRPr="00843411">
        <w:rPr>
          <w:rFonts w:ascii="Times New Roman" w:hAnsi="Times New Roman" w:cs="Times New Roman"/>
          <w:sz w:val="28"/>
          <w:szCs w:val="28"/>
        </w:rPr>
        <w:t xml:space="preserve"> UPDATE — все они о</w:t>
      </w:r>
      <w:r w:rsidR="00EA5FFE" w:rsidRPr="00843411">
        <w:rPr>
          <w:rFonts w:ascii="Times New Roman" w:hAnsi="Times New Roman" w:cs="Times New Roman"/>
          <w:sz w:val="28"/>
          <w:szCs w:val="28"/>
        </w:rPr>
        <w:t xml:space="preserve">твечают за различные манипуляция </w:t>
      </w:r>
      <w:r w:rsidR="00EA5FFE" w:rsidRPr="00843411">
        <w:rPr>
          <w:rFonts w:ascii="Times New Roman" w:hAnsi="Times New Roman" w:cs="Times New Roman"/>
          <w:sz w:val="28"/>
          <w:szCs w:val="28"/>
          <w:lang w:val="en-US"/>
        </w:rPr>
        <w:t>c</w:t>
      </w:r>
      <w:r w:rsidR="00EA5FFE" w:rsidRPr="00843411">
        <w:rPr>
          <w:rFonts w:ascii="Times New Roman" w:hAnsi="Times New Roman" w:cs="Times New Roman"/>
          <w:sz w:val="28"/>
          <w:szCs w:val="28"/>
        </w:rPr>
        <w:t xml:space="preserve"> данными</w:t>
      </w:r>
      <w:r w:rsidRPr="00843411">
        <w:rPr>
          <w:rFonts w:ascii="Times New Roman" w:hAnsi="Times New Roman" w:cs="Times New Roman"/>
          <w:sz w:val="28"/>
          <w:szCs w:val="28"/>
        </w:rPr>
        <w:t>.</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6"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Архитектура “Клиент-Сервер”</w:t>
      </w:r>
      <w:r w:rsidR="00EA5FFE"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00EA5FFE" w:rsidRPr="00843411">
        <w:rPr>
          <w:rFonts w:ascii="Times New Roman" w:hAnsi="Times New Roman" w:cs="Times New Roman"/>
          <w:sz w:val="28"/>
          <w:szCs w:val="28"/>
        </w:rPr>
        <w:t xml:space="preserve"> </w:t>
      </w:r>
      <w:r w:rsidRPr="00843411">
        <w:rPr>
          <w:rFonts w:ascii="Times New Roman" w:hAnsi="Times New Roman" w:cs="Times New Roman"/>
          <w:sz w:val="28"/>
          <w:szCs w:val="28"/>
        </w:rPr>
        <w:t xml:space="preserve">Сервер </w:t>
      </w:r>
      <w:r w:rsidR="00EA5FFE" w:rsidRPr="00843411">
        <w:rPr>
          <w:rFonts w:ascii="Times New Roman" w:hAnsi="Times New Roman" w:cs="Times New Roman"/>
          <w:sz w:val="28"/>
          <w:szCs w:val="28"/>
        </w:rPr>
        <w:t>получает запрос клиента и формирует</w:t>
      </w:r>
      <w:r w:rsidRPr="00843411">
        <w:rPr>
          <w:rFonts w:ascii="Times New Roman" w:hAnsi="Times New Roman" w:cs="Times New Roman"/>
          <w:sz w:val="28"/>
          <w:szCs w:val="28"/>
        </w:rPr>
        <w:t xml:space="preserve"> ему ответ. Получив ответ от сервера, клиент определяет, как именно информация отобразится</w:t>
      </w:r>
      <w:r w:rsidR="00EA5FFE" w:rsidRPr="00843411">
        <w:rPr>
          <w:rFonts w:ascii="Times New Roman" w:hAnsi="Times New Roman" w:cs="Times New Roman"/>
          <w:sz w:val="28"/>
          <w:szCs w:val="28"/>
        </w:rPr>
        <w:t xml:space="preserve"> на сайте</w:t>
      </w:r>
      <w:r w:rsidRPr="00843411">
        <w:rPr>
          <w:rFonts w:ascii="Times New Roman" w:hAnsi="Times New Roman" w:cs="Times New Roman"/>
          <w:sz w:val="28"/>
          <w:szCs w:val="28"/>
        </w:rPr>
        <w:t>.</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7"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Нестационарные запросы означает, что каждый HTTP-запрос изолирован. Сервер не </w:t>
      </w:r>
      <w:r w:rsidR="00707728" w:rsidRPr="00843411">
        <w:rPr>
          <w:rFonts w:ascii="Times New Roman" w:hAnsi="Times New Roman" w:cs="Times New Roman"/>
          <w:sz w:val="28"/>
          <w:szCs w:val="28"/>
        </w:rPr>
        <w:t>получает на информацию из других</w:t>
      </w:r>
      <w:r w:rsidRPr="00843411">
        <w:rPr>
          <w:rFonts w:ascii="Times New Roman" w:hAnsi="Times New Roman" w:cs="Times New Roman"/>
          <w:sz w:val="28"/>
          <w:szCs w:val="28"/>
        </w:rPr>
        <w:t xml:space="preserve"> запросов — клиент отправляет HTTP-запрос, </w:t>
      </w:r>
      <w:proofErr w:type="spellStart"/>
      <w:r w:rsidR="00707728" w:rsidRPr="00843411">
        <w:rPr>
          <w:rFonts w:ascii="Times New Roman" w:hAnsi="Times New Roman" w:cs="Times New Roman"/>
          <w:sz w:val="28"/>
          <w:szCs w:val="28"/>
        </w:rPr>
        <w:t>содержащию</w:t>
      </w:r>
      <w:proofErr w:type="spellEnd"/>
      <w:r w:rsidR="00707728" w:rsidRPr="00843411">
        <w:rPr>
          <w:rFonts w:ascii="Times New Roman" w:hAnsi="Times New Roman" w:cs="Times New Roman"/>
          <w:sz w:val="28"/>
          <w:szCs w:val="28"/>
        </w:rPr>
        <w:t xml:space="preserve"> всю необходимую ему</w:t>
      </w:r>
      <w:r w:rsidRPr="00843411">
        <w:rPr>
          <w:rFonts w:ascii="Times New Roman" w:hAnsi="Times New Roman" w:cs="Times New Roman"/>
          <w:sz w:val="28"/>
          <w:szCs w:val="28"/>
        </w:rPr>
        <w:t xml:space="preserve"> информацию. </w:t>
      </w:r>
    </w:p>
    <w:p w:rsidR="00EC3F6D" w:rsidRPr="00843411" w:rsidRDefault="009056E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lang w:val="en-US"/>
        </w:rPr>
        <w:t>DRF</w:t>
      </w:r>
      <w:r w:rsidRPr="00843411">
        <w:rPr>
          <w:rFonts w:ascii="Times New Roman" w:hAnsi="Times New Roman" w:cs="Times New Roman"/>
          <w:sz w:val="28"/>
          <w:szCs w:val="28"/>
        </w:rPr>
        <w:t xml:space="preserve"> </w:t>
      </w:r>
      <w:r w:rsidRPr="00843411">
        <w:rPr>
          <w:rFonts w:ascii="Times New Roman" w:hAnsi="Times New Roman" w:cs="Times New Roman"/>
          <w:sz w:val="28"/>
          <w:szCs w:val="28"/>
          <w:shd w:val="clear" w:color="auto" w:fill="FFFFFF"/>
        </w:rPr>
        <w:t xml:space="preserve">использующий шаблон проектирования </w:t>
      </w:r>
      <w:r w:rsidRPr="00843411">
        <w:rPr>
          <w:rFonts w:ascii="Times New Roman" w:hAnsi="Times New Roman" w:cs="Times New Roman"/>
          <w:sz w:val="28"/>
          <w:szCs w:val="28"/>
          <w:shd w:val="clear" w:color="auto" w:fill="FFFFFF"/>
          <w:lang w:val="en-US"/>
        </w:rPr>
        <w:t>MVS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Model</w:t>
      </w:r>
      <w:r w:rsidR="005D388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View</w:t>
      </w:r>
      <w:r w:rsidR="00AD5B3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serializer</w:t>
      </w:r>
      <w:proofErr w:type="spellEnd"/>
      <w:r w:rsidR="00AD5B37" w:rsidRPr="00843411">
        <w:rPr>
          <w:rFonts w:ascii="Times New Roman" w:hAnsi="Times New Roman" w:cs="Times New Roman"/>
          <w:sz w:val="28"/>
          <w:szCs w:val="28"/>
          <w:shd w:val="clear" w:color="auto" w:fill="FFFFFF"/>
          <w:lang w:val="en-US"/>
        </w:rPr>
        <w:t>s</w:t>
      </w:r>
      <w:ins w:id="998" w:author="root" w:date="2023-06-07T15:03:00Z">
        <w:r w:rsidR="00676C2C" w:rsidRPr="00676C2C">
          <w:rPr>
            <w:rFonts w:ascii="Times New Roman" w:hAnsi="Times New Roman" w:cs="Times New Roman"/>
            <w:sz w:val="28"/>
            <w:szCs w:val="28"/>
            <w:shd w:val="clear" w:color="auto" w:fill="FFFFFF"/>
            <w:rPrChange w:id="999" w:author="root" w:date="2023-06-07T15:03:00Z">
              <w:rPr>
                <w:rFonts w:ascii="Times New Roman" w:hAnsi="Times New Roman" w:cs="Times New Roman"/>
                <w:sz w:val="28"/>
                <w:szCs w:val="28"/>
                <w:shd w:val="clear" w:color="auto" w:fill="FFFFFF"/>
                <w:lang w:val="en-US"/>
              </w:rPr>
            </w:rPrChange>
          </w:rPr>
          <w:t xml:space="preserve"> [20].</w:t>
        </w:r>
      </w:ins>
    </w:p>
    <w:p w:rsidR="005D3887" w:rsidRPr="00843411" w:rsidRDefault="005D388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Models</w:t>
      </w:r>
    </w:p>
    <w:p w:rsidR="005C448A" w:rsidRPr="00843411" w:rsidRDefault="009B319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с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осуществляется через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Models</w:t>
      </w:r>
      <w:r w:rsidR="005C448A" w:rsidRPr="00843411">
        <w:rPr>
          <w:rFonts w:ascii="Times New Roman" w:hAnsi="Times New Roman" w:cs="Times New Roman"/>
          <w:sz w:val="28"/>
          <w:szCs w:val="28"/>
        </w:rPr>
        <w:t xml:space="preserve"> предоставляет</w:t>
      </w:r>
      <w:r w:rsidRPr="00843411">
        <w:rPr>
          <w:rFonts w:ascii="Times New Roman" w:hAnsi="Times New Roman" w:cs="Times New Roman"/>
          <w:sz w:val="28"/>
          <w:szCs w:val="28"/>
        </w:rPr>
        <w:t xml:space="preserve"> автоматически сгенерированный</w:t>
      </w:r>
      <w:r w:rsidR="005C448A"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API</w:t>
      </w:r>
      <w:r w:rsidR="005C448A" w:rsidRPr="00843411">
        <w:rPr>
          <w:rFonts w:ascii="Times New Roman" w:hAnsi="Times New Roman" w:cs="Times New Roman"/>
          <w:sz w:val="28"/>
          <w:szCs w:val="28"/>
        </w:rPr>
        <w:t xml:space="preserve"> взаимодействие между приложением и базой данных. </w:t>
      </w:r>
      <w:r w:rsidRPr="00843411">
        <w:rPr>
          <w:rFonts w:ascii="Times New Roman" w:hAnsi="Times New Roman" w:cs="Times New Roman"/>
          <w:sz w:val="28"/>
          <w:szCs w:val="28"/>
        </w:rPr>
        <w:t xml:space="preserve">Каждая модель представляет собой класс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в котором </w:t>
      </w:r>
      <w:r w:rsidR="005C448A" w:rsidRPr="00843411">
        <w:rPr>
          <w:rFonts w:ascii="Times New Roman" w:hAnsi="Times New Roman" w:cs="Times New Roman"/>
          <w:sz w:val="28"/>
          <w:szCs w:val="28"/>
        </w:rPr>
        <w:t>описываются таблицы, поля и поведение данных</w:t>
      </w:r>
      <w:r w:rsidRPr="00843411">
        <w:rPr>
          <w:rFonts w:ascii="Times New Roman" w:hAnsi="Times New Roman" w:cs="Times New Roman"/>
          <w:sz w:val="28"/>
          <w:szCs w:val="28"/>
        </w:rPr>
        <w:t>, как правило один класс сопоставляются с одной таблице в базе данных.</w:t>
      </w:r>
    </w:p>
    <w:p w:rsidR="005D3887" w:rsidRPr="00843411" w:rsidRDefault="005D3887" w:rsidP="004F1DEC">
      <w:pPr>
        <w:spacing w:after="0" w:line="360" w:lineRule="auto"/>
        <w:ind w:firstLine="709"/>
        <w:jc w:val="both"/>
        <w:rPr>
          <w:rFonts w:ascii="Times New Roman" w:hAnsi="Times New Roman" w:cs="Times New Roman"/>
          <w:sz w:val="28"/>
          <w:szCs w:val="28"/>
        </w:rPr>
      </w:pPr>
    </w:p>
    <w:p w:rsidR="005D3887" w:rsidRPr="00843411" w:rsidRDefault="00982614">
      <w:pPr>
        <w:spacing w:after="0" w:line="360" w:lineRule="auto"/>
        <w:ind w:firstLine="709"/>
        <w:jc w:val="center"/>
        <w:rPr>
          <w:rFonts w:ascii="Times New Roman" w:hAnsi="Times New Roman" w:cs="Times New Roman"/>
          <w:sz w:val="28"/>
          <w:szCs w:val="28"/>
        </w:rPr>
        <w:pPrChange w:id="1000"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lastRenderedPageBreak/>
        <w:drawing>
          <wp:inline distT="0" distB="0" distL="0" distR="0" wp14:anchorId="52E10307" wp14:editId="1D3E028E">
            <wp:extent cx="5940425" cy="63582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35825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1001" w:author="root" w:date="2023-06-07T00:44:00Z">
            <w:rPr>
              <w:rFonts w:ascii="Times New Roman" w:hAnsi="Times New Roman" w:cs="Times New Roman"/>
              <w:sz w:val="28"/>
              <w:szCs w:val="28"/>
            </w:rPr>
          </w:rPrChange>
        </w:rPr>
        <w:t xml:space="preserve">Рисунок 4.9 – Описание полей в </w:t>
      </w:r>
      <w:proofErr w:type="spellStart"/>
      <w:r w:rsidRPr="00A42A96">
        <w:rPr>
          <w:rFonts w:ascii="Times New Roman" w:hAnsi="Times New Roman" w:cs="Times New Roman"/>
          <w:sz w:val="24"/>
          <w:szCs w:val="28"/>
          <w:rPrChange w:id="1002" w:author="root" w:date="2023-06-07T00:44:00Z">
            <w:rPr>
              <w:rFonts w:ascii="Times New Roman" w:hAnsi="Times New Roman" w:cs="Times New Roman"/>
              <w:sz w:val="28"/>
              <w:szCs w:val="28"/>
            </w:rPr>
          </w:rPrChange>
        </w:rPr>
        <w:t>бд</w:t>
      </w:r>
      <w:proofErr w:type="spellEnd"/>
    </w:p>
    <w:p w:rsidR="00982614"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(рис 4.9) описаны</w:t>
      </w:r>
      <w:r w:rsidR="00982614" w:rsidRPr="00843411">
        <w:rPr>
          <w:rFonts w:ascii="Times New Roman" w:hAnsi="Times New Roman" w:cs="Times New Roman"/>
          <w:sz w:val="28"/>
          <w:szCs w:val="28"/>
        </w:rPr>
        <w:t xml:space="preserve"> поля и их типы данных, которые будут хранятся в базе данных. В классе </w:t>
      </w:r>
      <w:r w:rsidR="00982614" w:rsidRPr="00843411">
        <w:rPr>
          <w:rFonts w:ascii="Times New Roman" w:hAnsi="Times New Roman" w:cs="Times New Roman"/>
          <w:sz w:val="28"/>
          <w:szCs w:val="28"/>
          <w:lang w:val="en-US"/>
        </w:rPr>
        <w:t>Meta</w:t>
      </w:r>
      <w:r w:rsidR="00982614" w:rsidRPr="00843411">
        <w:rPr>
          <w:rFonts w:ascii="Times New Roman" w:hAnsi="Times New Roman" w:cs="Times New Roman"/>
          <w:sz w:val="28"/>
          <w:szCs w:val="28"/>
        </w:rPr>
        <w:t xml:space="preserve"> </w:t>
      </w:r>
      <w:r w:rsidRPr="00843411">
        <w:rPr>
          <w:rFonts w:ascii="Times New Roman" w:hAnsi="Times New Roman" w:cs="Times New Roman"/>
          <w:sz w:val="28"/>
          <w:szCs w:val="28"/>
        </w:rPr>
        <w:t>указываем</w:t>
      </w:r>
      <w:r w:rsidR="00982614" w:rsidRPr="00843411">
        <w:rPr>
          <w:rFonts w:ascii="Times New Roman" w:hAnsi="Times New Roman" w:cs="Times New Roman"/>
          <w:sz w:val="28"/>
          <w:szCs w:val="28"/>
        </w:rPr>
        <w:t xml:space="preserve"> инструкцию</w:t>
      </w:r>
      <w:r w:rsidRPr="00843411">
        <w:rPr>
          <w:rFonts w:ascii="Times New Roman" w:hAnsi="Times New Roman" w:cs="Times New Roman"/>
          <w:sz w:val="28"/>
          <w:szCs w:val="28"/>
        </w:rPr>
        <w:t>,</w:t>
      </w:r>
      <w:r w:rsidR="00982614" w:rsidRPr="00843411">
        <w:rPr>
          <w:rFonts w:ascii="Times New Roman" w:hAnsi="Times New Roman" w:cs="Times New Roman"/>
          <w:sz w:val="28"/>
          <w:szCs w:val="28"/>
        </w:rPr>
        <w:t xml:space="preserve"> что поля долгота и широта вместе образуют ключевое поле, это гарантируют что полигоны с одинаковой координатной центральной точкой не смогут хранится в </w:t>
      </w:r>
      <w:proofErr w:type="spellStart"/>
      <w:r w:rsidR="00982614" w:rsidRPr="00843411">
        <w:rPr>
          <w:rFonts w:ascii="Times New Roman" w:hAnsi="Times New Roman" w:cs="Times New Roman"/>
          <w:sz w:val="28"/>
          <w:szCs w:val="28"/>
        </w:rPr>
        <w:t>бд</w:t>
      </w:r>
      <w:proofErr w:type="spellEnd"/>
      <w:r w:rsidR="00982614" w:rsidRPr="00843411">
        <w:rPr>
          <w:rFonts w:ascii="Times New Roman" w:hAnsi="Times New Roman" w:cs="Times New Roman"/>
          <w:sz w:val="28"/>
          <w:szCs w:val="28"/>
        </w:rPr>
        <w:t>. Если потребуется изменить признаки, то не обходимо обновлять значения по ключевому полю, а не заносить новое</w:t>
      </w:r>
      <w:ins w:id="1003" w:author="root" w:date="2023-06-07T15:09:00Z">
        <w:r w:rsidR="001E70F7">
          <w:rPr>
            <w:rFonts w:ascii="Times New Roman" w:hAnsi="Times New Roman" w:cs="Times New Roman"/>
            <w:sz w:val="28"/>
            <w:szCs w:val="28"/>
          </w:rPr>
          <w:t>.</w:t>
        </w:r>
      </w:ins>
      <w:bookmarkStart w:id="1004" w:name="_GoBack"/>
      <w:bookmarkEnd w:id="1004"/>
    </w:p>
    <w:p w:rsidR="00F95DC5" w:rsidRPr="00843411" w:rsidRDefault="00F95DC5" w:rsidP="004F1DEC">
      <w:pPr>
        <w:spacing w:after="0" w:line="360" w:lineRule="auto"/>
        <w:ind w:firstLine="709"/>
        <w:jc w:val="both"/>
        <w:rPr>
          <w:rFonts w:ascii="Times New Roman" w:hAnsi="Times New Roman" w:cs="Times New Roman"/>
          <w:sz w:val="28"/>
          <w:szCs w:val="28"/>
        </w:rPr>
      </w:pPr>
    </w:p>
    <w:p w:rsidR="00F95DC5" w:rsidRPr="00843411" w:rsidRDefault="00F95DC5"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sz w:val="28"/>
          <w:szCs w:val="28"/>
        </w:rPr>
      </w:pPr>
    </w:p>
    <w:p w:rsidR="00C87113" w:rsidRDefault="00C87113" w:rsidP="004F1DEC">
      <w:pPr>
        <w:spacing w:after="0" w:line="360" w:lineRule="auto"/>
        <w:ind w:firstLine="709"/>
        <w:jc w:val="both"/>
        <w:rPr>
          <w:ins w:id="1005" w:author="root" w:date="2023-06-07T14:30:00Z"/>
          <w:rFonts w:ascii="Times New Roman" w:hAnsi="Times New Roman" w:cs="Times New Roman"/>
          <w:b/>
          <w:sz w:val="28"/>
          <w:szCs w:val="28"/>
        </w:rPr>
      </w:pPr>
      <w:r w:rsidRPr="00843411">
        <w:rPr>
          <w:rFonts w:ascii="Times New Roman" w:hAnsi="Times New Roman" w:cs="Times New Roman"/>
          <w:b/>
          <w:sz w:val="28"/>
          <w:szCs w:val="28"/>
        </w:rPr>
        <w:t xml:space="preserve">Миграция в </w:t>
      </w:r>
      <w:proofErr w:type="spellStart"/>
      <w:r w:rsidRPr="00843411">
        <w:rPr>
          <w:rFonts w:ascii="Times New Roman" w:hAnsi="Times New Roman" w:cs="Times New Roman"/>
          <w:b/>
          <w:sz w:val="28"/>
          <w:szCs w:val="28"/>
        </w:rPr>
        <w:t>бд</w:t>
      </w:r>
      <w:proofErr w:type="spellEnd"/>
    </w:p>
    <w:p w:rsidR="00D14A08" w:rsidRPr="00D14A08" w:rsidRDefault="00D14A08" w:rsidP="004F1DEC">
      <w:pPr>
        <w:spacing w:after="0" w:line="360" w:lineRule="auto"/>
        <w:ind w:firstLine="709"/>
        <w:jc w:val="both"/>
        <w:rPr>
          <w:rFonts w:ascii="Times New Roman" w:hAnsi="Times New Roman" w:cs="Times New Roman"/>
          <w:sz w:val="28"/>
          <w:szCs w:val="28"/>
          <w:rPrChange w:id="1006" w:author="root" w:date="2023-06-07T14:30:00Z">
            <w:rPr>
              <w:rFonts w:ascii="Times New Roman" w:hAnsi="Times New Roman" w:cs="Times New Roman"/>
              <w:b/>
              <w:sz w:val="28"/>
              <w:szCs w:val="28"/>
            </w:rPr>
          </w:rPrChange>
        </w:rPr>
      </w:pPr>
      <w:ins w:id="1007" w:author="root" w:date="2023-06-07T14:30:00Z">
        <w:r>
          <w:rPr>
            <w:rFonts w:ascii="Times New Roman" w:hAnsi="Times New Roman" w:cs="Times New Roman"/>
            <w:sz w:val="28"/>
            <w:szCs w:val="28"/>
          </w:rPr>
          <w:t>Миграции необходима для загрузки данных из файла в базу данных.</w:t>
        </w:r>
      </w:ins>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9AF5CA8" wp14:editId="478265E8">
            <wp:extent cx="5940425" cy="76835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7683500"/>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1008" w:author="root" w:date="2023-06-07T00:45:00Z">
            <w:rPr>
              <w:rFonts w:ascii="Times New Roman" w:hAnsi="Times New Roman" w:cs="Times New Roman"/>
              <w:sz w:val="28"/>
              <w:szCs w:val="28"/>
            </w:rPr>
          </w:rPrChange>
        </w:rPr>
        <w:t>Рисунок 4.10 – Миграция данных</w:t>
      </w:r>
    </w:p>
    <w:p w:rsidR="00C87113" w:rsidRPr="00843411" w:rsidRDefault="00C871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Миграция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происходит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py</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makemigrations</w:t>
      </w:r>
      <w:proofErr w:type="spellEnd"/>
      <w:r w:rsidRPr="00843411">
        <w:rPr>
          <w:rFonts w:ascii="Times New Roman" w:hAnsi="Times New Roman" w:cs="Times New Roman"/>
          <w:sz w:val="28"/>
          <w:szCs w:val="28"/>
        </w:rPr>
        <w:t xml:space="preserve"> которая создает таблицы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по описанию и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00A11C9F" w:rsidRPr="00843411">
        <w:rPr>
          <w:rFonts w:ascii="Times New Roman" w:hAnsi="Times New Roman" w:cs="Times New Roman"/>
          <w:sz w:val="28"/>
          <w:szCs w:val="28"/>
        </w:rPr>
        <w:t>.</w:t>
      </w:r>
      <w:proofErr w:type="spellStart"/>
      <w:r w:rsidR="00A11C9F" w:rsidRPr="00843411">
        <w:rPr>
          <w:rFonts w:ascii="Times New Roman" w:hAnsi="Times New Roman" w:cs="Times New Roman"/>
          <w:sz w:val="28"/>
          <w:szCs w:val="28"/>
        </w:rPr>
        <w:t>py</w:t>
      </w:r>
      <w:proofErr w:type="spellEnd"/>
      <w:r w:rsidR="00A11C9F" w:rsidRPr="00843411">
        <w:rPr>
          <w:rFonts w:ascii="Times New Roman" w:hAnsi="Times New Roman" w:cs="Times New Roman"/>
          <w:sz w:val="28"/>
          <w:szCs w:val="28"/>
        </w:rPr>
        <w:t xml:space="preserve"> </w:t>
      </w:r>
      <w:proofErr w:type="spellStart"/>
      <w:r w:rsidR="00A11C9F" w:rsidRPr="00843411">
        <w:rPr>
          <w:rFonts w:ascii="Times New Roman" w:hAnsi="Times New Roman" w:cs="Times New Roman"/>
          <w:sz w:val="28"/>
          <w:szCs w:val="28"/>
        </w:rPr>
        <w:t>migrate</w:t>
      </w:r>
      <w:proofErr w:type="spellEnd"/>
      <w:r w:rsidR="00A11C9F" w:rsidRPr="00843411">
        <w:rPr>
          <w:rFonts w:ascii="Times New Roman" w:hAnsi="Times New Roman" w:cs="Times New Roman"/>
          <w:sz w:val="28"/>
          <w:szCs w:val="28"/>
        </w:rPr>
        <w:t xml:space="preserve"> </w:t>
      </w:r>
      <w:r w:rsidRPr="00843411">
        <w:rPr>
          <w:rFonts w:ascii="Times New Roman" w:hAnsi="Times New Roman" w:cs="Times New Roman"/>
          <w:sz w:val="28"/>
          <w:szCs w:val="28"/>
        </w:rPr>
        <w:t>запускает</w:t>
      </w:r>
      <w:r w:rsidR="00A11C9F" w:rsidRPr="00843411">
        <w:rPr>
          <w:rFonts w:ascii="Times New Roman" w:hAnsi="Times New Roman" w:cs="Times New Roman"/>
          <w:sz w:val="28"/>
          <w:szCs w:val="28"/>
        </w:rPr>
        <w:t>ся процесс, который</w:t>
      </w:r>
      <w:r w:rsidRPr="00843411">
        <w:rPr>
          <w:rFonts w:ascii="Times New Roman" w:hAnsi="Times New Roman" w:cs="Times New Roman"/>
          <w:sz w:val="28"/>
          <w:szCs w:val="28"/>
        </w:rPr>
        <w:t xml:space="preserve"> читает файл с наборами полигонов и </w:t>
      </w:r>
      <w:r w:rsidR="00A11C9F" w:rsidRPr="00843411">
        <w:rPr>
          <w:rFonts w:ascii="Times New Roman" w:hAnsi="Times New Roman" w:cs="Times New Roman"/>
          <w:sz w:val="28"/>
          <w:szCs w:val="28"/>
        </w:rPr>
        <w:t>записывает</w:t>
      </w:r>
      <w:r w:rsidRPr="00843411">
        <w:rPr>
          <w:rFonts w:ascii="Times New Roman" w:hAnsi="Times New Roman" w:cs="Times New Roman"/>
          <w:sz w:val="28"/>
          <w:szCs w:val="28"/>
        </w:rPr>
        <w:t xml:space="preserve"> эти данные в таблицу</w:t>
      </w:r>
      <w:r w:rsidR="00A11C9F" w:rsidRPr="00843411">
        <w:rPr>
          <w:rFonts w:ascii="Times New Roman" w:hAnsi="Times New Roman" w:cs="Times New Roman"/>
          <w:sz w:val="28"/>
          <w:szCs w:val="28"/>
        </w:rPr>
        <w:t xml:space="preserve"> (рис. 4.10)</w:t>
      </w:r>
      <w:ins w:id="1009" w:author="root" w:date="2023-06-07T15:03:00Z">
        <w:r w:rsidR="00676C2C" w:rsidRPr="00676C2C">
          <w:rPr>
            <w:rFonts w:ascii="Times New Roman" w:hAnsi="Times New Roman" w:cs="Times New Roman"/>
            <w:sz w:val="28"/>
            <w:szCs w:val="28"/>
            <w:rPrChange w:id="1010" w:author="root" w:date="2023-06-07T15:03:00Z">
              <w:rPr>
                <w:rFonts w:ascii="Times New Roman" w:hAnsi="Times New Roman" w:cs="Times New Roman"/>
                <w:sz w:val="28"/>
                <w:szCs w:val="28"/>
                <w:lang w:val="en-US"/>
              </w:rPr>
            </w:rPrChange>
          </w:rPr>
          <w:t xml:space="preserve"> [14]</w:t>
        </w:r>
      </w:ins>
      <w:r w:rsidR="00A11C9F" w:rsidRPr="00843411">
        <w:rPr>
          <w:rFonts w:ascii="Times New Roman" w:hAnsi="Times New Roman" w:cs="Times New Roman"/>
          <w:sz w:val="28"/>
          <w:szCs w:val="28"/>
        </w:rPr>
        <w:t>.</w:t>
      </w:r>
    </w:p>
    <w:p w:rsidR="00C87113" w:rsidRPr="00843411" w:rsidRDefault="00C87113" w:rsidP="004F1DEC">
      <w:pPr>
        <w:spacing w:after="0" w:line="360" w:lineRule="auto"/>
        <w:ind w:firstLine="709"/>
        <w:jc w:val="both"/>
        <w:rPr>
          <w:rFonts w:ascii="Times New Roman" w:hAnsi="Times New Roman" w:cs="Times New Roman"/>
          <w:sz w:val="28"/>
          <w:szCs w:val="28"/>
        </w:rPr>
      </w:pP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Views</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shd w:val="clear" w:color="auto" w:fill="FFFFFF"/>
        </w:rPr>
        <w:t>Это обычные функции, которые принимают на входе запрос —</w:t>
      </w:r>
      <w:proofErr w:type="spellStart"/>
      <w:r w:rsidR="009C379F" w:rsidRPr="00843411">
        <w:rPr>
          <w:rStyle w:val="a5"/>
          <w:rFonts w:ascii="Times New Roman" w:hAnsi="Times New Roman" w:cs="Times New Roman"/>
          <w:color w:val="auto"/>
          <w:sz w:val="28"/>
          <w:szCs w:val="28"/>
          <w:shd w:val="clear" w:color="auto" w:fill="FFFFFF"/>
        </w:rPr>
        <w:fldChar w:fldCharType="begin"/>
      </w:r>
      <w:r w:rsidR="009C379F" w:rsidRPr="00843411">
        <w:rPr>
          <w:rStyle w:val="a5"/>
          <w:rFonts w:ascii="Times New Roman" w:hAnsi="Times New Roman" w:cs="Times New Roman"/>
          <w:color w:val="auto"/>
          <w:sz w:val="28"/>
          <w:szCs w:val="28"/>
          <w:shd w:val="clear" w:color="auto" w:fill="FFFFFF"/>
        </w:rPr>
        <w:instrText xml:space="preserve"> HYPERLINK "https://docs.djangoproject.com/en/4.1/ref/request-response/" \l "httprequest-objects" \t "_blank" </w:instrText>
      </w:r>
      <w:r w:rsidR="009C379F" w:rsidRPr="00843411">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HttpRequest</w:t>
      </w:r>
      <w:proofErr w:type="spellEnd"/>
      <w:r w:rsidR="009C379F" w:rsidRPr="00843411">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обрабатывает его и возвращают ответ — </w:t>
      </w:r>
      <w:proofErr w:type="spellStart"/>
      <w:r w:rsidR="009C379F" w:rsidRPr="00843411">
        <w:rPr>
          <w:rStyle w:val="a5"/>
          <w:rFonts w:ascii="Times New Roman" w:hAnsi="Times New Roman" w:cs="Times New Roman"/>
          <w:color w:val="auto"/>
          <w:sz w:val="28"/>
          <w:szCs w:val="28"/>
          <w:shd w:val="clear" w:color="auto" w:fill="FFFFFF"/>
        </w:rPr>
        <w:fldChar w:fldCharType="begin"/>
      </w:r>
      <w:r w:rsidR="009C379F" w:rsidRPr="00843411">
        <w:rPr>
          <w:rStyle w:val="a5"/>
          <w:rFonts w:ascii="Times New Roman" w:hAnsi="Times New Roman" w:cs="Times New Roman"/>
          <w:color w:val="auto"/>
          <w:sz w:val="28"/>
          <w:szCs w:val="28"/>
          <w:shd w:val="clear" w:color="auto" w:fill="FFFFFF"/>
        </w:rPr>
        <w:instrText xml:space="preserve"> HYPERLINK "https://docs.djangoproject.com/en/4.1/ref/request-response/" \l "httpresponse-objects" \t "_blank" </w:instrText>
      </w:r>
      <w:r w:rsidR="009C379F" w:rsidRPr="00843411">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HttpResponse</w:t>
      </w:r>
      <w:proofErr w:type="spellEnd"/>
      <w:r w:rsidR="009C379F" w:rsidRPr="00843411">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или ему подобных.</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8C5D0E" wp14:editId="53DAD1E1">
            <wp:extent cx="5940425" cy="2811780"/>
            <wp:effectExtent l="0" t="0" r="317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81178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1011" w:author="root" w:date="2023-06-07T00:45:00Z">
            <w:rPr>
              <w:rFonts w:ascii="Times New Roman" w:hAnsi="Times New Roman" w:cs="Times New Roman"/>
              <w:sz w:val="28"/>
              <w:szCs w:val="28"/>
            </w:rPr>
          </w:rPrChange>
        </w:rPr>
        <w:t xml:space="preserve">Рисунок 4.11 – </w:t>
      </w:r>
      <w:r w:rsidRPr="00A42A96">
        <w:rPr>
          <w:rFonts w:ascii="Times New Roman" w:hAnsi="Times New Roman" w:cs="Times New Roman"/>
          <w:sz w:val="24"/>
          <w:szCs w:val="28"/>
          <w:lang w:val="en-US"/>
          <w:rPrChange w:id="1012" w:author="root" w:date="2023-06-07T00:45:00Z">
            <w:rPr>
              <w:rFonts w:ascii="Times New Roman" w:hAnsi="Times New Roman" w:cs="Times New Roman"/>
              <w:sz w:val="28"/>
              <w:szCs w:val="28"/>
              <w:lang w:val="en-US"/>
            </w:rPr>
          </w:rPrChange>
        </w:rPr>
        <w:t>Views</w:t>
      </w:r>
      <w:r w:rsidRPr="00A42A96">
        <w:rPr>
          <w:rFonts w:ascii="Times New Roman" w:hAnsi="Times New Roman" w:cs="Times New Roman"/>
          <w:sz w:val="24"/>
          <w:szCs w:val="28"/>
          <w:rPrChange w:id="1013" w:author="root" w:date="2023-06-07T00:45:00Z">
            <w:rPr>
              <w:rFonts w:ascii="Times New Roman" w:hAnsi="Times New Roman" w:cs="Times New Roman"/>
              <w:sz w:val="28"/>
              <w:szCs w:val="28"/>
            </w:rPr>
          </w:rPrChange>
        </w:rPr>
        <w:t xml:space="preserve"> набора полигонов</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 </w:t>
      </w:r>
      <w:r w:rsidRPr="00843411">
        <w:rPr>
          <w:rFonts w:ascii="Times New Roman" w:hAnsi="Times New Roman" w:cs="Times New Roman"/>
          <w:sz w:val="28"/>
          <w:szCs w:val="28"/>
          <w:lang w:val="en-US"/>
        </w:rPr>
        <w:t>Views</w:t>
      </w:r>
      <w:r w:rsidR="00971AF3" w:rsidRPr="00843411">
        <w:rPr>
          <w:rFonts w:ascii="Times New Roman" w:hAnsi="Times New Roman" w:cs="Times New Roman"/>
          <w:sz w:val="28"/>
          <w:szCs w:val="28"/>
        </w:rPr>
        <w:t xml:space="preserve"> указываем</w:t>
      </w:r>
      <w:r w:rsidRPr="00843411">
        <w:rPr>
          <w:rFonts w:ascii="Times New Roman" w:hAnsi="Times New Roman" w:cs="Times New Roman"/>
          <w:sz w:val="28"/>
          <w:szCs w:val="28"/>
        </w:rPr>
        <w:t xml:space="preserve"> 2 настройки </w:t>
      </w:r>
      <w:r w:rsidRPr="00843411">
        <w:rPr>
          <w:rFonts w:ascii="Times New Roman" w:hAnsi="Times New Roman" w:cs="Times New Roman"/>
          <w:sz w:val="28"/>
          <w:szCs w:val="28"/>
          <w:lang w:val="en-US"/>
        </w:rPr>
        <w:t>renderer</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какой вид ответа может быть, либо </w:t>
      </w:r>
      <w:proofErr w:type="spellStart"/>
      <w:r w:rsidRPr="00843411">
        <w:rPr>
          <w:rFonts w:ascii="Times New Roman" w:hAnsi="Times New Roman" w:cs="Times New Roman"/>
          <w:sz w:val="28"/>
          <w:szCs w:val="28"/>
          <w:lang w:val="en-US"/>
        </w:rPr>
        <w:t>json</w:t>
      </w:r>
      <w:proofErr w:type="spellEnd"/>
      <w:r w:rsidRPr="00843411">
        <w:rPr>
          <w:rFonts w:ascii="Times New Roman" w:hAnsi="Times New Roman" w:cs="Times New Roman"/>
          <w:sz w:val="28"/>
          <w:szCs w:val="28"/>
        </w:rPr>
        <w:t xml:space="preserve">, либо </w:t>
      </w:r>
      <w:proofErr w:type="spellStart"/>
      <w:r w:rsidRPr="00843411">
        <w:rPr>
          <w:rFonts w:ascii="Times New Roman" w:hAnsi="Times New Roman" w:cs="Times New Roman"/>
          <w:sz w:val="28"/>
          <w:szCs w:val="28"/>
          <w:shd w:val="clear" w:color="auto" w:fill="FFFFFF"/>
        </w:rPr>
        <w:t>рендерит</w:t>
      </w:r>
      <w:proofErr w:type="spellEnd"/>
      <w:r w:rsidRPr="00843411">
        <w:rPr>
          <w:rFonts w:ascii="Times New Roman" w:hAnsi="Times New Roman" w:cs="Times New Roman"/>
          <w:sz w:val="28"/>
          <w:szCs w:val="28"/>
          <w:shd w:val="clear" w:color="auto" w:fill="FFFFFF"/>
        </w:rPr>
        <w:t xml:space="preserve"> данные в HTML</w:t>
      </w:r>
      <w:r w:rsidRPr="00843411">
        <w:rPr>
          <w:rFonts w:ascii="Times New Roman" w:hAnsi="Times New Roman" w:cs="Times New Roman"/>
          <w:sz w:val="28"/>
          <w:szCs w:val="28"/>
        </w:rPr>
        <w:t xml:space="preserve">. </w:t>
      </w:r>
      <w:r w:rsidR="009F6FA9" w:rsidRPr="00843411">
        <w:rPr>
          <w:rFonts w:ascii="Times New Roman" w:hAnsi="Times New Roman" w:cs="Times New Roman"/>
          <w:sz w:val="28"/>
          <w:szCs w:val="28"/>
          <w:lang w:val="en-US"/>
        </w:rPr>
        <w:t>P</w:t>
      </w:r>
      <w:r w:rsidRPr="00843411">
        <w:rPr>
          <w:rFonts w:ascii="Times New Roman" w:hAnsi="Times New Roman" w:cs="Times New Roman"/>
          <w:sz w:val="28"/>
          <w:szCs w:val="28"/>
          <w:lang w:val="en-US"/>
        </w:rPr>
        <w:t>ermission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кто име</w:t>
      </w:r>
      <w:r w:rsidR="00971AF3" w:rsidRPr="00843411">
        <w:rPr>
          <w:rFonts w:ascii="Times New Roman" w:hAnsi="Times New Roman" w:cs="Times New Roman"/>
          <w:sz w:val="28"/>
          <w:szCs w:val="28"/>
        </w:rPr>
        <w:t>ет доступ к этому классу, в нашем</w:t>
      </w:r>
      <w:r w:rsidRPr="00843411">
        <w:rPr>
          <w:rFonts w:ascii="Times New Roman" w:hAnsi="Times New Roman" w:cs="Times New Roman"/>
          <w:sz w:val="28"/>
          <w:szCs w:val="28"/>
        </w:rPr>
        <w:t xml:space="preserve"> случае ограничения нет. Метод </w:t>
      </w:r>
      <w:r w:rsidRPr="00843411">
        <w:rPr>
          <w:rFonts w:ascii="Times New Roman" w:hAnsi="Times New Roman" w:cs="Times New Roman"/>
          <w:sz w:val="28"/>
          <w:szCs w:val="28"/>
          <w:lang w:val="en-US"/>
        </w:rPr>
        <w:t>list</w:t>
      </w:r>
      <w:r w:rsidRPr="00843411">
        <w:rPr>
          <w:rFonts w:ascii="Times New Roman" w:hAnsi="Times New Roman" w:cs="Times New Roman"/>
          <w:sz w:val="28"/>
          <w:szCs w:val="28"/>
        </w:rPr>
        <w:t xml:space="preserve"> обрабатывает только </w:t>
      </w:r>
      <w:r w:rsidRPr="00843411">
        <w:rPr>
          <w:rFonts w:ascii="Times New Roman" w:hAnsi="Times New Roman" w:cs="Times New Roman"/>
          <w:sz w:val="28"/>
          <w:szCs w:val="28"/>
          <w:lang w:val="en-US"/>
        </w:rPr>
        <w:t>get</w:t>
      </w:r>
      <w:r w:rsidR="00971AF3" w:rsidRPr="00843411">
        <w:rPr>
          <w:rFonts w:ascii="Times New Roman" w:hAnsi="Times New Roman" w:cs="Times New Roman"/>
          <w:sz w:val="28"/>
          <w:szCs w:val="28"/>
        </w:rPr>
        <w:t xml:space="preserve"> запрос, получаем</w:t>
      </w:r>
      <w:r w:rsidRPr="00843411">
        <w:rPr>
          <w:rFonts w:ascii="Times New Roman" w:hAnsi="Times New Roman" w:cs="Times New Roman"/>
          <w:sz w:val="28"/>
          <w:szCs w:val="28"/>
        </w:rPr>
        <w:t xml:space="preserve"> да</w:t>
      </w:r>
      <w:r w:rsidR="00971AF3" w:rsidRPr="00843411">
        <w:rPr>
          <w:rFonts w:ascii="Times New Roman" w:hAnsi="Times New Roman" w:cs="Times New Roman"/>
          <w:sz w:val="28"/>
          <w:szCs w:val="28"/>
        </w:rPr>
        <w:t xml:space="preserve">нные по всем полигонам от </w:t>
      </w:r>
      <w:r w:rsidR="00971AF3" w:rsidRPr="00843411">
        <w:rPr>
          <w:rFonts w:ascii="Times New Roman" w:hAnsi="Times New Roman" w:cs="Times New Roman"/>
          <w:sz w:val="28"/>
          <w:szCs w:val="28"/>
          <w:lang w:val="en-US"/>
        </w:rPr>
        <w:t>models</w:t>
      </w:r>
      <w:r w:rsidR="00971AF3" w:rsidRPr="00843411">
        <w:rPr>
          <w:rFonts w:ascii="Times New Roman" w:hAnsi="Times New Roman" w:cs="Times New Roman"/>
          <w:sz w:val="28"/>
          <w:szCs w:val="28"/>
        </w:rPr>
        <w:t xml:space="preserve">, проверяем их в </w:t>
      </w:r>
      <w:proofErr w:type="spellStart"/>
      <w:r w:rsidR="00971AF3" w:rsidRPr="00843411">
        <w:rPr>
          <w:rFonts w:ascii="Times New Roman" w:hAnsi="Times New Roman" w:cs="Times New Roman"/>
          <w:sz w:val="28"/>
          <w:szCs w:val="28"/>
          <w:lang w:val="en-US"/>
        </w:rPr>
        <w:t>serializers</w:t>
      </w:r>
      <w:proofErr w:type="spellEnd"/>
      <w:r w:rsidR="00971AF3" w:rsidRPr="00843411">
        <w:rPr>
          <w:rFonts w:ascii="Times New Roman" w:hAnsi="Times New Roman" w:cs="Times New Roman"/>
          <w:sz w:val="28"/>
          <w:szCs w:val="28"/>
        </w:rPr>
        <w:t xml:space="preserve"> и возвращаем</w:t>
      </w:r>
      <w:r w:rsidRPr="00843411">
        <w:rPr>
          <w:rFonts w:ascii="Times New Roman" w:hAnsi="Times New Roman" w:cs="Times New Roman"/>
          <w:sz w:val="28"/>
          <w:szCs w:val="28"/>
        </w:rPr>
        <w:t xml:space="preserve"> их в ответе</w:t>
      </w:r>
      <w:r w:rsidR="00971AF3" w:rsidRPr="00843411">
        <w:rPr>
          <w:rFonts w:ascii="Times New Roman" w:hAnsi="Times New Roman" w:cs="Times New Roman"/>
          <w:sz w:val="28"/>
          <w:szCs w:val="28"/>
        </w:rPr>
        <w:t xml:space="preserve"> сервера (рис. 4.11)</w:t>
      </w:r>
      <w:ins w:id="1014" w:author="root" w:date="2023-06-07T15:03:00Z">
        <w:r w:rsidR="00676C2C" w:rsidRPr="00676C2C">
          <w:rPr>
            <w:rFonts w:ascii="Times New Roman" w:hAnsi="Times New Roman" w:cs="Times New Roman"/>
            <w:sz w:val="28"/>
            <w:szCs w:val="28"/>
            <w:rPrChange w:id="1015" w:author="root" w:date="2023-06-07T15:03:00Z">
              <w:rPr>
                <w:rFonts w:ascii="Times New Roman" w:hAnsi="Times New Roman" w:cs="Times New Roman"/>
                <w:sz w:val="28"/>
                <w:szCs w:val="28"/>
                <w:lang w:val="en-US"/>
              </w:rPr>
            </w:rPrChange>
          </w:rPr>
          <w:t xml:space="preserve"> [20]</w:t>
        </w:r>
      </w:ins>
      <w:r w:rsidR="00971AF3" w:rsidRPr="00843411">
        <w:rPr>
          <w:rFonts w:ascii="Times New Roman" w:hAnsi="Times New Roman" w:cs="Times New Roman"/>
          <w:sz w:val="28"/>
          <w:szCs w:val="28"/>
        </w:rPr>
        <w:t>.</w:t>
      </w: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Serializer</w:t>
      </w:r>
      <w:proofErr w:type="spellEnd"/>
      <w:r w:rsidRPr="00843411">
        <w:rPr>
          <w:rFonts w:ascii="Times New Roman" w:hAnsi="Times New Roman" w:cs="Times New Roman"/>
          <w:b/>
          <w:sz w:val="28"/>
          <w:szCs w:val="28"/>
          <w:shd w:val="clear" w:color="auto" w:fill="FFFFFF"/>
          <w:lang w:val="en-US"/>
        </w:rPr>
        <w:t>s</w:t>
      </w:r>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позволяют преобразовывать сложные данные, такие как наборы запросов и экземпляры моделей, в собственные типы данных </w:t>
      </w:r>
      <w:proofErr w:type="spellStart"/>
      <w:r w:rsidRPr="00843411">
        <w:rPr>
          <w:rFonts w:ascii="Times New Roman" w:hAnsi="Times New Roman" w:cs="Times New Roman"/>
          <w:sz w:val="28"/>
          <w:szCs w:val="28"/>
          <w:shd w:val="clear" w:color="auto" w:fill="FFFFFF"/>
        </w:rPr>
        <w:t>Python</w:t>
      </w:r>
      <w:proofErr w:type="spellEnd"/>
      <w:r w:rsidRPr="00843411">
        <w:rPr>
          <w:rFonts w:ascii="Times New Roman" w:hAnsi="Times New Roman" w:cs="Times New Roman"/>
          <w:sz w:val="28"/>
          <w:szCs w:val="28"/>
          <w:shd w:val="clear" w:color="auto" w:fill="FFFFFF"/>
        </w:rPr>
        <w:t>, которые затем можно легко преобразовать в JSON, XML или другие типы кон</w:t>
      </w:r>
      <w:r w:rsidRPr="00843411">
        <w:rPr>
          <w:rFonts w:ascii="Times New Roman" w:hAnsi="Times New Roman" w:cs="Times New Roman"/>
          <w:sz w:val="28"/>
          <w:szCs w:val="28"/>
          <w:shd w:val="clear" w:color="auto" w:fill="FFFFFF"/>
        </w:rPr>
        <w:lastRenderedPageBreak/>
        <w:t xml:space="preserve">тента. </w:t>
      </w: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также обеспечивают </w:t>
      </w:r>
      <w:proofErr w:type="spellStart"/>
      <w:r w:rsidRPr="00843411">
        <w:rPr>
          <w:rFonts w:ascii="Times New Roman" w:hAnsi="Times New Roman" w:cs="Times New Roman"/>
          <w:sz w:val="28"/>
          <w:szCs w:val="28"/>
          <w:shd w:val="clear" w:color="auto" w:fill="FFFFFF"/>
        </w:rPr>
        <w:t>десериализацию</w:t>
      </w:r>
      <w:proofErr w:type="spellEnd"/>
      <w:r w:rsidRPr="00843411">
        <w:rPr>
          <w:rFonts w:ascii="Times New Roman" w:hAnsi="Times New Roman" w:cs="Times New Roman"/>
          <w:sz w:val="28"/>
          <w:szCs w:val="28"/>
          <w:shd w:val="clear" w:color="auto" w:fill="FFFFFF"/>
        </w:rPr>
        <w:t>, позволяя преобразовывать проанализированные данные обратно в сложные типы после предварительной проверки входящих данных.</w:t>
      </w:r>
    </w:p>
    <w:p w:rsidR="00D95559" w:rsidRPr="00843411" w:rsidRDefault="00D95559" w:rsidP="004F1DEC">
      <w:pPr>
        <w:spacing w:after="0" w:line="360" w:lineRule="auto"/>
        <w:ind w:firstLine="709"/>
        <w:jc w:val="both"/>
        <w:rPr>
          <w:rFonts w:ascii="Times New Roman" w:hAnsi="Times New Roman" w:cs="Times New Roman"/>
          <w:b/>
          <w:sz w:val="28"/>
          <w:szCs w:val="28"/>
          <w:shd w:val="clear" w:color="auto" w:fill="FFFFFF"/>
          <w:lang w:val="en-US"/>
        </w:rPr>
      </w:pPr>
      <w:r w:rsidRPr="00843411">
        <w:rPr>
          <w:rFonts w:ascii="Times New Roman" w:hAnsi="Times New Roman" w:cs="Times New Roman"/>
          <w:b/>
          <w:noProof/>
          <w:sz w:val="28"/>
          <w:szCs w:val="28"/>
          <w:shd w:val="clear" w:color="auto" w:fill="FFFFFF"/>
          <w:lang w:eastAsia="ru-RU"/>
        </w:rPr>
        <w:drawing>
          <wp:inline distT="0" distB="0" distL="0" distR="0" wp14:anchorId="0CB27EE1" wp14:editId="36BA44EC">
            <wp:extent cx="5134692" cy="189574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4692" cy="189574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shd w:val="clear" w:color="auto" w:fill="FFFFFF"/>
        </w:rPr>
      </w:pPr>
      <w:r w:rsidRPr="00A42A96">
        <w:rPr>
          <w:rFonts w:ascii="Times New Roman" w:hAnsi="Times New Roman" w:cs="Times New Roman"/>
          <w:sz w:val="24"/>
          <w:szCs w:val="28"/>
          <w:shd w:val="clear" w:color="auto" w:fill="FFFFFF"/>
          <w:rPrChange w:id="1016" w:author="root" w:date="2023-06-07T00:45:00Z">
            <w:rPr>
              <w:rFonts w:ascii="Times New Roman" w:hAnsi="Times New Roman" w:cs="Times New Roman"/>
              <w:sz w:val="28"/>
              <w:szCs w:val="28"/>
              <w:shd w:val="clear" w:color="auto" w:fill="FFFFFF"/>
            </w:rPr>
          </w:rPrChange>
        </w:rPr>
        <w:t xml:space="preserve">Рисунок 4.12 </w:t>
      </w:r>
      <w:proofErr w:type="spellStart"/>
      <w:r w:rsidRPr="00A42A96">
        <w:rPr>
          <w:rFonts w:ascii="Times New Roman" w:hAnsi="Times New Roman" w:cs="Times New Roman"/>
          <w:sz w:val="24"/>
          <w:szCs w:val="28"/>
          <w:shd w:val="clear" w:color="auto" w:fill="FFFFFF"/>
          <w:rPrChange w:id="1017" w:author="root" w:date="2023-06-07T00:45:00Z">
            <w:rPr>
              <w:rFonts w:ascii="Times New Roman" w:hAnsi="Times New Roman" w:cs="Times New Roman"/>
              <w:sz w:val="28"/>
              <w:szCs w:val="28"/>
              <w:shd w:val="clear" w:color="auto" w:fill="FFFFFF"/>
            </w:rPr>
          </w:rPrChange>
        </w:rPr>
        <w:t>Сериализатор</w:t>
      </w:r>
      <w:proofErr w:type="spellEnd"/>
    </w:p>
    <w:p w:rsidR="00D95559" w:rsidRPr="00843411" w:rsidRDefault="0058110F" w:rsidP="004F1DEC">
      <w:pPr>
        <w:spacing w:after="0" w:line="360" w:lineRule="auto"/>
        <w:ind w:firstLine="709"/>
        <w:jc w:val="both"/>
        <w:rPr>
          <w:rFonts w:ascii="Times New Roman" w:hAnsi="Times New Roman" w:cs="Times New Roman"/>
          <w:sz w:val="28"/>
          <w:szCs w:val="28"/>
          <w:shd w:val="clear" w:color="auto" w:fill="FFFFFF"/>
        </w:rPr>
      </w:pPr>
      <w:proofErr w:type="spellStart"/>
      <w:ins w:id="1018" w:author="root" w:date="2023-06-07T14:30:00Z">
        <w:r>
          <w:rPr>
            <w:rFonts w:ascii="Times New Roman" w:hAnsi="Times New Roman" w:cs="Times New Roman"/>
            <w:sz w:val="28"/>
            <w:szCs w:val="28"/>
            <w:shd w:val="clear" w:color="auto" w:fill="FFFFFF"/>
          </w:rPr>
          <w:t>С</w:t>
        </w:r>
      </w:ins>
      <w:del w:id="1019" w:author="root" w:date="2023-06-07T14:30:00Z">
        <w:r w:rsidR="00D95559" w:rsidRPr="00843411" w:rsidDel="0058110F">
          <w:rPr>
            <w:rFonts w:ascii="Times New Roman" w:hAnsi="Times New Roman" w:cs="Times New Roman"/>
            <w:sz w:val="28"/>
            <w:szCs w:val="28"/>
            <w:shd w:val="clear" w:color="auto" w:fill="FFFFFF"/>
          </w:rPr>
          <w:delText>с</w:delText>
        </w:r>
      </w:del>
      <w:r w:rsidR="00D95559" w:rsidRPr="00843411">
        <w:rPr>
          <w:rFonts w:ascii="Times New Roman" w:hAnsi="Times New Roman" w:cs="Times New Roman"/>
          <w:sz w:val="28"/>
          <w:szCs w:val="28"/>
          <w:shd w:val="clear" w:color="auto" w:fill="FFFFFF"/>
        </w:rPr>
        <w:t>ериализатор</w:t>
      </w:r>
      <w:proofErr w:type="spellEnd"/>
      <w:r w:rsidR="00D95559" w:rsidRPr="00843411">
        <w:rPr>
          <w:rFonts w:ascii="Times New Roman" w:hAnsi="Times New Roman" w:cs="Times New Roman"/>
          <w:sz w:val="28"/>
          <w:szCs w:val="28"/>
          <w:shd w:val="clear" w:color="auto" w:fill="FFFFFF"/>
        </w:rPr>
        <w:t xml:space="preserve"> проверяет что тип данных указанный в </w:t>
      </w:r>
      <w:r w:rsidR="00D95559" w:rsidRPr="00843411">
        <w:rPr>
          <w:rFonts w:ascii="Times New Roman" w:hAnsi="Times New Roman" w:cs="Times New Roman"/>
          <w:sz w:val="28"/>
          <w:szCs w:val="28"/>
          <w:shd w:val="clear" w:color="auto" w:fill="FFFFFF"/>
          <w:lang w:val="en-US"/>
        </w:rPr>
        <w:t>python</w:t>
      </w:r>
      <w:r w:rsidR="00D95559" w:rsidRPr="00843411">
        <w:rPr>
          <w:rFonts w:ascii="Times New Roman" w:hAnsi="Times New Roman" w:cs="Times New Roman"/>
          <w:sz w:val="28"/>
          <w:szCs w:val="28"/>
          <w:shd w:val="clear" w:color="auto" w:fill="FFFFFF"/>
        </w:rPr>
        <w:t xml:space="preserve"> похож </w:t>
      </w:r>
      <w:proofErr w:type="gramStart"/>
      <w:r w:rsidR="00D95559" w:rsidRPr="00843411">
        <w:rPr>
          <w:rFonts w:ascii="Times New Roman" w:hAnsi="Times New Roman" w:cs="Times New Roman"/>
          <w:sz w:val="28"/>
          <w:szCs w:val="28"/>
          <w:shd w:val="clear" w:color="auto" w:fill="FFFFFF"/>
        </w:rPr>
        <w:t>на тип</w:t>
      </w:r>
      <w:proofErr w:type="gramEnd"/>
      <w:r w:rsidR="00D95559" w:rsidRPr="00843411">
        <w:rPr>
          <w:rFonts w:ascii="Times New Roman" w:hAnsi="Times New Roman" w:cs="Times New Roman"/>
          <w:sz w:val="28"/>
          <w:szCs w:val="28"/>
          <w:shd w:val="clear" w:color="auto" w:fill="FFFFFF"/>
        </w:rPr>
        <w:t xml:space="preserve"> данных указанный в </w:t>
      </w:r>
      <w:proofErr w:type="spellStart"/>
      <w:r w:rsidR="00D95559" w:rsidRPr="00843411">
        <w:rPr>
          <w:rFonts w:ascii="Times New Roman" w:hAnsi="Times New Roman" w:cs="Times New Roman"/>
          <w:sz w:val="28"/>
          <w:szCs w:val="28"/>
          <w:shd w:val="clear" w:color="auto" w:fill="FFFFFF"/>
        </w:rPr>
        <w:t>бд</w:t>
      </w:r>
      <w:proofErr w:type="spellEnd"/>
      <w:r w:rsidR="00D95559" w:rsidRPr="00843411">
        <w:rPr>
          <w:rFonts w:ascii="Times New Roman" w:hAnsi="Times New Roman" w:cs="Times New Roman"/>
          <w:sz w:val="28"/>
          <w:szCs w:val="28"/>
          <w:shd w:val="clear" w:color="auto" w:fill="FFFFFF"/>
        </w:rPr>
        <w:t>, для каждого поля</w:t>
      </w:r>
      <w:r w:rsidR="00971AF3" w:rsidRPr="00843411">
        <w:rPr>
          <w:rFonts w:ascii="Times New Roman" w:hAnsi="Times New Roman" w:cs="Times New Roman"/>
          <w:sz w:val="28"/>
          <w:szCs w:val="28"/>
          <w:shd w:val="clear" w:color="auto" w:fill="FFFFFF"/>
        </w:rPr>
        <w:t xml:space="preserve"> (рис. 4.12)</w:t>
      </w:r>
      <w:ins w:id="1020" w:author="root" w:date="2023-06-07T15:03:00Z">
        <w:r w:rsidR="00676C2C" w:rsidRPr="00676C2C">
          <w:rPr>
            <w:rFonts w:ascii="Times New Roman" w:hAnsi="Times New Roman" w:cs="Times New Roman"/>
            <w:sz w:val="28"/>
            <w:szCs w:val="28"/>
            <w:shd w:val="clear" w:color="auto" w:fill="FFFFFF"/>
            <w:rPrChange w:id="1021" w:author="root" w:date="2023-06-07T15:04:00Z">
              <w:rPr>
                <w:rFonts w:ascii="Times New Roman" w:hAnsi="Times New Roman" w:cs="Times New Roman"/>
                <w:sz w:val="28"/>
                <w:szCs w:val="28"/>
                <w:shd w:val="clear" w:color="auto" w:fill="FFFFFF"/>
                <w:lang w:val="en-US"/>
              </w:rPr>
            </w:rPrChange>
          </w:rPr>
          <w:t xml:space="preserve"> [23]</w:t>
        </w:r>
      </w:ins>
      <w:r w:rsidR="00971AF3" w:rsidRPr="00843411">
        <w:rPr>
          <w:rFonts w:ascii="Times New Roman" w:hAnsi="Times New Roman" w:cs="Times New Roman"/>
          <w:sz w:val="28"/>
          <w:szCs w:val="28"/>
          <w:shd w:val="clear" w:color="auto" w:fill="FFFFFF"/>
        </w:rPr>
        <w:t>.</w:t>
      </w:r>
    </w:p>
    <w:p w:rsidR="00AD5B37" w:rsidRPr="00843411" w:rsidRDefault="00AD5B37" w:rsidP="004F1DEC">
      <w:pPr>
        <w:spacing w:after="0" w:line="360" w:lineRule="auto"/>
        <w:ind w:firstLine="709"/>
        <w:jc w:val="both"/>
        <w:rPr>
          <w:rFonts w:ascii="Times New Roman" w:hAnsi="Times New Roman" w:cs="Times New Roman"/>
          <w:sz w:val="28"/>
          <w:szCs w:val="28"/>
        </w:rPr>
      </w:pPr>
    </w:p>
    <w:p w:rsidR="00864E05" w:rsidRPr="00843411" w:rsidRDefault="00864E0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Обращение к </w:t>
      </w:r>
      <w:proofErr w:type="spellStart"/>
      <w:r w:rsidRPr="00843411">
        <w:rPr>
          <w:rFonts w:ascii="Times New Roman" w:hAnsi="Times New Roman" w:cs="Times New Roman"/>
          <w:sz w:val="28"/>
          <w:szCs w:val="28"/>
        </w:rPr>
        <w:t>бэкенду</w:t>
      </w:r>
      <w:proofErr w:type="spellEnd"/>
      <w:r w:rsidRPr="00843411">
        <w:rPr>
          <w:rFonts w:ascii="Times New Roman" w:hAnsi="Times New Roman" w:cs="Times New Roman"/>
          <w:sz w:val="28"/>
          <w:szCs w:val="28"/>
        </w:rPr>
        <w:t xml:space="preserve"> происходит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через </w:t>
      </w:r>
      <w:r w:rsidRPr="00843411">
        <w:rPr>
          <w:rFonts w:ascii="Times New Roman" w:hAnsi="Times New Roman" w:cs="Times New Roman"/>
          <w:sz w:val="28"/>
          <w:szCs w:val="28"/>
          <w:lang w:val="en-US"/>
        </w:rPr>
        <w:t>http</w:t>
      </w:r>
      <w:r w:rsidRPr="00843411">
        <w:rPr>
          <w:rFonts w:ascii="Times New Roman" w:hAnsi="Times New Roman" w:cs="Times New Roman"/>
          <w:sz w:val="28"/>
          <w:szCs w:val="28"/>
        </w:rPr>
        <w:t xml:space="preserve"> протокол, для обеспечение точки доступа, необходимо на </w:t>
      </w:r>
      <w:proofErr w:type="spellStart"/>
      <w:r w:rsidRPr="00843411">
        <w:rPr>
          <w:rFonts w:ascii="Times New Roman" w:hAnsi="Times New Roman" w:cs="Times New Roman"/>
          <w:sz w:val="28"/>
          <w:szCs w:val="28"/>
        </w:rPr>
        <w:t>бэкенде</w:t>
      </w:r>
      <w:proofErr w:type="spellEnd"/>
      <w:r w:rsidRPr="00843411">
        <w:rPr>
          <w:rFonts w:ascii="Times New Roman" w:hAnsi="Times New Roman" w:cs="Times New Roman"/>
          <w:sz w:val="28"/>
          <w:szCs w:val="28"/>
        </w:rPr>
        <w:t xml:space="preserve"> прописать</w:t>
      </w:r>
      <w:r w:rsidR="00971AF3" w:rsidRPr="00843411">
        <w:rPr>
          <w:rFonts w:ascii="Times New Roman" w:hAnsi="Times New Roman" w:cs="Times New Roman"/>
          <w:sz w:val="28"/>
          <w:szCs w:val="28"/>
        </w:rPr>
        <w:t xml:space="preserve"> по какому </w:t>
      </w:r>
      <w:proofErr w:type="spellStart"/>
      <w:r w:rsidR="00971AF3" w:rsidRPr="00843411">
        <w:rPr>
          <w:rFonts w:ascii="Times New Roman" w:hAnsi="Times New Roman" w:cs="Times New Roman"/>
          <w:sz w:val="28"/>
          <w:szCs w:val="28"/>
        </w:rPr>
        <w:t>урлу</w:t>
      </w:r>
      <w:proofErr w:type="spellEnd"/>
      <w:r w:rsidR="00971AF3" w:rsidRPr="00843411">
        <w:rPr>
          <w:rFonts w:ascii="Times New Roman" w:hAnsi="Times New Roman" w:cs="Times New Roman"/>
          <w:sz w:val="28"/>
          <w:szCs w:val="28"/>
        </w:rPr>
        <w:t xml:space="preserve"> будет предоставлен доступ.</w:t>
      </w:r>
      <w:r w:rsidR="003F31A7" w:rsidRPr="00843411">
        <w:rPr>
          <w:rFonts w:ascii="Times New Roman" w:hAnsi="Times New Roman" w:cs="Times New Roman"/>
          <w:sz w:val="28"/>
          <w:szCs w:val="28"/>
        </w:rPr>
        <w:t xml:space="preserve"> Прописываем </w:t>
      </w:r>
      <w:proofErr w:type="spellStart"/>
      <w:r w:rsidR="003F31A7" w:rsidRPr="00843411">
        <w:rPr>
          <w:rFonts w:ascii="Times New Roman" w:hAnsi="Times New Roman" w:cs="Times New Roman"/>
          <w:sz w:val="28"/>
          <w:szCs w:val="28"/>
        </w:rPr>
        <w:t>урл</w:t>
      </w:r>
      <w:proofErr w:type="spellEnd"/>
      <w:r w:rsidR="003F31A7" w:rsidRPr="00843411">
        <w:rPr>
          <w:rFonts w:ascii="Times New Roman" w:hAnsi="Times New Roman" w:cs="Times New Roman"/>
          <w:sz w:val="28"/>
          <w:szCs w:val="28"/>
        </w:rPr>
        <w:t xml:space="preserve"> </w:t>
      </w:r>
      <w:r w:rsidR="003F31A7" w:rsidRPr="00843411">
        <w:rPr>
          <w:rFonts w:ascii="Times New Roman" w:hAnsi="Times New Roman" w:cs="Times New Roman"/>
          <w:sz w:val="28"/>
          <w:szCs w:val="28"/>
          <w:lang w:val="en-US"/>
        </w:rPr>
        <w:t>polygons</w:t>
      </w:r>
      <w:r w:rsidR="003F31A7" w:rsidRPr="00843411">
        <w:rPr>
          <w:rFonts w:ascii="Times New Roman" w:hAnsi="Times New Roman" w:cs="Times New Roman"/>
          <w:sz w:val="28"/>
          <w:szCs w:val="28"/>
        </w:rPr>
        <w:t xml:space="preserve"> и какая </w:t>
      </w:r>
      <w:r w:rsidR="003F31A7" w:rsidRPr="00843411">
        <w:rPr>
          <w:rFonts w:ascii="Times New Roman" w:hAnsi="Times New Roman" w:cs="Times New Roman"/>
          <w:sz w:val="28"/>
          <w:szCs w:val="28"/>
          <w:lang w:val="en-US"/>
        </w:rPr>
        <w:t>view</w:t>
      </w:r>
      <w:r w:rsidR="003F31A7" w:rsidRPr="00843411">
        <w:rPr>
          <w:rFonts w:ascii="Times New Roman" w:hAnsi="Times New Roman" w:cs="Times New Roman"/>
          <w:sz w:val="28"/>
          <w:szCs w:val="28"/>
        </w:rPr>
        <w:t xml:space="preserve"> будет обрабатывать запрос (рис 4.13)</w:t>
      </w:r>
      <w:ins w:id="1022" w:author="root" w:date="2023-06-07T15:04:00Z">
        <w:r w:rsidR="00676C2C" w:rsidRPr="00676C2C">
          <w:rPr>
            <w:rFonts w:ascii="Times New Roman" w:hAnsi="Times New Roman" w:cs="Times New Roman"/>
            <w:sz w:val="28"/>
            <w:szCs w:val="28"/>
            <w:rPrChange w:id="1023" w:author="root" w:date="2023-06-07T15:04:00Z">
              <w:rPr>
                <w:rFonts w:ascii="Times New Roman" w:hAnsi="Times New Roman" w:cs="Times New Roman"/>
                <w:sz w:val="28"/>
                <w:szCs w:val="28"/>
                <w:lang w:val="en-US"/>
              </w:rPr>
            </w:rPrChange>
          </w:rPr>
          <w:t xml:space="preserve"> [25]</w:t>
        </w:r>
      </w:ins>
      <w:r w:rsidR="003F31A7" w:rsidRPr="00843411">
        <w:rPr>
          <w:rFonts w:ascii="Times New Roman" w:hAnsi="Times New Roman" w:cs="Times New Roman"/>
          <w:sz w:val="28"/>
          <w:szCs w:val="28"/>
        </w:rPr>
        <w:t>.</w:t>
      </w:r>
    </w:p>
    <w:p w:rsidR="00D95559" w:rsidRPr="00843411" w:rsidRDefault="00D95559"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22F2DAA4" wp14:editId="59BA954D">
            <wp:extent cx="5940425" cy="6337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33730"/>
                    </a:xfrm>
                    <a:prstGeom prst="rect">
                      <a:avLst/>
                    </a:prstGeom>
                  </pic:spPr>
                </pic:pic>
              </a:graphicData>
            </a:graphic>
          </wp:inline>
        </w:drawing>
      </w:r>
    </w:p>
    <w:p w:rsidR="004E5159" w:rsidRPr="00843411" w:rsidRDefault="003F31A7">
      <w:pPr>
        <w:spacing w:after="0" w:line="360" w:lineRule="auto"/>
        <w:ind w:firstLine="709"/>
        <w:jc w:val="center"/>
        <w:rPr>
          <w:rFonts w:ascii="Times New Roman" w:hAnsi="Times New Roman" w:cs="Times New Roman"/>
          <w:sz w:val="28"/>
          <w:szCs w:val="28"/>
        </w:rPr>
        <w:pPrChange w:id="1024" w:author="root" w:date="2023-06-07T00:45:00Z">
          <w:pPr>
            <w:spacing w:after="0" w:line="360" w:lineRule="auto"/>
            <w:ind w:firstLine="709"/>
            <w:jc w:val="both"/>
          </w:pPr>
        </w:pPrChange>
      </w:pPr>
      <w:r w:rsidRPr="00A42A96">
        <w:rPr>
          <w:rFonts w:ascii="Times New Roman" w:hAnsi="Times New Roman" w:cs="Times New Roman"/>
          <w:sz w:val="24"/>
          <w:szCs w:val="28"/>
          <w:rPrChange w:id="1025" w:author="root" w:date="2023-06-07T00:45:00Z">
            <w:rPr>
              <w:rFonts w:ascii="Times New Roman" w:hAnsi="Times New Roman" w:cs="Times New Roman"/>
              <w:sz w:val="28"/>
              <w:szCs w:val="28"/>
            </w:rPr>
          </w:rPrChange>
        </w:rPr>
        <w:t>Рисунок 4.13</w:t>
      </w:r>
      <w:ins w:id="1026" w:author="root" w:date="2023-06-07T00:45:00Z">
        <w:r w:rsidR="00A42A96" w:rsidRPr="00A42A96">
          <w:rPr>
            <w:rFonts w:ascii="Times New Roman" w:hAnsi="Times New Roman" w:cs="Times New Roman"/>
            <w:sz w:val="24"/>
            <w:szCs w:val="28"/>
            <w:rPrChange w:id="1027" w:author="root" w:date="2023-06-07T00:45:00Z">
              <w:rPr>
                <w:rFonts w:ascii="Times New Roman" w:hAnsi="Times New Roman" w:cs="Times New Roman"/>
                <w:sz w:val="28"/>
                <w:szCs w:val="28"/>
              </w:rPr>
            </w:rPrChange>
          </w:rPr>
          <w:t xml:space="preserve"> – Создание точек доступа</w:t>
        </w:r>
      </w:ins>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Точка для получения полигонов:</w:t>
      </w:r>
    </w:p>
    <w:p w:rsidR="00864E0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 Получение всех полигонов</w:t>
      </w:r>
    </w:p>
    <w:p w:rsidR="004E51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Ответ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Response 200: </w:t>
      </w:r>
      <w:proofErr w:type="gramStart"/>
      <w:r w:rsidRPr="00843411">
        <w:rPr>
          <w:rFonts w:ascii="Times New Roman" w:hAnsi="Times New Roman" w:cs="Times New Roman"/>
          <w:sz w:val="28"/>
          <w:szCs w:val="28"/>
          <w:lang w:val="en-US"/>
        </w:rPr>
        <w:t>list(</w:t>
      </w:r>
      <w:proofErr w:type="gramEnd"/>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Id: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номер</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at</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 xml:space="preserve">, </w:t>
      </w:r>
      <w:r w:rsidR="00AF7DA1" w:rsidRPr="00843411">
        <w:rPr>
          <w:rFonts w:ascii="Times New Roman" w:hAnsi="Times New Roman" w:cs="Times New Roman"/>
          <w:sz w:val="28"/>
          <w:szCs w:val="28"/>
        </w:rPr>
        <w:t>широта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ng</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1</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y</w:t>
      </w:r>
      <w:r w:rsidR="00864E05" w:rsidRPr="00843411">
        <w:rPr>
          <w:rFonts w:ascii="Times New Roman" w:hAnsi="Times New Roman" w:cs="Times New Roman"/>
          <w:sz w:val="28"/>
          <w:szCs w:val="28"/>
        </w:rPr>
        <w:t xml:space="preserve">1: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2</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2: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3</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3: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4</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4: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e</w:t>
      </w:r>
      <w:r w:rsidR="00864E05" w:rsidRPr="00843411">
        <w:rPr>
          <w:rFonts w:ascii="Times New Roman" w:hAnsi="Times New Roman" w:cs="Times New Roman"/>
          <w:sz w:val="28"/>
          <w:szCs w:val="28"/>
          <w:lang w:val="en-US"/>
        </w:rPr>
        <w:t>levation</w:t>
      </w:r>
      <w:proofErr w:type="gramEnd"/>
      <w:r w:rsidR="00864E05" w:rsidRPr="00843411">
        <w:rPr>
          <w:rFonts w:ascii="Times New Roman" w:hAnsi="Times New Roman" w:cs="Times New Roman"/>
          <w:sz w:val="28"/>
          <w:szCs w:val="28"/>
          <w:lang w:val="en-US"/>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lang w:val="en-US"/>
        </w:rPr>
        <w: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высота</w:t>
      </w:r>
      <w:r w:rsidR="00AF7DA1" w:rsidRPr="00843411">
        <w:rPr>
          <w:rFonts w:ascii="Times New Roman" w:hAnsi="Times New Roman" w:cs="Times New Roman"/>
          <w:sz w:val="28"/>
          <w:szCs w:val="28"/>
          <w:lang w:val="en-US"/>
        </w:rPr>
        <w:t xml:space="preserve"> </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i</w:t>
      </w:r>
      <w:r w:rsidR="00864E05" w:rsidRPr="00843411">
        <w:rPr>
          <w:rFonts w:ascii="Times New Roman" w:hAnsi="Times New Roman" w:cs="Times New Roman"/>
          <w:sz w:val="28"/>
          <w:szCs w:val="28"/>
          <w:lang w:val="en-US"/>
        </w:rPr>
        <w:t>nclination</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угол</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наклона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t</w:t>
      </w:r>
      <w:r w:rsidR="00864E05" w:rsidRPr="00843411">
        <w:rPr>
          <w:rFonts w:ascii="Times New Roman" w:hAnsi="Times New Roman" w:cs="Times New Roman"/>
          <w:sz w:val="28"/>
          <w:szCs w:val="28"/>
          <w:lang w:val="en-US"/>
        </w:rPr>
        <w:t>emp</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температура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ressure</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давление</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h</w:t>
      </w:r>
      <w:r w:rsidR="00864E05" w:rsidRPr="00843411">
        <w:rPr>
          <w:rFonts w:ascii="Times New Roman" w:hAnsi="Times New Roman" w:cs="Times New Roman"/>
          <w:sz w:val="28"/>
          <w:szCs w:val="28"/>
          <w:lang w:val="en-US"/>
        </w:rPr>
        <w:t>umidity</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влажность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ind_speed</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скорость</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ind_gust</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ускорение</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louds</w:t>
      </w:r>
      <w:proofErr w:type="gramEnd"/>
      <w:r w:rsidR="00864E05" w:rsidRPr="00843411">
        <w:rPr>
          <w:rFonts w:ascii="Times New Roman" w:hAnsi="Times New Roman" w:cs="Times New Roman"/>
          <w:sz w:val="28"/>
          <w:szCs w:val="28"/>
          <w:lang w:val="en-US"/>
        </w:rPr>
        <w:t>: float,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облачность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eather</w:t>
      </w:r>
      <w:proofErr w:type="gramEnd"/>
      <w:r w:rsidR="00864E05" w:rsidRPr="00843411">
        <w:rPr>
          <w:rFonts w:ascii="Times New Roman" w:hAnsi="Times New Roman" w:cs="Times New Roman"/>
          <w:sz w:val="28"/>
          <w:szCs w:val="28"/>
          <w:lang w:val="en-US"/>
        </w:rPr>
        <w:t>: list,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Вариации</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погоды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b</w:t>
      </w:r>
      <w:r w:rsidR="00864E05" w:rsidRPr="00843411">
        <w:rPr>
          <w:rFonts w:ascii="Times New Roman" w:hAnsi="Times New Roman" w:cs="Times New Roman"/>
          <w:sz w:val="28"/>
          <w:szCs w:val="28"/>
          <w:lang w:val="en-US"/>
        </w:rPr>
        <w:t>dod</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Объемная плотность</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ec</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Катионный обмен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fvo</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Крупные фрагменты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lay</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глины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n</w:t>
      </w:r>
      <w:r w:rsidR="00864E05" w:rsidRPr="00843411">
        <w:rPr>
          <w:rFonts w:ascii="Times New Roman" w:hAnsi="Times New Roman" w:cs="Times New Roman"/>
          <w:sz w:val="28"/>
          <w:szCs w:val="28"/>
          <w:lang w:val="en-US"/>
        </w:rPr>
        <w:t>itrogen</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w:t>
      </w:r>
      <w:proofErr w:type="spellStart"/>
      <w:r w:rsidR="003A4884" w:rsidRPr="00843411">
        <w:rPr>
          <w:rFonts w:ascii="Times New Roman" w:hAnsi="Times New Roman" w:cs="Times New Roman"/>
          <w:sz w:val="28"/>
          <w:szCs w:val="28"/>
        </w:rPr>
        <w:t>Нитрогены</w:t>
      </w:r>
      <w:proofErr w:type="spellEnd"/>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cd</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Плотность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cs</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Запас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hh</w:t>
      </w:r>
      <w:proofErr w:type="spellEnd"/>
      <w:r w:rsidR="00864E05" w:rsidRPr="00843411">
        <w:rPr>
          <w:rFonts w:ascii="Times New Roman" w:hAnsi="Times New Roman" w:cs="Times New Roman"/>
          <w:sz w:val="28"/>
          <w:szCs w:val="28"/>
        </w:rPr>
        <w:t>2</w:t>
      </w:r>
      <w:r w:rsidR="00864E05"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рН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and</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песка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ilt</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Кол-во ила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oc</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Концентрация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core</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611E99" w:rsidRPr="00843411">
        <w:rPr>
          <w:rFonts w:ascii="Times New Roman" w:hAnsi="Times New Roman" w:cs="Times New Roman"/>
          <w:sz w:val="28"/>
          <w:szCs w:val="28"/>
        </w:rPr>
        <w:t xml:space="preserve">, </w:t>
      </w:r>
      <w:proofErr w:type="spellStart"/>
      <w:r w:rsidR="00611E99" w:rsidRPr="00843411">
        <w:rPr>
          <w:rFonts w:ascii="Times New Roman" w:hAnsi="Times New Roman" w:cs="Times New Roman"/>
          <w:sz w:val="28"/>
          <w:szCs w:val="28"/>
        </w:rPr>
        <w:t>Скоринг</w:t>
      </w:r>
      <w:proofErr w:type="spellEnd"/>
    </w:p>
    <w:p w:rsidR="001646A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p w:rsidR="009D2C8E" w:rsidRPr="00843411" w:rsidRDefault="009D2C8E" w:rsidP="004F1DEC">
      <w:pPr>
        <w:spacing w:after="0" w:line="360" w:lineRule="auto"/>
        <w:ind w:firstLine="709"/>
        <w:jc w:val="both"/>
        <w:rPr>
          <w:rFonts w:ascii="Times New Roman" w:hAnsi="Times New Roman" w:cs="Times New Roman"/>
          <w:sz w:val="28"/>
          <w:szCs w:val="28"/>
        </w:rPr>
      </w:pPr>
    </w:p>
    <w:p w:rsidR="00803B43" w:rsidRPr="00843411" w:rsidRDefault="004B38B8">
      <w:pPr>
        <w:pStyle w:val="1"/>
        <w:numPr>
          <w:ilvl w:val="1"/>
          <w:numId w:val="2"/>
        </w:numPr>
        <w:spacing w:before="0" w:beforeAutospacing="0" w:after="0" w:afterAutospacing="0" w:line="360" w:lineRule="auto"/>
        <w:jc w:val="center"/>
        <w:rPr>
          <w:sz w:val="28"/>
          <w:szCs w:val="28"/>
        </w:rPr>
        <w:pPrChange w:id="1028" w:author="root" w:date="2023-06-07T00:42:00Z">
          <w:pPr>
            <w:pStyle w:val="1"/>
            <w:numPr>
              <w:ilvl w:val="1"/>
              <w:numId w:val="4"/>
            </w:numPr>
            <w:spacing w:before="0" w:beforeAutospacing="0" w:after="0" w:afterAutospacing="0" w:line="360" w:lineRule="auto"/>
            <w:ind w:left="1440" w:hanging="360"/>
            <w:jc w:val="center"/>
          </w:pPr>
        </w:pPrChange>
      </w:pPr>
      <w:bookmarkStart w:id="1029" w:name="_Toc137041524"/>
      <w:r w:rsidRPr="00843411">
        <w:rPr>
          <w:sz w:val="28"/>
          <w:szCs w:val="28"/>
        </w:rPr>
        <w:lastRenderedPageBreak/>
        <w:t>Вывод по главе</w:t>
      </w:r>
      <w:bookmarkEnd w:id="1029"/>
    </w:p>
    <w:p w:rsidR="004B38B8" w:rsidRDefault="004B38B8"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Нами была разработана архитектура пользовательского интерфейса. Описали работу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он получает данные с базы данных и предоставляет доступ к ним. Описали работу </w:t>
      </w:r>
      <w:proofErr w:type="spellStart"/>
      <w:r w:rsidRPr="00843411">
        <w:rPr>
          <w:rFonts w:ascii="Times New Roman" w:hAnsi="Times New Roman" w:cs="Times New Roman"/>
          <w:sz w:val="28"/>
          <w:szCs w:val="28"/>
        </w:rPr>
        <w:t>фронтенда</w:t>
      </w:r>
      <w:proofErr w:type="spellEnd"/>
      <w:r w:rsidRPr="00843411">
        <w:rPr>
          <w:rFonts w:ascii="Times New Roman" w:hAnsi="Times New Roman" w:cs="Times New Roman"/>
          <w:sz w:val="28"/>
          <w:szCs w:val="28"/>
        </w:rPr>
        <w:t xml:space="preserve">, как он получает данные с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работает </w:t>
      </w:r>
      <w:proofErr w:type="spellStart"/>
      <w:r w:rsidRPr="00843411">
        <w:rPr>
          <w:rFonts w:ascii="Times New Roman" w:hAnsi="Times New Roman" w:cs="Times New Roman"/>
          <w:sz w:val="28"/>
          <w:szCs w:val="28"/>
        </w:rPr>
        <w:t>отрисовка</w:t>
      </w:r>
      <w:proofErr w:type="spellEnd"/>
      <w:r w:rsidRPr="00843411">
        <w:rPr>
          <w:rFonts w:ascii="Times New Roman" w:hAnsi="Times New Roman" w:cs="Times New Roman"/>
          <w:sz w:val="28"/>
          <w:szCs w:val="28"/>
        </w:rPr>
        <w:t xml:space="preserve"> карты и отображение полигонов.</w:t>
      </w:r>
    </w:p>
    <w:p w:rsidR="00147CEB" w:rsidRDefault="00147CEB"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C8078E" w:rsidRDefault="00614EE5" w:rsidP="00C8078E">
      <w:pPr>
        <w:pStyle w:val="1"/>
        <w:spacing w:before="0" w:beforeAutospacing="0" w:after="0" w:afterAutospacing="0" w:line="360" w:lineRule="auto"/>
        <w:ind w:firstLine="709"/>
        <w:jc w:val="center"/>
        <w:rPr>
          <w:sz w:val="28"/>
          <w:szCs w:val="28"/>
        </w:rPr>
      </w:pPr>
      <w:bookmarkStart w:id="1030" w:name="_Toc137041525"/>
      <w:r>
        <w:rPr>
          <w:sz w:val="28"/>
          <w:szCs w:val="28"/>
        </w:rPr>
        <w:lastRenderedPageBreak/>
        <w:t>ЗАКЛЮЧЕНИЕ</w:t>
      </w:r>
      <w:bookmarkEnd w:id="1030"/>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процессе работы над ВКР был проведён анализ </w:t>
      </w:r>
      <w:r>
        <w:rPr>
          <w:rFonts w:ascii="Times New Roman" w:hAnsi="Times New Roman" w:cs="Times New Roman"/>
          <w:sz w:val="28"/>
          <w:szCs w:val="28"/>
        </w:rPr>
        <w:t xml:space="preserve">этапов производства вина и </w:t>
      </w:r>
      <w:r w:rsidR="000600F1">
        <w:rPr>
          <w:rFonts w:ascii="Times New Roman" w:hAnsi="Times New Roman" w:cs="Times New Roman"/>
          <w:sz w:val="28"/>
          <w:szCs w:val="28"/>
        </w:rPr>
        <w:t>влияние параметров на качества вина, был проведен анализ влияние местности качество исходного сырья. Были выявлены проблемы с которыми можно столкнуться при поиска оптимальной местности, и</w:t>
      </w:r>
      <w:r w:rsidRPr="00BE5624">
        <w:rPr>
          <w:rFonts w:ascii="Times New Roman" w:hAnsi="Times New Roman" w:cs="Times New Roman"/>
          <w:sz w:val="28"/>
          <w:szCs w:val="28"/>
        </w:rPr>
        <w:t xml:space="preserve">з которого был сделан вывод о необходимости модернизации. </w:t>
      </w:r>
    </w:p>
    <w:p w:rsidR="00BE5624" w:rsidRPr="00BE5624" w:rsidRDefault="000600F1" w:rsidP="00614EE5">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В ходе данной работы был</w:t>
      </w:r>
      <w:r w:rsidR="00614EE5">
        <w:rPr>
          <w:rFonts w:ascii="Times New Roman" w:hAnsi="Times New Roman" w:cs="Times New Roman"/>
          <w:sz w:val="28"/>
          <w:szCs w:val="28"/>
        </w:rPr>
        <w:t>о разработано решение, облегчающее</w:t>
      </w:r>
      <w:r>
        <w:rPr>
          <w:rFonts w:ascii="Times New Roman" w:hAnsi="Times New Roman" w:cs="Times New Roman"/>
          <w:sz w:val="28"/>
          <w:szCs w:val="28"/>
        </w:rPr>
        <w:t xml:space="preserve"> процесс поиска местности</w:t>
      </w:r>
      <w:r w:rsidR="00BE5624" w:rsidRPr="00BE5624">
        <w:rPr>
          <w:rFonts w:ascii="Times New Roman" w:hAnsi="Times New Roman" w:cs="Times New Roman"/>
          <w:sz w:val="28"/>
          <w:szCs w:val="28"/>
        </w:rPr>
        <w:t xml:space="preserve">. </w:t>
      </w:r>
      <w:r w:rsidR="00614EE5">
        <w:rPr>
          <w:rFonts w:ascii="Times New Roman" w:hAnsi="Times New Roman" w:cs="Times New Roman"/>
          <w:sz w:val="28"/>
          <w:szCs w:val="28"/>
        </w:rPr>
        <w:t>В частности, р</w:t>
      </w:r>
      <w:r w:rsidR="00147CEB">
        <w:rPr>
          <w:rFonts w:ascii="Times New Roman" w:hAnsi="Times New Roman" w:cs="Times New Roman"/>
          <w:sz w:val="28"/>
          <w:szCs w:val="28"/>
        </w:rPr>
        <w:t>азработана а</w:t>
      </w:r>
      <w:r w:rsidR="00614EE5">
        <w:rPr>
          <w:rFonts w:ascii="Times New Roman" w:hAnsi="Times New Roman" w:cs="Times New Roman"/>
          <w:sz w:val="28"/>
          <w:szCs w:val="28"/>
        </w:rPr>
        <w:t xml:space="preserve">рхитектура приложения; </w:t>
      </w:r>
      <w:r w:rsidR="00147CEB">
        <w:rPr>
          <w:rFonts w:ascii="Times New Roman" w:hAnsi="Times New Roman" w:cs="Times New Roman"/>
          <w:sz w:val="28"/>
          <w:szCs w:val="28"/>
        </w:rPr>
        <w:t>ролевая модель для разграниченного взаимодействия с приложением</w:t>
      </w:r>
      <w:r w:rsidR="00614EE5">
        <w:rPr>
          <w:rFonts w:ascii="Times New Roman" w:hAnsi="Times New Roman" w:cs="Times New Roman"/>
          <w:sz w:val="28"/>
          <w:szCs w:val="28"/>
        </w:rPr>
        <w:t xml:space="preserve">; </w:t>
      </w:r>
      <w:r w:rsidR="00147CEB">
        <w:rPr>
          <w:rFonts w:ascii="Times New Roman" w:hAnsi="Times New Roman" w:cs="Times New Roman"/>
          <w:sz w:val="28"/>
          <w:szCs w:val="28"/>
        </w:rPr>
        <w:t>система создани</w:t>
      </w:r>
      <w:r w:rsidR="00614EE5">
        <w:rPr>
          <w:rFonts w:ascii="Times New Roman" w:hAnsi="Times New Roman" w:cs="Times New Roman"/>
          <w:sz w:val="28"/>
          <w:szCs w:val="28"/>
        </w:rPr>
        <w:t>я</w:t>
      </w:r>
      <w:r w:rsidR="00147CEB">
        <w:rPr>
          <w:rFonts w:ascii="Times New Roman" w:hAnsi="Times New Roman" w:cs="Times New Roman"/>
          <w:sz w:val="28"/>
          <w:szCs w:val="28"/>
        </w:rPr>
        <w:t xml:space="preserve"> набора местности, сбора климатических и почвенных данных</w:t>
      </w:r>
      <w:ins w:id="1031" w:author="root" w:date="2023-06-07T14:40:00Z">
        <w:r w:rsidR="002971A2" w:rsidRPr="002971A2">
          <w:rPr>
            <w:rFonts w:ascii="Times New Roman" w:hAnsi="Times New Roman" w:cs="Times New Roman"/>
            <w:sz w:val="28"/>
            <w:szCs w:val="28"/>
            <w:rPrChange w:id="1032" w:author="root" w:date="2023-06-07T14:40:00Z">
              <w:rPr>
                <w:rFonts w:ascii="Times New Roman" w:hAnsi="Times New Roman" w:cs="Times New Roman"/>
                <w:sz w:val="28"/>
                <w:szCs w:val="28"/>
                <w:lang w:val="en-US"/>
              </w:rPr>
            </w:rPrChange>
          </w:rPr>
          <w:t>;</w:t>
        </w:r>
        <w:r w:rsidR="002971A2" w:rsidRPr="002971A2">
          <w:t xml:space="preserve"> </w:t>
        </w:r>
        <w:r w:rsidR="002971A2" w:rsidRPr="002971A2">
          <w:rPr>
            <w:rFonts w:ascii="Times New Roman" w:hAnsi="Times New Roman" w:cs="Times New Roman"/>
            <w:sz w:val="28"/>
            <w:szCs w:val="28"/>
          </w:rPr>
          <w:t>системы машинного обучения</w:t>
        </w:r>
        <w:r w:rsidR="002971A2" w:rsidRPr="002971A2">
          <w:rPr>
            <w:rFonts w:ascii="Times New Roman" w:hAnsi="Times New Roman" w:cs="Times New Roman"/>
            <w:sz w:val="28"/>
            <w:szCs w:val="28"/>
            <w:rPrChange w:id="1033" w:author="root" w:date="2023-06-07T14:40:00Z">
              <w:rPr>
                <w:rFonts w:ascii="Times New Roman" w:hAnsi="Times New Roman" w:cs="Times New Roman"/>
                <w:sz w:val="28"/>
                <w:szCs w:val="28"/>
                <w:lang w:val="en-US"/>
              </w:rPr>
            </w:rPrChange>
          </w:rPr>
          <w:t xml:space="preserve"> </w:t>
        </w:r>
        <w:r w:rsidR="002971A2">
          <w:rPr>
            <w:rFonts w:ascii="Times New Roman" w:hAnsi="Times New Roman" w:cs="Times New Roman"/>
            <w:sz w:val="28"/>
            <w:szCs w:val="28"/>
          </w:rPr>
          <w:t>и оценка качества модели</w:t>
        </w:r>
        <w:r w:rsidR="002971A2" w:rsidRPr="002971A2">
          <w:rPr>
            <w:rFonts w:ascii="Times New Roman" w:hAnsi="Times New Roman" w:cs="Times New Roman"/>
            <w:sz w:val="28"/>
            <w:szCs w:val="28"/>
            <w:rPrChange w:id="1034" w:author="root" w:date="2023-06-07T14:40:00Z">
              <w:rPr>
                <w:rFonts w:ascii="Times New Roman" w:hAnsi="Times New Roman" w:cs="Times New Roman"/>
                <w:sz w:val="28"/>
                <w:szCs w:val="28"/>
                <w:lang w:val="en-US"/>
              </w:rPr>
            </w:rPrChange>
          </w:rPr>
          <w:t xml:space="preserve">; </w:t>
        </w:r>
        <w:r w:rsidR="002971A2">
          <w:rPr>
            <w:rFonts w:ascii="Times New Roman" w:hAnsi="Times New Roman" w:cs="Times New Roman"/>
            <w:sz w:val="28"/>
            <w:szCs w:val="28"/>
          </w:rPr>
          <w:t>р</w:t>
        </w:r>
        <w:r w:rsidR="002971A2" w:rsidRPr="002971A2">
          <w:rPr>
            <w:rFonts w:ascii="Times New Roman" w:hAnsi="Times New Roman" w:cs="Times New Roman"/>
            <w:sz w:val="28"/>
            <w:szCs w:val="28"/>
          </w:rPr>
          <w:t>азработана серверная часть приложения, для удобного доступа к данным</w:t>
        </w:r>
      </w:ins>
      <w:ins w:id="1035" w:author="root" w:date="2023-06-07T14:42:00Z">
        <w:r w:rsidR="002971A2" w:rsidRPr="002971A2">
          <w:rPr>
            <w:rFonts w:ascii="Times New Roman" w:hAnsi="Times New Roman" w:cs="Times New Roman"/>
            <w:sz w:val="28"/>
            <w:szCs w:val="28"/>
            <w:rPrChange w:id="1036" w:author="root" w:date="2023-06-07T14:42:00Z">
              <w:rPr>
                <w:rFonts w:ascii="Times New Roman" w:hAnsi="Times New Roman" w:cs="Times New Roman"/>
                <w:sz w:val="28"/>
                <w:szCs w:val="28"/>
                <w:lang w:val="en-US"/>
              </w:rPr>
            </w:rPrChange>
          </w:rPr>
          <w:t xml:space="preserve">; </w:t>
        </w:r>
      </w:ins>
      <w:ins w:id="1037" w:author="root" w:date="2023-06-07T14:43:00Z">
        <w:r w:rsidR="002971A2">
          <w:rPr>
            <w:rFonts w:ascii="Times New Roman" w:hAnsi="Times New Roman" w:cs="Times New Roman"/>
            <w:sz w:val="28"/>
            <w:szCs w:val="28"/>
          </w:rPr>
          <w:t>р</w:t>
        </w:r>
      </w:ins>
      <w:ins w:id="1038" w:author="root" w:date="2023-06-07T14:42:00Z">
        <w:r w:rsidR="002971A2" w:rsidRPr="002971A2">
          <w:rPr>
            <w:rFonts w:ascii="Times New Roman" w:hAnsi="Times New Roman" w:cs="Times New Roman"/>
            <w:sz w:val="28"/>
            <w:szCs w:val="28"/>
          </w:rPr>
          <w:t>азработан пользовательский и</w:t>
        </w:r>
        <w:r w:rsidR="002971A2">
          <w:rPr>
            <w:rFonts w:ascii="Times New Roman" w:hAnsi="Times New Roman" w:cs="Times New Roman"/>
            <w:sz w:val="28"/>
            <w:szCs w:val="28"/>
          </w:rPr>
          <w:t>нтерфейс для отображение результатов работы приложения</w:t>
        </w:r>
      </w:ins>
      <w:r w:rsidR="00147CEB">
        <w:rPr>
          <w:rFonts w:ascii="Times New Roman" w:hAnsi="Times New Roman" w:cs="Times New Roman"/>
          <w:sz w:val="28"/>
          <w:szCs w:val="28"/>
        </w:rPr>
        <w:t xml:space="preserve">. </w:t>
      </w:r>
    </w:p>
    <w:p w:rsidR="00BE5624" w:rsidRPr="002971A2" w:rsidDel="002971A2" w:rsidRDefault="00E17935">
      <w:pPr>
        <w:pStyle w:val="a8"/>
        <w:numPr>
          <w:ilvl w:val="0"/>
          <w:numId w:val="13"/>
        </w:numPr>
        <w:spacing w:after="0" w:line="360" w:lineRule="auto"/>
        <w:ind w:left="0" w:firstLine="709"/>
        <w:jc w:val="both"/>
        <w:rPr>
          <w:del w:id="1039" w:author="root" w:date="2023-06-07T14:43:00Z"/>
          <w:rFonts w:ascii="Times New Roman" w:hAnsi="Times New Roman" w:cs="Times New Roman"/>
          <w:b/>
          <w:bCs/>
          <w:sz w:val="28"/>
          <w:szCs w:val="28"/>
          <w:rPrChange w:id="1040" w:author="root" w:date="2023-06-07T14:43:00Z">
            <w:rPr>
              <w:del w:id="1041" w:author="root" w:date="2023-06-07T14:43:00Z"/>
              <w:rFonts w:ascii="Times New Roman" w:hAnsi="Times New Roman" w:cs="Times New Roman"/>
              <w:b/>
              <w:bCs/>
              <w:sz w:val="28"/>
              <w:szCs w:val="28"/>
              <w:highlight w:val="yellow"/>
            </w:rPr>
          </w:rPrChange>
        </w:rPr>
        <w:pPrChange w:id="1042" w:author="root" w:date="2023-06-07T00:42:00Z">
          <w:pPr>
            <w:pStyle w:val="a8"/>
            <w:numPr>
              <w:numId w:val="26"/>
            </w:numPr>
            <w:tabs>
              <w:tab w:val="num" w:pos="360"/>
              <w:tab w:val="num" w:pos="720"/>
            </w:tabs>
            <w:spacing w:after="0" w:line="360" w:lineRule="auto"/>
            <w:ind w:left="0" w:firstLine="709"/>
            <w:jc w:val="both"/>
          </w:pPr>
        </w:pPrChange>
      </w:pPr>
      <w:del w:id="1043" w:author="root" w:date="2023-06-07T14:43:00Z">
        <w:r w:rsidRPr="002971A2" w:rsidDel="002971A2">
          <w:rPr>
            <w:rFonts w:ascii="Times New Roman" w:hAnsi="Times New Roman" w:cs="Times New Roman"/>
            <w:bCs/>
            <w:sz w:val="28"/>
            <w:szCs w:val="28"/>
            <w:rPrChange w:id="1044" w:author="root" w:date="2023-06-07T14:43:00Z">
              <w:rPr>
                <w:rFonts w:ascii="Times New Roman" w:hAnsi="Times New Roman" w:cs="Times New Roman"/>
                <w:bCs/>
                <w:sz w:val="28"/>
                <w:szCs w:val="28"/>
                <w:highlight w:val="yellow"/>
              </w:rPr>
            </w:rPrChange>
          </w:rPr>
          <w:delText>Разработана системы машинного обучения, впоследствии используемая для оценки местности.</w:delText>
        </w:r>
      </w:del>
    </w:p>
    <w:p w:rsidR="00BE5624" w:rsidRPr="002971A2" w:rsidDel="002971A2" w:rsidRDefault="00E17935">
      <w:pPr>
        <w:pStyle w:val="a8"/>
        <w:numPr>
          <w:ilvl w:val="0"/>
          <w:numId w:val="13"/>
        </w:numPr>
        <w:spacing w:after="0" w:line="360" w:lineRule="auto"/>
        <w:ind w:left="0" w:firstLine="709"/>
        <w:jc w:val="both"/>
        <w:rPr>
          <w:del w:id="1045" w:author="root" w:date="2023-06-07T14:43:00Z"/>
          <w:rFonts w:ascii="Times New Roman" w:hAnsi="Times New Roman" w:cs="Times New Roman"/>
          <w:b/>
          <w:bCs/>
          <w:sz w:val="28"/>
          <w:szCs w:val="28"/>
          <w:rPrChange w:id="1046" w:author="root" w:date="2023-06-07T14:43:00Z">
            <w:rPr>
              <w:del w:id="1047" w:author="root" w:date="2023-06-07T14:43:00Z"/>
              <w:rFonts w:ascii="Times New Roman" w:hAnsi="Times New Roman" w:cs="Times New Roman"/>
              <w:b/>
              <w:bCs/>
              <w:sz w:val="28"/>
              <w:szCs w:val="28"/>
              <w:highlight w:val="yellow"/>
            </w:rPr>
          </w:rPrChange>
        </w:rPr>
        <w:pPrChange w:id="1048" w:author="root" w:date="2023-06-07T00:42:00Z">
          <w:pPr>
            <w:pStyle w:val="a8"/>
            <w:numPr>
              <w:numId w:val="26"/>
            </w:numPr>
            <w:tabs>
              <w:tab w:val="num" w:pos="360"/>
              <w:tab w:val="num" w:pos="720"/>
            </w:tabs>
            <w:spacing w:after="0" w:line="360" w:lineRule="auto"/>
            <w:ind w:left="0" w:firstLine="709"/>
            <w:jc w:val="both"/>
          </w:pPr>
        </w:pPrChange>
      </w:pPr>
      <w:del w:id="1049" w:author="root" w:date="2023-06-07T14:43:00Z">
        <w:r w:rsidRPr="002971A2" w:rsidDel="002971A2">
          <w:rPr>
            <w:rFonts w:ascii="Times New Roman" w:hAnsi="Times New Roman" w:cs="Times New Roman"/>
            <w:sz w:val="28"/>
            <w:szCs w:val="28"/>
            <w:rPrChange w:id="1050" w:author="root" w:date="2023-06-07T14:43:00Z">
              <w:rPr>
                <w:rFonts w:ascii="Times New Roman" w:hAnsi="Times New Roman" w:cs="Times New Roman"/>
                <w:sz w:val="28"/>
                <w:szCs w:val="28"/>
                <w:highlight w:val="yellow"/>
              </w:rPr>
            </w:rPrChange>
          </w:rPr>
          <w:delText>Разработана серверная часть приложения, для удобного доступа к полученным данным.</w:delText>
        </w:r>
      </w:del>
    </w:p>
    <w:p w:rsidR="00BE5624" w:rsidRPr="002971A2" w:rsidDel="00A42A96" w:rsidRDefault="00E17935">
      <w:pPr>
        <w:pStyle w:val="a8"/>
        <w:numPr>
          <w:ilvl w:val="0"/>
          <w:numId w:val="13"/>
        </w:numPr>
        <w:spacing w:after="0" w:line="360" w:lineRule="auto"/>
        <w:ind w:left="0" w:firstLine="709"/>
        <w:jc w:val="both"/>
        <w:rPr>
          <w:del w:id="1051" w:author="root" w:date="2023-06-07T00:46:00Z"/>
          <w:rFonts w:ascii="Times New Roman" w:hAnsi="Times New Roman" w:cs="Times New Roman"/>
          <w:b/>
          <w:bCs/>
          <w:sz w:val="28"/>
          <w:szCs w:val="28"/>
          <w:rPrChange w:id="1052" w:author="root" w:date="2023-06-07T14:43:00Z">
            <w:rPr>
              <w:del w:id="1053" w:author="root" w:date="2023-06-07T00:46:00Z"/>
              <w:rFonts w:ascii="Times New Roman" w:hAnsi="Times New Roman" w:cs="Times New Roman"/>
              <w:b/>
              <w:bCs/>
              <w:sz w:val="28"/>
              <w:szCs w:val="28"/>
              <w:highlight w:val="yellow"/>
            </w:rPr>
          </w:rPrChange>
        </w:rPr>
        <w:pPrChange w:id="1054" w:author="root" w:date="2023-06-07T00:42:00Z">
          <w:pPr>
            <w:pStyle w:val="a8"/>
            <w:numPr>
              <w:numId w:val="26"/>
            </w:numPr>
            <w:tabs>
              <w:tab w:val="num" w:pos="360"/>
              <w:tab w:val="num" w:pos="720"/>
            </w:tabs>
            <w:spacing w:after="0" w:line="360" w:lineRule="auto"/>
            <w:ind w:left="0" w:firstLine="709"/>
            <w:jc w:val="both"/>
          </w:pPr>
        </w:pPrChange>
      </w:pPr>
      <w:del w:id="1055" w:author="root" w:date="2023-06-07T14:43:00Z">
        <w:r w:rsidRPr="002971A2" w:rsidDel="002971A2">
          <w:rPr>
            <w:rFonts w:ascii="Times New Roman" w:hAnsi="Times New Roman" w:cs="Times New Roman"/>
            <w:sz w:val="28"/>
            <w:szCs w:val="28"/>
            <w:rPrChange w:id="1056" w:author="root" w:date="2023-06-07T14:43:00Z">
              <w:rPr>
                <w:rFonts w:ascii="Times New Roman" w:hAnsi="Times New Roman" w:cs="Times New Roman"/>
                <w:sz w:val="28"/>
                <w:szCs w:val="28"/>
                <w:highlight w:val="yellow"/>
              </w:rPr>
            </w:rPrChange>
          </w:rPr>
          <w:delText>Разработан пользовательский интерфейс для отображение результатов работы системы</w:delText>
        </w:r>
      </w:del>
    </w:p>
    <w:p w:rsidR="00BE5624" w:rsidRPr="002971A2" w:rsidDel="002971A2" w:rsidRDefault="00BE5624">
      <w:pPr>
        <w:pStyle w:val="a8"/>
        <w:numPr>
          <w:ilvl w:val="0"/>
          <w:numId w:val="13"/>
        </w:numPr>
        <w:spacing w:after="0" w:line="360" w:lineRule="auto"/>
        <w:ind w:left="0" w:firstLine="709"/>
        <w:jc w:val="both"/>
        <w:rPr>
          <w:del w:id="1057" w:author="root" w:date="2023-06-07T14:43:00Z"/>
          <w:rFonts w:ascii="Times New Roman" w:hAnsi="Times New Roman" w:cs="Times New Roman"/>
          <w:b/>
          <w:bCs/>
          <w:sz w:val="28"/>
          <w:szCs w:val="28"/>
          <w:rPrChange w:id="1058" w:author="root" w:date="2023-06-07T14:43:00Z">
            <w:rPr>
              <w:del w:id="1059" w:author="root" w:date="2023-06-07T14:43:00Z"/>
              <w:rFonts w:ascii="Times New Roman" w:hAnsi="Times New Roman" w:cs="Times New Roman"/>
              <w:b/>
              <w:bCs/>
              <w:sz w:val="28"/>
              <w:szCs w:val="28"/>
              <w:highlight w:val="yellow"/>
            </w:rPr>
          </w:rPrChange>
        </w:rPr>
        <w:pPrChange w:id="1060" w:author="root" w:date="2023-06-07T00:46:00Z">
          <w:pPr>
            <w:pStyle w:val="a8"/>
            <w:numPr>
              <w:numId w:val="26"/>
            </w:numPr>
            <w:tabs>
              <w:tab w:val="num" w:pos="360"/>
              <w:tab w:val="num" w:pos="720"/>
            </w:tabs>
            <w:spacing w:after="0" w:line="360" w:lineRule="auto"/>
            <w:ind w:left="0" w:firstLine="709"/>
            <w:jc w:val="both"/>
          </w:pPr>
        </w:pPrChange>
      </w:pPr>
      <w:del w:id="1061" w:author="root" w:date="2023-06-07T00:46:00Z">
        <w:r w:rsidRPr="002971A2" w:rsidDel="00A42A96">
          <w:rPr>
            <w:rFonts w:ascii="Times New Roman" w:hAnsi="Times New Roman" w:cs="Times New Roman"/>
            <w:sz w:val="28"/>
            <w:szCs w:val="28"/>
            <w:rPrChange w:id="1062" w:author="root" w:date="2023-06-07T14:43:00Z">
              <w:rPr>
                <w:rFonts w:ascii="Times New Roman" w:hAnsi="Times New Roman" w:cs="Times New Roman"/>
                <w:sz w:val="28"/>
                <w:szCs w:val="28"/>
                <w:highlight w:val="yellow"/>
              </w:rPr>
            </w:rPrChange>
          </w:rPr>
          <w:delText>Определено оптимальное размещение средств автоматизации и сигнализации в щите управления, что обеспечивает удобство эксплуатации и надежность работы.</w:delText>
        </w:r>
      </w:del>
    </w:p>
    <w:p w:rsidR="00E17935" w:rsidRPr="002971A2" w:rsidDel="002971A2" w:rsidRDefault="00614EE5">
      <w:pPr>
        <w:pStyle w:val="a8"/>
        <w:numPr>
          <w:ilvl w:val="0"/>
          <w:numId w:val="13"/>
        </w:numPr>
        <w:spacing w:after="0" w:line="360" w:lineRule="auto"/>
        <w:ind w:left="0" w:firstLine="709"/>
        <w:jc w:val="both"/>
        <w:rPr>
          <w:del w:id="1063" w:author="root" w:date="2023-06-07T14:43:00Z"/>
          <w:rFonts w:ascii="Times New Roman" w:hAnsi="Times New Roman" w:cs="Times New Roman"/>
          <w:b/>
          <w:bCs/>
          <w:sz w:val="28"/>
          <w:szCs w:val="28"/>
          <w:rPrChange w:id="1064" w:author="root" w:date="2023-06-07T14:43:00Z">
            <w:rPr>
              <w:del w:id="1065" w:author="root" w:date="2023-06-07T14:43:00Z"/>
              <w:rFonts w:ascii="Times New Roman" w:hAnsi="Times New Roman" w:cs="Times New Roman"/>
              <w:b/>
              <w:bCs/>
              <w:sz w:val="28"/>
              <w:szCs w:val="28"/>
              <w:highlight w:val="yellow"/>
            </w:rPr>
          </w:rPrChange>
        </w:rPr>
        <w:pPrChange w:id="1066" w:author="root" w:date="2023-06-07T00:42:00Z">
          <w:pPr>
            <w:pStyle w:val="a8"/>
            <w:numPr>
              <w:numId w:val="26"/>
            </w:numPr>
            <w:tabs>
              <w:tab w:val="num" w:pos="360"/>
              <w:tab w:val="num" w:pos="720"/>
            </w:tabs>
            <w:spacing w:after="0" w:line="360" w:lineRule="auto"/>
            <w:ind w:left="0" w:firstLine="709"/>
            <w:jc w:val="both"/>
          </w:pPr>
        </w:pPrChange>
      </w:pPr>
      <w:del w:id="1067" w:author="root" w:date="2023-06-07T14:43:00Z">
        <w:r w:rsidRPr="002971A2" w:rsidDel="002971A2">
          <w:rPr>
            <w:rFonts w:ascii="Times New Roman" w:hAnsi="Times New Roman" w:cs="Times New Roman"/>
            <w:sz w:val="28"/>
            <w:szCs w:val="28"/>
            <w:rPrChange w:id="1068" w:author="root" w:date="2023-06-07T14:43:00Z">
              <w:rPr>
                <w:rFonts w:ascii="Times New Roman" w:hAnsi="Times New Roman" w:cs="Times New Roman"/>
                <w:sz w:val="28"/>
                <w:szCs w:val="28"/>
                <w:highlight w:val="yellow"/>
              </w:rPr>
            </w:rPrChange>
          </w:rPr>
          <w:delText>Разработан</w:delText>
        </w:r>
        <w:r w:rsidR="00E17935" w:rsidRPr="002971A2" w:rsidDel="002971A2">
          <w:rPr>
            <w:rFonts w:ascii="Times New Roman" w:hAnsi="Times New Roman" w:cs="Times New Roman"/>
            <w:sz w:val="28"/>
            <w:szCs w:val="28"/>
            <w:rPrChange w:id="1069" w:author="root" w:date="2023-06-07T14:43:00Z">
              <w:rPr>
                <w:rFonts w:ascii="Times New Roman" w:hAnsi="Times New Roman" w:cs="Times New Roman"/>
                <w:sz w:val="28"/>
                <w:szCs w:val="28"/>
                <w:highlight w:val="yellow"/>
              </w:rPr>
            </w:rPrChange>
          </w:rPr>
          <w:delText xml:space="preserve"> программный код приложения</w:delText>
        </w:r>
        <w:r w:rsidRPr="002971A2" w:rsidDel="002971A2">
          <w:rPr>
            <w:rFonts w:ascii="Times New Roman" w:hAnsi="Times New Roman" w:cs="Times New Roman"/>
            <w:sz w:val="28"/>
            <w:szCs w:val="28"/>
            <w:rPrChange w:id="1070" w:author="root" w:date="2023-06-07T14:43:00Z">
              <w:rPr>
                <w:rFonts w:ascii="Times New Roman" w:hAnsi="Times New Roman" w:cs="Times New Roman"/>
                <w:sz w:val="28"/>
                <w:szCs w:val="28"/>
                <w:highlight w:val="yellow"/>
              </w:rPr>
            </w:rPrChange>
          </w:rPr>
          <w:delText xml:space="preserve"> и машинного обучения ……..</w:delText>
        </w:r>
      </w:del>
    </w:p>
    <w:p w:rsidR="00BE5624" w:rsidRPr="00BE5624" w:rsidRDefault="00BE5624" w:rsidP="00BE5624">
      <w:pPr>
        <w:spacing w:after="0" w:line="360" w:lineRule="auto"/>
        <w:ind w:firstLine="709"/>
        <w:rPr>
          <w:rFonts w:ascii="Times New Roman" w:hAnsi="Times New Roman" w:cs="Times New Roman"/>
          <w:sz w:val="28"/>
          <w:szCs w:val="28"/>
        </w:rPr>
      </w:pPr>
      <w:r w:rsidRPr="002971A2">
        <w:rPr>
          <w:rFonts w:ascii="Times New Roman" w:hAnsi="Times New Roman" w:cs="Times New Roman"/>
          <w:sz w:val="28"/>
          <w:szCs w:val="28"/>
          <w:rPrChange w:id="1071" w:author="root" w:date="2023-06-07T14:43:00Z">
            <w:rPr>
              <w:rFonts w:ascii="Times New Roman" w:hAnsi="Times New Roman" w:cs="Times New Roman"/>
              <w:sz w:val="28"/>
              <w:szCs w:val="28"/>
              <w:highlight w:val="yellow"/>
            </w:rPr>
          </w:rPrChange>
        </w:rPr>
        <w:t>Таким образом, в ходе данной</w:t>
      </w:r>
      <w:r w:rsidRPr="00BE5624">
        <w:rPr>
          <w:rFonts w:ascii="Times New Roman" w:hAnsi="Times New Roman" w:cs="Times New Roman"/>
          <w:sz w:val="28"/>
          <w:szCs w:val="28"/>
        </w:rPr>
        <w:t xml:space="preserve"> работы </w:t>
      </w:r>
      <w:r w:rsidR="00DB1A43">
        <w:rPr>
          <w:rFonts w:ascii="Times New Roman" w:hAnsi="Times New Roman" w:cs="Times New Roman"/>
          <w:sz w:val="28"/>
          <w:szCs w:val="28"/>
        </w:rPr>
        <w:t>была разработана система оценивание и предоставления данных о выбранной местности</w:t>
      </w:r>
      <w:r w:rsidRPr="00BE5624">
        <w:rPr>
          <w:rFonts w:ascii="Times New Roman" w:hAnsi="Times New Roman" w:cs="Times New Roman"/>
          <w:sz w:val="28"/>
          <w:szCs w:val="28"/>
        </w:rPr>
        <w:t>. Это позволи</w:t>
      </w:r>
      <w:r w:rsidR="00DB1A43">
        <w:rPr>
          <w:rFonts w:ascii="Times New Roman" w:hAnsi="Times New Roman" w:cs="Times New Roman"/>
          <w:sz w:val="28"/>
          <w:szCs w:val="28"/>
        </w:rPr>
        <w:t>т оптимизировать поиск участка под виноградники</w:t>
      </w:r>
      <w:r w:rsidRPr="00BE5624">
        <w:rPr>
          <w:rFonts w:ascii="Times New Roman" w:hAnsi="Times New Roman" w:cs="Times New Roman"/>
          <w:sz w:val="28"/>
          <w:szCs w:val="28"/>
        </w:rPr>
        <w:t>.</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дальнейшем, результаты данной работы могут быть использованы </w:t>
      </w:r>
      <w:r w:rsidR="00267764">
        <w:rPr>
          <w:rFonts w:ascii="Times New Roman" w:hAnsi="Times New Roman" w:cs="Times New Roman"/>
          <w:sz w:val="28"/>
          <w:szCs w:val="28"/>
        </w:rPr>
        <w:t>для более быстрого и точного поиска места под выращивания винограда, данные работа будет полезно не только для начинающих свое дело, но и людям которые давно занимаются производством вина.</w:t>
      </w:r>
    </w:p>
    <w:p w:rsidR="003B62D2" w:rsidRDefault="003B62D2" w:rsidP="003B62D2">
      <w:pPr>
        <w:rPr>
          <w:ins w:id="1072" w:author="root" w:date="2023-06-07T00:46:00Z"/>
        </w:rPr>
      </w:pPr>
    </w:p>
    <w:p w:rsidR="004A0976" w:rsidRDefault="004A0976" w:rsidP="003B62D2">
      <w:pPr>
        <w:rPr>
          <w:ins w:id="1073" w:author="root" w:date="2023-06-07T00:46:00Z"/>
        </w:rPr>
      </w:pPr>
    </w:p>
    <w:p w:rsidR="004A0976" w:rsidRDefault="004A0976" w:rsidP="003B62D2">
      <w:pPr>
        <w:rPr>
          <w:ins w:id="1074" w:author="root" w:date="2023-06-07T14:43:00Z"/>
        </w:rPr>
      </w:pPr>
    </w:p>
    <w:p w:rsidR="002971A2" w:rsidRDefault="002971A2" w:rsidP="003B62D2">
      <w:pPr>
        <w:rPr>
          <w:ins w:id="1075" w:author="root" w:date="2023-06-07T14:43:00Z"/>
        </w:rPr>
      </w:pPr>
    </w:p>
    <w:p w:rsidR="002971A2" w:rsidRDefault="002971A2" w:rsidP="003B62D2">
      <w:pPr>
        <w:rPr>
          <w:ins w:id="1076" w:author="root" w:date="2023-06-07T14:43:00Z"/>
        </w:rPr>
      </w:pPr>
    </w:p>
    <w:p w:rsidR="002971A2" w:rsidRDefault="002971A2" w:rsidP="003B62D2">
      <w:pPr>
        <w:rPr>
          <w:ins w:id="1077" w:author="root" w:date="2023-06-07T14:43:00Z"/>
        </w:rPr>
      </w:pPr>
    </w:p>
    <w:p w:rsidR="002971A2" w:rsidRDefault="002971A2" w:rsidP="003B62D2">
      <w:pPr>
        <w:rPr>
          <w:ins w:id="1078" w:author="root" w:date="2023-06-07T14:43:00Z"/>
        </w:rPr>
      </w:pPr>
    </w:p>
    <w:p w:rsidR="002971A2" w:rsidRDefault="002971A2" w:rsidP="003B62D2">
      <w:pPr>
        <w:rPr>
          <w:ins w:id="1079" w:author="root" w:date="2023-06-07T00:46:00Z"/>
        </w:rPr>
      </w:pPr>
    </w:p>
    <w:p w:rsidR="004A0976" w:rsidRDefault="004A0976" w:rsidP="003B62D2"/>
    <w:p w:rsidR="00BD3708" w:rsidRPr="00843411" w:rsidRDefault="00BD3708" w:rsidP="003B62D2"/>
    <w:p w:rsidR="004128C9" w:rsidRDefault="004128C9" w:rsidP="00C8078E">
      <w:pPr>
        <w:pStyle w:val="1"/>
        <w:spacing w:before="0" w:beforeAutospacing="0" w:after="0" w:afterAutospacing="0" w:line="360" w:lineRule="auto"/>
        <w:ind w:firstLine="709"/>
        <w:jc w:val="center"/>
        <w:rPr>
          <w:sz w:val="28"/>
          <w:szCs w:val="28"/>
        </w:rPr>
      </w:pPr>
      <w:bookmarkStart w:id="1080" w:name="_Toc137041526"/>
      <w:r w:rsidRPr="00843411">
        <w:rPr>
          <w:sz w:val="28"/>
          <w:szCs w:val="28"/>
        </w:rPr>
        <w:lastRenderedPageBreak/>
        <w:t>Приложение</w:t>
      </w:r>
      <w:bookmarkEnd w:id="1080"/>
    </w:p>
    <w:p w:rsidR="00BD3708" w:rsidRPr="00843411" w:rsidRDefault="00BD3708" w:rsidP="00C8078E">
      <w:pPr>
        <w:pStyle w:val="1"/>
        <w:spacing w:before="0" w:beforeAutospacing="0" w:after="0" w:afterAutospacing="0" w:line="360" w:lineRule="auto"/>
        <w:ind w:firstLine="709"/>
        <w:jc w:val="center"/>
        <w:rPr>
          <w:sz w:val="28"/>
          <w:szCs w:val="28"/>
        </w:rPr>
      </w:pPr>
      <w:bookmarkStart w:id="1081" w:name="_Toc137041527"/>
      <w:r>
        <w:rPr>
          <w:sz w:val="28"/>
          <w:szCs w:val="28"/>
        </w:rPr>
        <w:t>П.1 Ключевые слова</w:t>
      </w:r>
      <w:bookmarkEnd w:id="1081"/>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Полигон</w:t>
      </w:r>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Представляет из себя цветной квадрат, который содержат погодные и почвенные параметры, а также его качество. Параметры берутся от центра квадрата!</w:t>
      </w:r>
    </w:p>
    <w:p w:rsidR="004128C9" w:rsidRPr="00843411" w:rsidRDefault="004128C9" w:rsidP="004F1DEC">
      <w:pPr>
        <w:spacing w:after="0" w:line="360" w:lineRule="auto"/>
        <w:ind w:firstLine="709"/>
        <w:jc w:val="both"/>
        <w:rPr>
          <w:rFonts w:ascii="Times New Roman" w:hAnsi="Times New Roman" w:cs="Times New Roman"/>
          <w:b/>
          <w:sz w:val="28"/>
          <w:szCs w:val="28"/>
        </w:rPr>
      </w:pPr>
      <w:proofErr w:type="spellStart"/>
      <w:r w:rsidRPr="00843411">
        <w:rPr>
          <w:rFonts w:ascii="Times New Roman" w:hAnsi="Times New Roman" w:cs="Times New Roman"/>
          <w:b/>
          <w:sz w:val="28"/>
          <w:szCs w:val="28"/>
        </w:rPr>
        <w:t>Скоринг</w:t>
      </w:r>
      <w:proofErr w:type="spellEnd"/>
    </w:p>
    <w:p w:rsidR="004128C9" w:rsidRPr="00843411" w:rsidRDefault="004128C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Коэффициент определяющий вероятность отношения полигона к классу пригодного для выращивания по шкале от 0 до 100</w:t>
      </w:r>
    </w:p>
    <w:p w:rsidR="003437B6" w:rsidRPr="00843411" w:rsidRDefault="003437B6"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файл, который обучен распознаванию определенных типов закономерностей.</w:t>
      </w:r>
    </w:p>
    <w:p w:rsidR="003F2A93" w:rsidRPr="00843411" w:rsidRDefault="003F2A9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3F2A93" w:rsidRPr="00843411" w:rsidRDefault="003F2A93"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описание способов взаимодействия одной компьютерной программы с другими.</w:t>
      </w:r>
    </w:p>
    <w:p w:rsidR="00E21C55" w:rsidRPr="00843411" w:rsidRDefault="00E21C55"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Словарь</w:t>
      </w:r>
    </w:p>
    <w:p w:rsidR="00E21C55" w:rsidRPr="00843411" w:rsidRDefault="00E21C55"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неупорядоченные коллекции произвольных объектов с доступом по ключу. {</w:t>
      </w:r>
      <w:r w:rsidR="00277975" w:rsidRPr="00843411">
        <w:rPr>
          <w:rFonts w:ascii="Times New Roman" w:hAnsi="Times New Roman" w:cs="Times New Roman"/>
          <w:sz w:val="28"/>
          <w:szCs w:val="28"/>
          <w:shd w:val="clear" w:color="auto" w:fill="FFFFFF"/>
        </w:rPr>
        <w:t>ключ</w:t>
      </w:r>
      <w:r w:rsidRPr="00843411">
        <w:rPr>
          <w:rFonts w:ascii="Times New Roman" w:hAnsi="Times New Roman" w:cs="Times New Roman"/>
          <w:sz w:val="28"/>
          <w:szCs w:val="28"/>
          <w:shd w:val="clear" w:color="auto" w:fill="FFFFFF"/>
        </w:rPr>
        <w:t xml:space="preserve">: </w:t>
      </w:r>
      <w:r w:rsidR="00277975" w:rsidRPr="00843411">
        <w:rPr>
          <w:rFonts w:ascii="Times New Roman" w:hAnsi="Times New Roman" w:cs="Times New Roman"/>
          <w:sz w:val="28"/>
          <w:szCs w:val="28"/>
          <w:shd w:val="clear" w:color="auto" w:fill="FFFFFF"/>
        </w:rPr>
        <w:t>значение</w:t>
      </w:r>
      <w:r w:rsidRPr="00843411">
        <w:rPr>
          <w:rFonts w:ascii="Times New Roman" w:hAnsi="Times New Roman" w:cs="Times New Roman"/>
          <w:sz w:val="28"/>
          <w:szCs w:val="28"/>
          <w:shd w:val="clear" w:color="auto" w:fill="FFFFFF"/>
        </w:rPr>
        <w:t>, …}</w:t>
      </w:r>
    </w:p>
    <w:p w:rsidR="00FB3382" w:rsidRPr="00843411" w:rsidRDefault="00FB3382" w:rsidP="004F1DEC">
      <w:pPr>
        <w:spacing w:after="0" w:line="360" w:lineRule="auto"/>
        <w:ind w:firstLine="709"/>
        <w:jc w:val="both"/>
        <w:rPr>
          <w:rFonts w:ascii="Times New Roman" w:hAnsi="Times New Roman" w:cs="Times New Roman"/>
          <w:b/>
          <w:sz w:val="28"/>
          <w:szCs w:val="28"/>
        </w:rPr>
      </w:pPr>
      <w:proofErr w:type="spellStart"/>
      <w:proofErr w:type="gramStart"/>
      <w:r w:rsidRPr="00843411">
        <w:rPr>
          <w:rFonts w:ascii="Times New Roman" w:hAnsi="Times New Roman" w:cs="Times New Roman"/>
          <w:b/>
          <w:sz w:val="28"/>
          <w:szCs w:val="28"/>
          <w:lang w:val="en-US"/>
        </w:rPr>
        <w:t>dataframe</w:t>
      </w:r>
      <w:proofErr w:type="spellEnd"/>
      <w:proofErr w:type="gramEnd"/>
    </w:p>
    <w:p w:rsidR="00FB3382" w:rsidRPr="00843411" w:rsidRDefault="00FB338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модели-читаемый формат</w:t>
      </w:r>
    </w:p>
    <w:p w:rsidR="00A234D4" w:rsidRPr="00843411" w:rsidRDefault="00A234D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Метка</w:t>
      </w:r>
    </w:p>
    <w:p w:rsidR="00A234D4" w:rsidRPr="00843411" w:rsidRDefault="00A234D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Признак</w:t>
      </w:r>
      <w:proofErr w:type="gramEnd"/>
      <w:r w:rsidRPr="00843411">
        <w:rPr>
          <w:rFonts w:ascii="Times New Roman" w:hAnsi="Times New Roman" w:cs="Times New Roman"/>
          <w:sz w:val="28"/>
          <w:szCs w:val="28"/>
        </w:rPr>
        <w:t xml:space="preserve"> который характеризует </w:t>
      </w:r>
      <w:r w:rsidR="00B6364E" w:rsidRPr="00843411">
        <w:rPr>
          <w:rFonts w:ascii="Times New Roman" w:hAnsi="Times New Roman" w:cs="Times New Roman"/>
          <w:sz w:val="28"/>
          <w:szCs w:val="28"/>
        </w:rPr>
        <w:t>либо можно выращивать, либо нельзя</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Сущность</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в котором реализуется бизнес логика</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Контроллер</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с которым осуществляется взаимодействие у ролевых пользователей</w:t>
      </w:r>
    </w:p>
    <w:p w:rsidR="0021387D" w:rsidRPr="00843411" w:rsidRDefault="0021387D"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Библиотеки</w:t>
      </w:r>
    </w:p>
    <w:p w:rsidR="0021387D" w:rsidRPr="00843411" w:rsidRDefault="0021387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набор связанных модулей. Он содержит пакеты кода, которые могут быть повторно использованы в различных программах.</w:t>
      </w:r>
    </w:p>
    <w:p w:rsidR="00866A4A" w:rsidRPr="00843411" w:rsidRDefault="00866A4A"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lastRenderedPageBreak/>
        <w:t>Датасет</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Набор данных в виде </w:t>
      </w:r>
      <w:proofErr w:type="spellStart"/>
      <w:r w:rsidRPr="00843411">
        <w:rPr>
          <w:rFonts w:ascii="Times New Roman" w:hAnsi="Times New Roman" w:cs="Times New Roman"/>
          <w:sz w:val="28"/>
          <w:szCs w:val="28"/>
          <w:shd w:val="clear" w:color="auto" w:fill="FFFFFF"/>
          <w:lang w:val="en-US"/>
        </w:rPr>
        <w:t>dataframe</w:t>
      </w:r>
      <w:proofErr w:type="spellEnd"/>
    </w:p>
    <w:p w:rsidR="00F97E4F" w:rsidRPr="00843411" w:rsidRDefault="00F97E4F"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 xml:space="preserve">Фреймворк </w:t>
      </w:r>
    </w:p>
    <w:p w:rsidR="00F97E4F" w:rsidRPr="00843411" w:rsidRDefault="00F97E4F"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готовый набор инструментов, который помогает быстро создать продукт</w:t>
      </w:r>
    </w:p>
    <w:p w:rsidR="00B104E4" w:rsidRPr="00843411" w:rsidRDefault="00B104E4"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Парсинг</w:t>
      </w:r>
      <w:proofErr w:type="spellEnd"/>
    </w:p>
    <w:p w:rsidR="00B104E4" w:rsidRPr="00843411" w:rsidRDefault="00B104E4"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Разбор строки на компоненты</w:t>
      </w:r>
    </w:p>
    <w:p w:rsidR="00364D9D" w:rsidRPr="00843411" w:rsidRDefault="00364D9D"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Состояние</w:t>
      </w:r>
    </w:p>
    <w:p w:rsidR="00364D9D" w:rsidRPr="00843411" w:rsidRDefault="00364D9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объект простого JS, позволяющий отслеживать данные компонента</w:t>
      </w:r>
    </w:p>
    <w:p w:rsidR="009E0E0B" w:rsidRPr="00843411" w:rsidRDefault="009E0E0B"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Перечень сокращение обозначение</w:t>
      </w:r>
    </w:p>
    <w:p w:rsidR="009E0E0B" w:rsidRDefault="009E0E0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СУБД – система управление базы данных</w:t>
      </w:r>
    </w:p>
    <w:p w:rsidR="00C8078E" w:rsidRPr="00843411" w:rsidRDefault="00C8078E" w:rsidP="004F1DEC">
      <w:pPr>
        <w:spacing w:after="0" w:line="360" w:lineRule="auto"/>
        <w:ind w:firstLine="709"/>
        <w:jc w:val="both"/>
        <w:rPr>
          <w:rFonts w:ascii="Times New Roman" w:hAnsi="Times New Roman" w:cs="Times New Roman"/>
          <w:sz w:val="28"/>
          <w:szCs w:val="28"/>
          <w:shd w:val="clear" w:color="auto" w:fill="FFFFFF"/>
        </w:rPr>
      </w:pPr>
    </w:p>
    <w:p w:rsidR="009C379F" w:rsidRPr="00843411" w:rsidRDefault="009C379F" w:rsidP="00C8078E">
      <w:pPr>
        <w:pStyle w:val="1"/>
        <w:spacing w:before="0" w:beforeAutospacing="0" w:after="0" w:afterAutospacing="0" w:line="360" w:lineRule="auto"/>
        <w:ind w:firstLine="709"/>
        <w:jc w:val="center"/>
        <w:rPr>
          <w:sz w:val="28"/>
          <w:szCs w:val="28"/>
        </w:rPr>
      </w:pPr>
      <w:bookmarkStart w:id="1082" w:name="_Toc137041528"/>
      <w:r w:rsidRPr="00843411">
        <w:rPr>
          <w:sz w:val="28"/>
          <w:szCs w:val="28"/>
        </w:rPr>
        <w:t>Список литературы</w:t>
      </w:r>
      <w:bookmarkEnd w:id="1082"/>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3"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"https://docs.python.org/3/index.html"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https://docs.python.org/3/index.html</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4"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"https://docs.djangoproject.com/en/4.2/"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https://docs.djangoproject.com/en/4.2/</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5"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"https://legacy.reactjs.org"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https://legacy.reactjs.org</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6"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"https://www.postgresql.org/docs/"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https://www.postgresql.org/docs/</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7"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"https://openweathermap.org"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https://openweathermap.org</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8"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"https://rest.isric.org/soilgrids/v2.0/docs" </w:instrText>
      </w:r>
      <w:r>
        <w:rPr>
          <w:rStyle w:val="a5"/>
          <w:rFonts w:ascii="Times New Roman" w:hAnsi="Times New Roman" w:cs="Times New Roman"/>
          <w:sz w:val="28"/>
          <w:szCs w:val="28"/>
        </w:rPr>
        <w:fldChar w:fldCharType="separate"/>
      </w:r>
      <w:r w:rsidR="008B204C" w:rsidRPr="00843411">
        <w:rPr>
          <w:rStyle w:val="a5"/>
          <w:rFonts w:ascii="Times New Roman" w:hAnsi="Times New Roman" w:cs="Times New Roman"/>
          <w:sz w:val="28"/>
          <w:szCs w:val="28"/>
        </w:rPr>
        <w:t>https://rest.isric.org/soilgrids/v2.0/docs</w:t>
      </w:r>
      <w:r>
        <w:rPr>
          <w:rStyle w:val="a5"/>
          <w:rFonts w:ascii="Times New Roman" w:hAnsi="Times New Roman" w:cs="Times New Roman"/>
          <w:sz w:val="28"/>
          <w:szCs w:val="28"/>
        </w:rPr>
        <w:fldChar w:fldCharType="end"/>
      </w:r>
    </w:p>
    <w:p w:rsidR="008B204C"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9"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"https://www.api.airmap.com/" </w:instrText>
      </w:r>
      <w:r>
        <w:rPr>
          <w:rStyle w:val="a5"/>
          <w:rFonts w:ascii="Times New Roman" w:hAnsi="Times New Roman" w:cs="Times New Roman"/>
          <w:sz w:val="28"/>
          <w:szCs w:val="28"/>
        </w:rPr>
        <w:fldChar w:fldCharType="separate"/>
      </w:r>
      <w:r w:rsidR="008B204C" w:rsidRPr="00843411">
        <w:rPr>
          <w:rStyle w:val="a5"/>
          <w:rFonts w:ascii="Times New Roman" w:hAnsi="Times New Roman" w:cs="Times New Roman"/>
          <w:sz w:val="28"/>
          <w:szCs w:val="28"/>
        </w:rPr>
        <w:t>https://www.api.airmap.com/</w:t>
      </w:r>
      <w:r>
        <w:rPr>
          <w:rStyle w:val="a5"/>
          <w:rFonts w:ascii="Times New Roman" w:hAnsi="Times New Roman" w:cs="Times New Roman"/>
          <w:sz w:val="28"/>
          <w:szCs w:val="28"/>
        </w:rPr>
        <w:fldChar w:fldCharType="end"/>
      </w:r>
    </w:p>
    <w:p w:rsidR="008B204C" w:rsidRPr="00843411" w:rsidRDefault="008B204C">
      <w:pPr>
        <w:pStyle w:val="ac"/>
        <w:numPr>
          <w:ilvl w:val="0"/>
          <w:numId w:val="11"/>
        </w:numPr>
        <w:spacing w:line="360" w:lineRule="auto"/>
        <w:ind w:left="0" w:firstLine="709"/>
        <w:jc w:val="both"/>
        <w:rPr>
          <w:rFonts w:ascii="Times New Roman" w:hAnsi="Times New Roman" w:cs="Times New Roman"/>
          <w:sz w:val="28"/>
          <w:szCs w:val="28"/>
        </w:rPr>
        <w:pPrChange w:id="1090"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Секреты выращивания винограда в любом климате </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Жвакин</w:t>
      </w:r>
      <w:proofErr w:type="spellEnd"/>
      <w:r w:rsidR="00886C91" w:rsidRPr="00843411">
        <w:rPr>
          <w:rFonts w:ascii="Times New Roman" w:hAnsi="Times New Roman" w:cs="Times New Roman"/>
          <w:sz w:val="28"/>
          <w:szCs w:val="28"/>
        </w:rPr>
        <w:t>, 2017.</w:t>
      </w:r>
    </w:p>
    <w:p w:rsidR="00886C91" w:rsidRPr="00843411" w:rsidRDefault="00886C91">
      <w:pPr>
        <w:pStyle w:val="ac"/>
        <w:numPr>
          <w:ilvl w:val="0"/>
          <w:numId w:val="11"/>
        </w:numPr>
        <w:spacing w:line="360" w:lineRule="auto"/>
        <w:ind w:left="0" w:firstLine="709"/>
        <w:jc w:val="both"/>
        <w:rPr>
          <w:rFonts w:ascii="Times New Roman" w:hAnsi="Times New Roman" w:cs="Times New Roman"/>
          <w:sz w:val="28"/>
          <w:szCs w:val="28"/>
        </w:rPr>
        <w:pPrChange w:id="1091" w:author="root" w:date="2023-06-07T00:42:00Z">
          <w:pPr>
            <w:pStyle w:val="ac"/>
            <w:numPr>
              <w:numId w:val="27"/>
            </w:numPr>
            <w:tabs>
              <w:tab w:val="num" w:pos="360"/>
              <w:tab w:val="num" w:pos="720"/>
            </w:tabs>
            <w:spacing w:line="360" w:lineRule="auto"/>
            <w:ind w:left="720" w:firstLine="709"/>
            <w:jc w:val="both"/>
          </w:pPr>
        </w:pPrChange>
      </w:pPr>
      <w:proofErr w:type="spellStart"/>
      <w:r w:rsidRPr="00843411">
        <w:rPr>
          <w:rFonts w:ascii="Times New Roman" w:hAnsi="Times New Roman" w:cs="Times New Roman"/>
          <w:sz w:val="28"/>
          <w:szCs w:val="28"/>
        </w:rPr>
        <w:t>Доброглав</w:t>
      </w:r>
      <w:proofErr w:type="spellEnd"/>
      <w:r w:rsidRPr="00843411">
        <w:rPr>
          <w:rFonts w:ascii="Times New Roman" w:hAnsi="Times New Roman" w:cs="Times New Roman"/>
          <w:sz w:val="28"/>
          <w:szCs w:val="28"/>
        </w:rPr>
        <w:t xml:space="preserve"> Е.С., </w:t>
      </w:r>
      <w:proofErr w:type="spellStart"/>
      <w:r w:rsidRPr="00843411">
        <w:rPr>
          <w:rFonts w:ascii="Times New Roman" w:hAnsi="Times New Roman" w:cs="Times New Roman"/>
          <w:sz w:val="28"/>
          <w:szCs w:val="28"/>
        </w:rPr>
        <w:t>Вейшторд</w:t>
      </w:r>
      <w:proofErr w:type="spellEnd"/>
      <w:r w:rsidRPr="00843411">
        <w:rPr>
          <w:rFonts w:ascii="Times New Roman" w:hAnsi="Times New Roman" w:cs="Times New Roman"/>
          <w:sz w:val="28"/>
          <w:szCs w:val="28"/>
        </w:rPr>
        <w:t xml:space="preserve"> И.П. Производство советского шампанского. – М.: </w:t>
      </w:r>
      <w:proofErr w:type="spellStart"/>
      <w:r w:rsidRPr="00843411">
        <w:rPr>
          <w:rFonts w:ascii="Times New Roman" w:hAnsi="Times New Roman" w:cs="Times New Roman"/>
          <w:sz w:val="28"/>
          <w:szCs w:val="28"/>
        </w:rPr>
        <w:t>Агропромиздат</w:t>
      </w:r>
      <w:proofErr w:type="spellEnd"/>
      <w:r w:rsidRPr="00843411">
        <w:rPr>
          <w:rFonts w:ascii="Times New Roman" w:hAnsi="Times New Roman" w:cs="Times New Roman"/>
          <w:sz w:val="28"/>
          <w:szCs w:val="28"/>
        </w:rPr>
        <w:t>, 1987.</w:t>
      </w:r>
    </w:p>
    <w:p w:rsidR="00886C91" w:rsidRPr="00843411" w:rsidRDefault="00886C91">
      <w:pPr>
        <w:pStyle w:val="ac"/>
        <w:numPr>
          <w:ilvl w:val="0"/>
          <w:numId w:val="11"/>
        </w:numPr>
        <w:spacing w:line="360" w:lineRule="auto"/>
        <w:ind w:left="0" w:firstLine="709"/>
        <w:jc w:val="both"/>
        <w:rPr>
          <w:rFonts w:ascii="Times New Roman" w:hAnsi="Times New Roman" w:cs="Times New Roman"/>
          <w:sz w:val="28"/>
          <w:szCs w:val="28"/>
        </w:rPr>
        <w:pPrChange w:id="1092"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Кишковский</w:t>
      </w:r>
      <w:proofErr w:type="spellEnd"/>
      <w:r w:rsidRPr="00843411">
        <w:rPr>
          <w:rFonts w:ascii="Times New Roman" w:hAnsi="Times New Roman" w:cs="Times New Roman"/>
          <w:sz w:val="28"/>
          <w:szCs w:val="28"/>
        </w:rPr>
        <w:t xml:space="preserve"> З.Н., </w:t>
      </w:r>
      <w:proofErr w:type="spellStart"/>
      <w:r w:rsidRPr="00843411">
        <w:rPr>
          <w:rFonts w:ascii="Times New Roman" w:hAnsi="Times New Roman" w:cs="Times New Roman"/>
          <w:sz w:val="28"/>
          <w:szCs w:val="28"/>
        </w:rPr>
        <w:t>Мержаниан</w:t>
      </w:r>
      <w:proofErr w:type="spellEnd"/>
      <w:r w:rsidRPr="00843411">
        <w:rPr>
          <w:rFonts w:ascii="Times New Roman" w:hAnsi="Times New Roman" w:cs="Times New Roman"/>
          <w:sz w:val="28"/>
          <w:szCs w:val="28"/>
        </w:rPr>
        <w:t xml:space="preserve"> А.А. Технология вина, 1984.</w:t>
      </w:r>
    </w:p>
    <w:p w:rsidR="00E079B3"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93"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"https://scikit-learn.org/stable/index.html" </w:instrText>
      </w:r>
      <w:r>
        <w:rPr>
          <w:rStyle w:val="a5"/>
          <w:rFonts w:ascii="Times New Roman" w:hAnsi="Times New Roman" w:cs="Times New Roman"/>
          <w:sz w:val="28"/>
          <w:szCs w:val="28"/>
        </w:rPr>
        <w:fldChar w:fldCharType="separate"/>
      </w:r>
      <w:r w:rsidR="00E079B3" w:rsidRPr="00843411">
        <w:rPr>
          <w:rStyle w:val="a5"/>
          <w:rFonts w:ascii="Times New Roman" w:hAnsi="Times New Roman" w:cs="Times New Roman"/>
          <w:sz w:val="28"/>
          <w:szCs w:val="28"/>
        </w:rPr>
        <w:t>https://scikit-learn.org/stable/index.html</w:t>
      </w:r>
      <w:r>
        <w:rPr>
          <w:rStyle w:val="a5"/>
          <w:rFonts w:ascii="Times New Roman" w:hAnsi="Times New Roman" w:cs="Times New Roman"/>
          <w:sz w:val="28"/>
          <w:szCs w:val="28"/>
        </w:rPr>
        <w:fldChar w:fldCharType="end"/>
      </w:r>
    </w:p>
    <w:p w:rsidR="00E079B3" w:rsidRPr="00843411" w:rsidRDefault="00E079B3">
      <w:pPr>
        <w:pStyle w:val="ac"/>
        <w:numPr>
          <w:ilvl w:val="0"/>
          <w:numId w:val="11"/>
        </w:numPr>
        <w:spacing w:line="360" w:lineRule="auto"/>
        <w:ind w:left="0" w:firstLine="709"/>
        <w:jc w:val="both"/>
        <w:rPr>
          <w:rFonts w:ascii="Times New Roman" w:hAnsi="Times New Roman" w:cs="Times New Roman"/>
          <w:sz w:val="28"/>
          <w:szCs w:val="28"/>
        </w:rPr>
        <w:pPrChange w:id="1094"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 Введение в машинное обучение с помощью </w:t>
      </w:r>
      <w:proofErr w:type="spellStart"/>
      <w:r w:rsidRPr="00843411">
        <w:rPr>
          <w:rFonts w:ascii="Times New Roman" w:hAnsi="Times New Roman" w:cs="Times New Roman"/>
          <w:sz w:val="28"/>
          <w:szCs w:val="28"/>
        </w:rPr>
        <w:t>Python</w:t>
      </w:r>
      <w:proofErr w:type="spellEnd"/>
      <w:r w:rsidRPr="00843411">
        <w:rPr>
          <w:rFonts w:ascii="Times New Roman" w:hAnsi="Times New Roman" w:cs="Times New Roman"/>
          <w:sz w:val="28"/>
          <w:szCs w:val="28"/>
        </w:rPr>
        <w:t>, Андреас Мюллер, Сара Гвидо, 2016.</w:t>
      </w:r>
    </w:p>
    <w:p w:rsidR="00CF1BE5"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95"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"https://habr.com/ru/articles/276593/" </w:instrText>
      </w:r>
      <w:r>
        <w:rPr>
          <w:rStyle w:val="a5"/>
          <w:rFonts w:ascii="Times New Roman" w:hAnsi="Times New Roman" w:cs="Times New Roman"/>
          <w:sz w:val="28"/>
          <w:szCs w:val="28"/>
        </w:rPr>
        <w:fldChar w:fldCharType="separate"/>
      </w:r>
      <w:r w:rsidR="00CF1BE5" w:rsidRPr="00843411">
        <w:rPr>
          <w:rStyle w:val="a5"/>
          <w:rFonts w:ascii="Times New Roman" w:hAnsi="Times New Roman" w:cs="Times New Roman"/>
          <w:sz w:val="28"/>
          <w:szCs w:val="28"/>
        </w:rPr>
        <w:t>https://habr.com/ru/articles/276593/</w:t>
      </w:r>
      <w:r>
        <w:rPr>
          <w:rStyle w:val="a5"/>
          <w:rFonts w:ascii="Times New Roman" w:hAnsi="Times New Roman" w:cs="Times New Roman"/>
          <w:sz w:val="28"/>
          <w:szCs w:val="28"/>
        </w:rPr>
        <w:fldChar w:fldCharType="end"/>
      </w:r>
    </w:p>
    <w:p w:rsidR="00CF1BE5" w:rsidRDefault="00233C9C">
      <w:pPr>
        <w:pStyle w:val="ac"/>
        <w:numPr>
          <w:ilvl w:val="0"/>
          <w:numId w:val="11"/>
        </w:numPr>
        <w:spacing w:line="360" w:lineRule="auto"/>
        <w:ind w:left="0" w:firstLine="709"/>
        <w:jc w:val="both"/>
        <w:rPr>
          <w:ins w:id="1096" w:author="root" w:date="2023-06-07T11:27:00Z"/>
          <w:rFonts w:ascii="Times New Roman" w:hAnsi="Times New Roman" w:cs="Times New Roman"/>
          <w:sz w:val="28"/>
          <w:szCs w:val="28"/>
        </w:rPr>
        <w:pPrChange w:id="1097" w:author="root" w:date="2023-06-07T00:42:00Z">
          <w:pPr>
            <w:pStyle w:val="ac"/>
            <w:numPr>
              <w:numId w:val="27"/>
            </w:numPr>
            <w:tabs>
              <w:tab w:val="num" w:pos="360"/>
              <w:tab w:val="num" w:pos="720"/>
            </w:tabs>
            <w:spacing w:line="360" w:lineRule="auto"/>
            <w:ind w:left="720" w:firstLine="709"/>
            <w:jc w:val="both"/>
          </w:pPr>
        </w:pPrChange>
      </w:pPr>
      <w:ins w:id="1098" w:author="root" w:date="2023-06-07T11:27:00Z">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ins>
      <w:r w:rsidRPr="00843411">
        <w:rPr>
          <w:rFonts w:ascii="Times New Roman" w:hAnsi="Times New Roman" w:cs="Times New Roman"/>
          <w:sz w:val="28"/>
          <w:szCs w:val="28"/>
        </w:rPr>
        <w:instrText>https://aosabook.org/en/index.html</w:instrText>
      </w:r>
      <w:ins w:id="1099" w:author="root" w:date="2023-06-07T11:27:00Z">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ins>
      <w:r w:rsidRPr="00A70A6A">
        <w:rPr>
          <w:rStyle w:val="a5"/>
          <w:rFonts w:ascii="Times New Roman" w:hAnsi="Times New Roman" w:cs="Times New Roman"/>
          <w:sz w:val="28"/>
          <w:szCs w:val="28"/>
        </w:rPr>
        <w:t>https://aosabook.org/en/index.html</w:t>
      </w:r>
      <w:ins w:id="1100" w:author="root" w:date="2023-06-07T11:27:00Z">
        <w:r>
          <w:rPr>
            <w:rFonts w:ascii="Times New Roman" w:hAnsi="Times New Roman" w:cs="Times New Roman"/>
            <w:sz w:val="28"/>
            <w:szCs w:val="28"/>
          </w:rPr>
          <w:fldChar w:fldCharType="end"/>
        </w:r>
      </w:ins>
    </w:p>
    <w:p w:rsidR="00233C9C" w:rsidRDefault="00233C9C" w:rsidP="00233C9C">
      <w:pPr>
        <w:pStyle w:val="a8"/>
        <w:numPr>
          <w:ilvl w:val="0"/>
          <w:numId w:val="11"/>
        </w:numPr>
        <w:rPr>
          <w:ins w:id="1101" w:author="root" w:date="2023-06-07T11:28:00Z"/>
          <w:rFonts w:ascii="Times New Roman" w:hAnsi="Times New Roman" w:cs="Times New Roman"/>
          <w:sz w:val="28"/>
          <w:szCs w:val="28"/>
        </w:rPr>
      </w:pPr>
      <w:ins w:id="1102" w:author="root" w:date="2023-06-07T11:27:00Z">
        <w:r w:rsidRPr="00233C9C">
          <w:rPr>
            <w:rFonts w:ascii="Times New Roman" w:hAnsi="Times New Roman" w:cs="Times New Roman"/>
            <w:sz w:val="28"/>
            <w:szCs w:val="28"/>
            <w:rPrChange w:id="1103" w:author="root" w:date="2023-06-07T11:27:00Z">
              <w:rPr>
                <w:rFonts w:ascii="Times New Roman" w:hAnsi="Times New Roman" w:cs="Times New Roman"/>
                <w:sz w:val="28"/>
                <w:szCs w:val="28"/>
                <w:lang w:val="en-US"/>
              </w:rPr>
            </w:rPrChange>
          </w:rPr>
          <w:lastRenderedPageBreak/>
          <w:t xml:space="preserve"> </w:t>
        </w:r>
        <w:proofErr w:type="spellStart"/>
        <w:r w:rsidRPr="00233C9C">
          <w:rPr>
            <w:rFonts w:ascii="Times New Roman" w:hAnsi="Times New Roman" w:cs="Times New Roman"/>
            <w:sz w:val="28"/>
            <w:szCs w:val="28"/>
          </w:rPr>
          <w:t>Рейтц</w:t>
        </w:r>
        <w:proofErr w:type="spellEnd"/>
        <w:r w:rsidRPr="00233C9C">
          <w:rPr>
            <w:rFonts w:ascii="Times New Roman" w:hAnsi="Times New Roman" w:cs="Times New Roman"/>
            <w:sz w:val="28"/>
            <w:szCs w:val="28"/>
          </w:rPr>
          <w:t xml:space="preserve"> К., </w:t>
        </w:r>
        <w:proofErr w:type="spellStart"/>
        <w:r w:rsidRPr="00233C9C">
          <w:rPr>
            <w:rFonts w:ascii="Times New Roman" w:hAnsi="Times New Roman" w:cs="Times New Roman"/>
            <w:sz w:val="28"/>
            <w:szCs w:val="28"/>
          </w:rPr>
          <w:t>Шлюссер</w:t>
        </w:r>
        <w:proofErr w:type="spellEnd"/>
        <w:r w:rsidRPr="00233C9C">
          <w:rPr>
            <w:rFonts w:ascii="Times New Roman" w:hAnsi="Times New Roman" w:cs="Times New Roman"/>
            <w:sz w:val="28"/>
            <w:szCs w:val="28"/>
          </w:rPr>
          <w:t xml:space="preserve"> Т. Автостопом по </w:t>
        </w:r>
        <w:proofErr w:type="spellStart"/>
        <w:r w:rsidRPr="00233C9C">
          <w:rPr>
            <w:rFonts w:ascii="Times New Roman" w:hAnsi="Times New Roman" w:cs="Times New Roman"/>
            <w:sz w:val="28"/>
            <w:szCs w:val="28"/>
          </w:rPr>
          <w:t>Python</w:t>
        </w:r>
        <w:proofErr w:type="spellEnd"/>
        <w:r w:rsidRPr="00233C9C">
          <w:rPr>
            <w:rFonts w:ascii="Times New Roman" w:hAnsi="Times New Roman" w:cs="Times New Roman"/>
            <w:sz w:val="28"/>
            <w:szCs w:val="28"/>
          </w:rPr>
          <w:t xml:space="preserve">. – </w:t>
        </w:r>
        <w:proofErr w:type="gramStart"/>
        <w:r w:rsidRPr="00233C9C">
          <w:rPr>
            <w:rFonts w:ascii="Times New Roman" w:hAnsi="Times New Roman" w:cs="Times New Roman"/>
            <w:sz w:val="28"/>
            <w:szCs w:val="28"/>
          </w:rPr>
          <w:t>СПб.:</w:t>
        </w:r>
        <w:proofErr w:type="gramEnd"/>
        <w:r w:rsidRPr="00233C9C">
          <w:rPr>
            <w:rFonts w:ascii="Times New Roman" w:hAnsi="Times New Roman" w:cs="Times New Roman"/>
            <w:sz w:val="28"/>
            <w:szCs w:val="28"/>
          </w:rPr>
          <w:t xml:space="preserve"> Питер, 2017. – 336 с.: ил. – (Серия «Бестселлеры </w:t>
        </w:r>
        <w:proofErr w:type="spellStart"/>
        <w:r w:rsidRPr="00233C9C">
          <w:rPr>
            <w:rFonts w:ascii="Times New Roman" w:hAnsi="Times New Roman" w:cs="Times New Roman"/>
            <w:sz w:val="28"/>
            <w:szCs w:val="28"/>
          </w:rPr>
          <w:t>O’Reilly</w:t>
        </w:r>
        <w:proofErr w:type="spellEnd"/>
        <w:r w:rsidRPr="00233C9C">
          <w:rPr>
            <w:rFonts w:ascii="Times New Roman" w:hAnsi="Times New Roman" w:cs="Times New Roman"/>
            <w:sz w:val="28"/>
            <w:szCs w:val="28"/>
          </w:rPr>
          <w:t>»).</w:t>
        </w:r>
      </w:ins>
    </w:p>
    <w:p w:rsidR="00E06299" w:rsidRPr="00E06299" w:rsidRDefault="00233C9C" w:rsidP="00E06299">
      <w:pPr>
        <w:pStyle w:val="a8"/>
        <w:numPr>
          <w:ilvl w:val="0"/>
          <w:numId w:val="11"/>
        </w:numPr>
        <w:rPr>
          <w:ins w:id="1104" w:author="root" w:date="2023-06-07T11:29:00Z"/>
          <w:rFonts w:ascii="Times New Roman" w:hAnsi="Times New Roman" w:cs="Times New Roman"/>
          <w:sz w:val="28"/>
          <w:szCs w:val="28"/>
        </w:rPr>
      </w:pPr>
      <w:ins w:id="1105" w:author="root" w:date="2023-06-07T11:28:00Z">
        <w:r w:rsidRPr="00E06299">
          <w:rPr>
            <w:rFonts w:ascii="Times New Roman" w:hAnsi="Times New Roman" w:cs="Times New Roman"/>
            <w:sz w:val="28"/>
            <w:szCs w:val="28"/>
            <w:rPrChange w:id="1106" w:author="root" w:date="2023-06-07T11:28:00Z">
              <w:rPr>
                <w:rFonts w:ascii="Times New Roman" w:hAnsi="Times New Roman" w:cs="Times New Roman"/>
                <w:sz w:val="28"/>
                <w:szCs w:val="28"/>
                <w:lang w:val="en-US"/>
              </w:rPr>
            </w:rPrChange>
          </w:rPr>
          <w:t xml:space="preserve"> </w:t>
        </w:r>
      </w:ins>
      <w:proofErr w:type="spellStart"/>
      <w:ins w:id="1107" w:author="root" w:date="2023-06-07T11:29:00Z">
        <w:r w:rsidR="00E06299" w:rsidRPr="00E06299">
          <w:rPr>
            <w:rFonts w:ascii="Times New Roman" w:hAnsi="Times New Roman" w:cs="Times New Roman"/>
            <w:sz w:val="28"/>
            <w:szCs w:val="28"/>
          </w:rPr>
          <w:t>Лутц</w:t>
        </w:r>
        <w:proofErr w:type="spellEnd"/>
        <w:r w:rsidR="00E06299" w:rsidRPr="00E06299">
          <w:rPr>
            <w:rFonts w:ascii="Times New Roman" w:hAnsi="Times New Roman" w:cs="Times New Roman"/>
            <w:sz w:val="28"/>
            <w:szCs w:val="28"/>
          </w:rPr>
          <w:t xml:space="preserve"> М. Изучаем </w:t>
        </w:r>
        <w:proofErr w:type="spellStart"/>
        <w:r w:rsidR="00E06299" w:rsidRPr="00E06299">
          <w:rPr>
            <w:rFonts w:ascii="Times New Roman" w:hAnsi="Times New Roman" w:cs="Times New Roman"/>
            <w:sz w:val="28"/>
            <w:szCs w:val="28"/>
          </w:rPr>
          <w:t>Python</w:t>
        </w:r>
        <w:proofErr w:type="spellEnd"/>
        <w:r w:rsidR="00E06299" w:rsidRPr="00E06299">
          <w:rPr>
            <w:rFonts w:ascii="Times New Roman" w:hAnsi="Times New Roman" w:cs="Times New Roman"/>
            <w:sz w:val="28"/>
            <w:szCs w:val="28"/>
          </w:rPr>
          <w:t xml:space="preserve">, 4-е издание. – Пер. с англ. – </w:t>
        </w:r>
        <w:proofErr w:type="gramStart"/>
        <w:r w:rsidR="00E06299" w:rsidRPr="00E06299">
          <w:rPr>
            <w:rFonts w:ascii="Times New Roman" w:hAnsi="Times New Roman" w:cs="Times New Roman"/>
            <w:sz w:val="28"/>
            <w:szCs w:val="28"/>
          </w:rPr>
          <w:t>СПб.:</w:t>
        </w:r>
        <w:proofErr w:type="gramEnd"/>
        <w:r w:rsidR="00E06299" w:rsidRPr="00E06299">
          <w:rPr>
            <w:rFonts w:ascii="Times New Roman" w:hAnsi="Times New Roman" w:cs="Times New Roman"/>
            <w:sz w:val="28"/>
            <w:szCs w:val="28"/>
          </w:rPr>
          <w:t xml:space="preserve"> Символ-Плюс, 2011. – 1280 с.</w:t>
        </w:r>
      </w:ins>
    </w:p>
    <w:p w:rsidR="00233C9C" w:rsidRPr="00233C9C" w:rsidRDefault="008F7477" w:rsidP="00294B1B">
      <w:pPr>
        <w:pStyle w:val="a8"/>
        <w:numPr>
          <w:ilvl w:val="0"/>
          <w:numId w:val="11"/>
        </w:numPr>
        <w:rPr>
          <w:ins w:id="1108" w:author="root" w:date="2023-06-07T11:28:00Z"/>
          <w:rFonts w:ascii="Times New Roman" w:hAnsi="Times New Roman" w:cs="Times New Roman"/>
          <w:sz w:val="28"/>
          <w:szCs w:val="28"/>
          <w:rPrChange w:id="1109" w:author="root" w:date="2023-06-07T11:28:00Z">
            <w:rPr>
              <w:ins w:id="1110" w:author="root" w:date="2023-06-07T11:28:00Z"/>
              <w:rFonts w:ascii="Times New Roman" w:hAnsi="Times New Roman" w:cs="Times New Roman"/>
              <w:sz w:val="28"/>
              <w:szCs w:val="28"/>
              <w:lang w:val="en-US"/>
            </w:rPr>
          </w:rPrChange>
        </w:rPr>
      </w:pPr>
      <w:ins w:id="1111" w:author="root" w:date="2023-06-07T11:32:00Z">
        <w:r w:rsidRPr="008F7477">
          <w:rPr>
            <w:rFonts w:ascii="Times New Roman" w:hAnsi="Times New Roman" w:cs="Times New Roman"/>
            <w:sz w:val="28"/>
            <w:szCs w:val="28"/>
            <w:rPrChange w:id="1112" w:author="root" w:date="2023-06-07T11:32:00Z">
              <w:rPr>
                <w:rFonts w:ascii="Times New Roman" w:hAnsi="Times New Roman" w:cs="Times New Roman"/>
                <w:sz w:val="28"/>
                <w:szCs w:val="28"/>
                <w:lang w:val="en-US"/>
              </w:rPr>
            </w:rPrChange>
          </w:rPr>
          <w:t xml:space="preserve"> Лучано </w:t>
        </w:r>
        <w:proofErr w:type="spellStart"/>
        <w:r w:rsidRPr="008F7477">
          <w:rPr>
            <w:rFonts w:ascii="Times New Roman" w:hAnsi="Times New Roman" w:cs="Times New Roman"/>
            <w:sz w:val="28"/>
            <w:szCs w:val="28"/>
            <w:rPrChange w:id="1113" w:author="root" w:date="2023-06-07T11:32:00Z">
              <w:rPr>
                <w:rFonts w:ascii="Times New Roman" w:hAnsi="Times New Roman" w:cs="Times New Roman"/>
                <w:sz w:val="28"/>
                <w:szCs w:val="28"/>
                <w:lang w:val="en-US"/>
              </w:rPr>
            </w:rPrChange>
          </w:rPr>
          <w:t>Рамальо</w:t>
        </w:r>
        <w:proofErr w:type="spellEnd"/>
        <w:r w:rsidRPr="008F7477">
          <w:rPr>
            <w:rFonts w:ascii="Times New Roman" w:hAnsi="Times New Roman" w:cs="Times New Roman"/>
            <w:sz w:val="28"/>
            <w:szCs w:val="28"/>
            <w:rPrChange w:id="1114" w:author="root" w:date="2023-06-07T11:32: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15" w:author="root" w:date="2023-06-07T11:32:00Z">
              <w:rPr>
                <w:rFonts w:ascii="Times New Roman" w:hAnsi="Times New Roman" w:cs="Times New Roman"/>
                <w:sz w:val="28"/>
                <w:szCs w:val="28"/>
                <w:lang w:val="en-US"/>
              </w:rPr>
            </w:rPrChange>
          </w:rPr>
          <w:t>. К вершинам мастерства. – М.: ДМК Пресс, 2016. – 768 с.</w:t>
        </w:r>
      </w:ins>
    </w:p>
    <w:p w:rsidR="00233C9C" w:rsidRDefault="008F7477" w:rsidP="008F7477">
      <w:pPr>
        <w:pStyle w:val="a8"/>
        <w:numPr>
          <w:ilvl w:val="0"/>
          <w:numId w:val="11"/>
        </w:numPr>
        <w:rPr>
          <w:ins w:id="1116" w:author="root" w:date="2023-06-07T11:32:00Z"/>
          <w:rFonts w:ascii="Times New Roman" w:hAnsi="Times New Roman" w:cs="Times New Roman"/>
          <w:sz w:val="28"/>
          <w:szCs w:val="28"/>
        </w:rPr>
      </w:pPr>
      <w:ins w:id="1117" w:author="root" w:date="2023-06-07T11:32:00Z">
        <w:r w:rsidRPr="008F7477">
          <w:rPr>
            <w:rFonts w:ascii="Times New Roman" w:hAnsi="Times New Roman" w:cs="Times New Roman"/>
            <w:sz w:val="28"/>
            <w:szCs w:val="28"/>
            <w:rPrChange w:id="1118" w:author="root" w:date="2023-06-07T11:32:00Z">
              <w:rPr>
                <w:rFonts w:ascii="Times New Roman" w:hAnsi="Times New Roman" w:cs="Times New Roman"/>
                <w:sz w:val="28"/>
                <w:szCs w:val="28"/>
                <w:lang w:val="en-US"/>
              </w:rPr>
            </w:rPrChange>
          </w:rPr>
          <w:t xml:space="preserve"> </w:t>
        </w:r>
        <w:proofErr w:type="spellStart"/>
        <w:r w:rsidRPr="008F7477">
          <w:rPr>
            <w:rFonts w:ascii="Times New Roman" w:hAnsi="Times New Roman" w:cs="Times New Roman"/>
            <w:sz w:val="28"/>
            <w:szCs w:val="28"/>
            <w:rPrChange w:id="1119" w:author="root" w:date="2023-06-07T11:32:00Z">
              <w:rPr>
                <w:rFonts w:ascii="Times New Roman" w:hAnsi="Times New Roman" w:cs="Times New Roman"/>
                <w:sz w:val="28"/>
                <w:szCs w:val="28"/>
                <w:lang w:val="en-US"/>
              </w:rPr>
            </w:rPrChange>
          </w:rPr>
          <w:t>Рейтц</w:t>
        </w:r>
        <w:proofErr w:type="spellEnd"/>
        <w:r w:rsidRPr="008F7477">
          <w:rPr>
            <w:rFonts w:ascii="Times New Roman" w:hAnsi="Times New Roman" w:cs="Times New Roman"/>
            <w:sz w:val="28"/>
            <w:szCs w:val="28"/>
            <w:rPrChange w:id="1120" w:author="root" w:date="2023-06-07T11:32:00Z">
              <w:rPr>
                <w:rFonts w:ascii="Times New Roman" w:hAnsi="Times New Roman" w:cs="Times New Roman"/>
                <w:sz w:val="28"/>
                <w:szCs w:val="28"/>
                <w:lang w:val="en-US"/>
              </w:rPr>
            </w:rPrChange>
          </w:rPr>
          <w:t xml:space="preserve"> К., </w:t>
        </w:r>
        <w:proofErr w:type="spellStart"/>
        <w:r w:rsidRPr="008F7477">
          <w:rPr>
            <w:rFonts w:ascii="Times New Roman" w:hAnsi="Times New Roman" w:cs="Times New Roman"/>
            <w:sz w:val="28"/>
            <w:szCs w:val="28"/>
            <w:rPrChange w:id="1121" w:author="root" w:date="2023-06-07T11:32:00Z">
              <w:rPr>
                <w:rFonts w:ascii="Times New Roman" w:hAnsi="Times New Roman" w:cs="Times New Roman"/>
                <w:sz w:val="28"/>
                <w:szCs w:val="28"/>
                <w:lang w:val="en-US"/>
              </w:rPr>
            </w:rPrChange>
          </w:rPr>
          <w:t>Шлюссер</w:t>
        </w:r>
        <w:proofErr w:type="spellEnd"/>
        <w:r w:rsidRPr="008F7477">
          <w:rPr>
            <w:rFonts w:ascii="Times New Roman" w:hAnsi="Times New Roman" w:cs="Times New Roman"/>
            <w:sz w:val="28"/>
            <w:szCs w:val="28"/>
            <w:rPrChange w:id="1122" w:author="root" w:date="2023-06-07T11:32:00Z">
              <w:rPr>
                <w:rFonts w:ascii="Times New Roman" w:hAnsi="Times New Roman" w:cs="Times New Roman"/>
                <w:sz w:val="28"/>
                <w:szCs w:val="28"/>
                <w:lang w:val="en-US"/>
              </w:rPr>
            </w:rPrChange>
          </w:rPr>
          <w:t xml:space="preserve"> Т. Автостопом по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23" w:author="root" w:date="2023-06-07T11:32:00Z">
              <w:rPr>
                <w:rFonts w:ascii="Times New Roman" w:hAnsi="Times New Roman" w:cs="Times New Roman"/>
                <w:sz w:val="28"/>
                <w:szCs w:val="28"/>
                <w:lang w:val="en-US"/>
              </w:rPr>
            </w:rPrChange>
          </w:rPr>
          <w:t xml:space="preserve">. – </w:t>
        </w:r>
        <w:proofErr w:type="gramStart"/>
        <w:r w:rsidRPr="008F7477">
          <w:rPr>
            <w:rFonts w:ascii="Times New Roman" w:hAnsi="Times New Roman" w:cs="Times New Roman"/>
            <w:sz w:val="28"/>
            <w:szCs w:val="28"/>
            <w:rPrChange w:id="1124" w:author="root" w:date="2023-06-07T11:32:00Z">
              <w:rPr>
                <w:rFonts w:ascii="Times New Roman" w:hAnsi="Times New Roman" w:cs="Times New Roman"/>
                <w:sz w:val="28"/>
                <w:szCs w:val="28"/>
                <w:lang w:val="en-US"/>
              </w:rPr>
            </w:rPrChange>
          </w:rPr>
          <w:t>СПб.:</w:t>
        </w:r>
        <w:proofErr w:type="gramEnd"/>
        <w:r w:rsidRPr="008F7477">
          <w:rPr>
            <w:rFonts w:ascii="Times New Roman" w:hAnsi="Times New Roman" w:cs="Times New Roman"/>
            <w:sz w:val="28"/>
            <w:szCs w:val="28"/>
            <w:rPrChange w:id="1125" w:author="root" w:date="2023-06-07T11:32:00Z">
              <w:rPr>
                <w:rFonts w:ascii="Times New Roman" w:hAnsi="Times New Roman" w:cs="Times New Roman"/>
                <w:sz w:val="28"/>
                <w:szCs w:val="28"/>
                <w:lang w:val="en-US"/>
              </w:rPr>
            </w:rPrChange>
          </w:rPr>
          <w:t xml:space="preserve"> Питер, 2017. – 336 с.: ил. – (Серия «Бестселлеры </w:t>
        </w:r>
        <w:r w:rsidRPr="008F7477">
          <w:rPr>
            <w:rFonts w:ascii="Times New Roman" w:hAnsi="Times New Roman" w:cs="Times New Roman"/>
            <w:sz w:val="28"/>
            <w:szCs w:val="28"/>
            <w:lang w:val="en-US"/>
          </w:rPr>
          <w:t>O</w:t>
        </w:r>
        <w:r w:rsidRPr="008F7477">
          <w:rPr>
            <w:rFonts w:ascii="Times New Roman" w:hAnsi="Times New Roman" w:cs="Times New Roman"/>
            <w:sz w:val="28"/>
            <w:szCs w:val="28"/>
            <w:rPrChange w:id="1126" w:author="root" w:date="2023-06-07T11:32:00Z">
              <w:rPr>
                <w:rFonts w:ascii="Times New Roman" w:hAnsi="Times New Roman" w:cs="Times New Roman"/>
                <w:sz w:val="28"/>
                <w:szCs w:val="28"/>
                <w:lang w:val="en-US"/>
              </w:rPr>
            </w:rPrChange>
          </w:rPr>
          <w:t>’</w:t>
        </w:r>
        <w:r w:rsidRPr="008F7477">
          <w:rPr>
            <w:rFonts w:ascii="Times New Roman" w:hAnsi="Times New Roman" w:cs="Times New Roman"/>
            <w:sz w:val="28"/>
            <w:szCs w:val="28"/>
            <w:lang w:val="en-US"/>
          </w:rPr>
          <w:t>Reilly</w:t>
        </w:r>
        <w:r w:rsidRPr="008F7477">
          <w:rPr>
            <w:rFonts w:ascii="Times New Roman" w:hAnsi="Times New Roman" w:cs="Times New Roman"/>
            <w:sz w:val="28"/>
            <w:szCs w:val="28"/>
            <w:rPrChange w:id="1127" w:author="root" w:date="2023-06-07T11:32:00Z">
              <w:rPr>
                <w:rFonts w:ascii="Times New Roman" w:hAnsi="Times New Roman" w:cs="Times New Roman"/>
                <w:sz w:val="28"/>
                <w:szCs w:val="28"/>
                <w:lang w:val="en-US"/>
              </w:rPr>
            </w:rPrChange>
          </w:rPr>
          <w:t>»).</w:t>
        </w:r>
      </w:ins>
    </w:p>
    <w:p w:rsidR="008F7477" w:rsidRDefault="008F7477" w:rsidP="008F7477">
      <w:pPr>
        <w:pStyle w:val="a8"/>
        <w:numPr>
          <w:ilvl w:val="0"/>
          <w:numId w:val="11"/>
        </w:numPr>
        <w:rPr>
          <w:ins w:id="1128" w:author="root" w:date="2023-06-07T11:33:00Z"/>
          <w:rFonts w:ascii="Times New Roman" w:hAnsi="Times New Roman" w:cs="Times New Roman"/>
          <w:sz w:val="28"/>
          <w:szCs w:val="28"/>
        </w:rPr>
      </w:pPr>
      <w:ins w:id="1129" w:author="root" w:date="2023-06-07T11:33:00Z">
        <w:r w:rsidRPr="008F7477">
          <w:rPr>
            <w:rFonts w:ascii="Times New Roman" w:hAnsi="Times New Roman" w:cs="Times New Roman"/>
            <w:sz w:val="28"/>
            <w:szCs w:val="28"/>
            <w:rPrChange w:id="1130" w:author="root" w:date="2023-06-07T11:33:00Z">
              <w:rPr>
                <w:rFonts w:ascii="Times New Roman" w:hAnsi="Times New Roman" w:cs="Times New Roman"/>
                <w:sz w:val="28"/>
                <w:szCs w:val="28"/>
                <w:lang w:val="en-US"/>
              </w:rPr>
            </w:rPrChange>
          </w:rPr>
          <w:t xml:space="preserve"> </w:t>
        </w:r>
        <w:proofErr w:type="spellStart"/>
        <w:r w:rsidRPr="008F7477">
          <w:rPr>
            <w:rFonts w:ascii="Times New Roman" w:hAnsi="Times New Roman" w:cs="Times New Roman"/>
            <w:sz w:val="28"/>
            <w:szCs w:val="28"/>
            <w:rPrChange w:id="1131" w:author="root" w:date="2023-06-07T11:33:00Z">
              <w:rPr>
                <w:rFonts w:ascii="Times New Roman" w:hAnsi="Times New Roman" w:cs="Times New Roman"/>
                <w:sz w:val="28"/>
                <w:szCs w:val="28"/>
                <w:lang w:val="en-US"/>
              </w:rPr>
            </w:rPrChange>
          </w:rPr>
          <w:t>Пилгрим</w:t>
        </w:r>
        <w:proofErr w:type="spellEnd"/>
        <w:r w:rsidRPr="008F7477">
          <w:rPr>
            <w:rFonts w:ascii="Times New Roman" w:hAnsi="Times New Roman" w:cs="Times New Roman"/>
            <w:sz w:val="28"/>
            <w:szCs w:val="28"/>
            <w:rPrChange w:id="1132" w:author="root" w:date="2023-06-07T11:33:00Z">
              <w:rPr>
                <w:rFonts w:ascii="Times New Roman" w:hAnsi="Times New Roman" w:cs="Times New Roman"/>
                <w:sz w:val="28"/>
                <w:szCs w:val="28"/>
                <w:lang w:val="en-US"/>
              </w:rPr>
            </w:rPrChange>
          </w:rPr>
          <w:t xml:space="preserve"> Марк. Погружение в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33" w:author="root" w:date="2023-06-07T11:33:00Z">
              <w:rPr>
                <w:rFonts w:ascii="Times New Roman" w:hAnsi="Times New Roman" w:cs="Times New Roman"/>
                <w:sz w:val="28"/>
                <w:szCs w:val="28"/>
                <w:lang w:val="en-US"/>
              </w:rPr>
            </w:rPrChange>
          </w:rPr>
          <w:t xml:space="preserve"> 3 (</w:t>
        </w:r>
        <w:r w:rsidRPr="008F7477">
          <w:rPr>
            <w:rFonts w:ascii="Times New Roman" w:hAnsi="Times New Roman" w:cs="Times New Roman"/>
            <w:sz w:val="28"/>
            <w:szCs w:val="28"/>
            <w:lang w:val="en-US"/>
          </w:rPr>
          <w:t>Dive</w:t>
        </w:r>
        <w:r w:rsidRPr="008F7477">
          <w:rPr>
            <w:rFonts w:ascii="Times New Roman" w:hAnsi="Times New Roman" w:cs="Times New Roman"/>
            <w:sz w:val="28"/>
            <w:szCs w:val="28"/>
            <w:rPrChange w:id="1134" w:author="root" w:date="2023-06-07T11:33: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into</w:t>
        </w:r>
        <w:r w:rsidRPr="008F7477">
          <w:rPr>
            <w:rFonts w:ascii="Times New Roman" w:hAnsi="Times New Roman" w:cs="Times New Roman"/>
            <w:sz w:val="28"/>
            <w:szCs w:val="28"/>
            <w:rPrChange w:id="1135" w:author="root" w:date="2023-06-07T11:33: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36" w:author="root" w:date="2023-06-07T11:33:00Z">
              <w:rPr>
                <w:rFonts w:ascii="Times New Roman" w:hAnsi="Times New Roman" w:cs="Times New Roman"/>
                <w:sz w:val="28"/>
                <w:szCs w:val="28"/>
                <w:lang w:val="en-US"/>
              </w:rPr>
            </w:rPrChange>
          </w:rPr>
          <w:t xml:space="preserve"> 3 на русском)</w:t>
        </w:r>
      </w:ins>
    </w:p>
    <w:p w:rsidR="00F42A22" w:rsidRDefault="00F42A22" w:rsidP="00F42A22">
      <w:pPr>
        <w:pStyle w:val="a8"/>
        <w:numPr>
          <w:ilvl w:val="0"/>
          <w:numId w:val="11"/>
        </w:numPr>
        <w:rPr>
          <w:ins w:id="1137" w:author="root" w:date="2023-06-07T11:33:00Z"/>
          <w:rFonts w:ascii="Times New Roman" w:hAnsi="Times New Roman" w:cs="Times New Roman"/>
          <w:sz w:val="28"/>
          <w:szCs w:val="28"/>
        </w:rPr>
      </w:pPr>
      <w:ins w:id="1138" w:author="root" w:date="2023-06-07T11:34:00Z">
        <w:r w:rsidRPr="007106C6">
          <w:rPr>
            <w:rFonts w:ascii="Times New Roman" w:hAnsi="Times New Roman" w:cs="Times New Roman"/>
            <w:sz w:val="28"/>
            <w:szCs w:val="28"/>
            <w:rPrChange w:id="1139" w:author="root" w:date="2023-06-07T14:43:00Z">
              <w:rPr>
                <w:rFonts w:ascii="Times New Roman" w:hAnsi="Times New Roman" w:cs="Times New Roman"/>
                <w:sz w:val="28"/>
                <w:szCs w:val="28"/>
                <w:lang w:val="en-US"/>
              </w:rPr>
            </w:rPrChange>
          </w:rPr>
          <w:t xml:space="preserve"> </w:t>
        </w:r>
      </w:ins>
      <w:proofErr w:type="spellStart"/>
      <w:ins w:id="1140" w:author="root" w:date="2023-06-07T11:33:00Z">
        <w:r w:rsidRPr="00F42A22">
          <w:rPr>
            <w:rFonts w:ascii="Times New Roman" w:hAnsi="Times New Roman" w:cs="Times New Roman"/>
            <w:sz w:val="28"/>
            <w:szCs w:val="28"/>
          </w:rPr>
          <w:t>Любанович</w:t>
        </w:r>
        <w:proofErr w:type="spellEnd"/>
        <w:r w:rsidRPr="00F42A22">
          <w:rPr>
            <w:rFonts w:ascii="Times New Roman" w:hAnsi="Times New Roman" w:cs="Times New Roman"/>
            <w:sz w:val="28"/>
            <w:szCs w:val="28"/>
          </w:rPr>
          <w:t xml:space="preserve"> Билл Простой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Современный стиль программирования. – </w:t>
        </w:r>
        <w:proofErr w:type="gramStart"/>
        <w:r w:rsidRPr="00F42A22">
          <w:rPr>
            <w:rFonts w:ascii="Times New Roman" w:hAnsi="Times New Roman" w:cs="Times New Roman"/>
            <w:sz w:val="28"/>
            <w:szCs w:val="28"/>
          </w:rPr>
          <w:t>СПб.:</w:t>
        </w:r>
        <w:proofErr w:type="gramEnd"/>
        <w:r w:rsidRPr="00F42A22">
          <w:rPr>
            <w:rFonts w:ascii="Times New Roman" w:hAnsi="Times New Roman" w:cs="Times New Roman"/>
            <w:sz w:val="28"/>
            <w:szCs w:val="28"/>
          </w:rPr>
          <w:t xml:space="preserve"> Питер, 2016. – 480 с.: – (Серия «</w:t>
        </w:r>
        <w:proofErr w:type="spellStart"/>
        <w:r w:rsidRPr="00F42A22">
          <w:rPr>
            <w:rFonts w:ascii="Times New Roman" w:hAnsi="Times New Roman" w:cs="Times New Roman"/>
            <w:sz w:val="28"/>
            <w:szCs w:val="28"/>
          </w:rPr>
          <w:t>Бестсепперы</w:t>
        </w:r>
        <w:proofErr w:type="spellEnd"/>
        <w:r w:rsidRPr="00F42A22">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O’Reilly</w:t>
        </w:r>
        <w:proofErr w:type="spellEnd"/>
        <w:r w:rsidRPr="00F42A22">
          <w:rPr>
            <w:rFonts w:ascii="Times New Roman" w:hAnsi="Times New Roman" w:cs="Times New Roman"/>
            <w:sz w:val="28"/>
            <w:szCs w:val="28"/>
          </w:rPr>
          <w:t>»).</w:t>
        </w:r>
      </w:ins>
    </w:p>
    <w:p w:rsidR="00F42A22" w:rsidRDefault="00F42A22" w:rsidP="00F42A22">
      <w:pPr>
        <w:pStyle w:val="a8"/>
        <w:numPr>
          <w:ilvl w:val="0"/>
          <w:numId w:val="11"/>
        </w:numPr>
        <w:rPr>
          <w:ins w:id="1141" w:author="root" w:date="2023-06-07T11:33:00Z"/>
          <w:rFonts w:ascii="Times New Roman" w:hAnsi="Times New Roman" w:cs="Times New Roman"/>
          <w:sz w:val="28"/>
          <w:szCs w:val="28"/>
        </w:rPr>
      </w:pPr>
      <w:ins w:id="1142" w:author="root" w:date="2023-06-07T11:34:00Z">
        <w:r w:rsidRPr="007106C6">
          <w:rPr>
            <w:rFonts w:ascii="Times New Roman" w:hAnsi="Times New Roman" w:cs="Times New Roman"/>
            <w:sz w:val="28"/>
            <w:szCs w:val="28"/>
            <w:rPrChange w:id="1143" w:author="root" w:date="2023-06-07T14:43:00Z">
              <w:rPr>
                <w:rFonts w:ascii="Times New Roman" w:hAnsi="Times New Roman" w:cs="Times New Roman"/>
                <w:sz w:val="28"/>
                <w:szCs w:val="28"/>
                <w:lang w:val="en-US"/>
              </w:rPr>
            </w:rPrChange>
          </w:rPr>
          <w:t xml:space="preserve"> </w:t>
        </w:r>
      </w:ins>
      <w:proofErr w:type="spellStart"/>
      <w:ins w:id="1144" w:author="root" w:date="2023-06-07T11:33:00Z">
        <w:r w:rsidRPr="00F42A22">
          <w:rPr>
            <w:rFonts w:ascii="Times New Roman" w:hAnsi="Times New Roman" w:cs="Times New Roman"/>
            <w:sz w:val="28"/>
            <w:szCs w:val="28"/>
          </w:rPr>
          <w:t>Свейгарт</w:t>
        </w:r>
        <w:proofErr w:type="spellEnd"/>
        <w:r w:rsidRPr="00F42A22">
          <w:rPr>
            <w:rFonts w:ascii="Times New Roman" w:hAnsi="Times New Roman" w:cs="Times New Roman"/>
            <w:sz w:val="28"/>
            <w:szCs w:val="28"/>
          </w:rPr>
          <w:t xml:space="preserve">, Эл. Автоматизация </w:t>
        </w:r>
        <w:proofErr w:type="spellStart"/>
        <w:r w:rsidRPr="00F42A22">
          <w:rPr>
            <w:rFonts w:ascii="Times New Roman" w:hAnsi="Times New Roman" w:cs="Times New Roman"/>
            <w:sz w:val="28"/>
            <w:szCs w:val="28"/>
          </w:rPr>
          <w:t>рутиных</w:t>
        </w:r>
        <w:proofErr w:type="spellEnd"/>
        <w:r w:rsidRPr="00F42A22">
          <w:rPr>
            <w:rFonts w:ascii="Times New Roman" w:hAnsi="Times New Roman" w:cs="Times New Roman"/>
            <w:sz w:val="28"/>
            <w:szCs w:val="28"/>
          </w:rPr>
          <w:t xml:space="preserve"> задач с помощью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практическое руководство для начинающих. Пер. с англ. — М.: </w:t>
        </w:r>
        <w:proofErr w:type="spellStart"/>
        <w:r w:rsidRPr="00F42A22">
          <w:rPr>
            <w:rFonts w:ascii="Times New Roman" w:hAnsi="Times New Roman" w:cs="Times New Roman"/>
            <w:sz w:val="28"/>
            <w:szCs w:val="28"/>
          </w:rPr>
          <w:t>Вильямc</w:t>
        </w:r>
        <w:proofErr w:type="spellEnd"/>
        <w:r w:rsidRPr="00F42A22">
          <w:rPr>
            <w:rFonts w:ascii="Times New Roman" w:hAnsi="Times New Roman" w:cs="Times New Roman"/>
            <w:sz w:val="28"/>
            <w:szCs w:val="28"/>
          </w:rPr>
          <w:t>, 2016. – 592 с.</w:t>
        </w:r>
      </w:ins>
    </w:p>
    <w:p w:rsidR="00F42A22" w:rsidRDefault="00F42A22" w:rsidP="00F42A22">
      <w:pPr>
        <w:pStyle w:val="a8"/>
        <w:numPr>
          <w:ilvl w:val="0"/>
          <w:numId w:val="11"/>
        </w:numPr>
        <w:rPr>
          <w:ins w:id="1145" w:author="root" w:date="2023-06-07T11:34:00Z"/>
          <w:rFonts w:ascii="Times New Roman" w:hAnsi="Times New Roman" w:cs="Times New Roman"/>
          <w:sz w:val="28"/>
          <w:szCs w:val="28"/>
        </w:rPr>
      </w:pPr>
      <w:ins w:id="1146" w:author="root" w:date="2023-06-07T11:34:00Z">
        <w:r w:rsidRPr="00F42A22">
          <w:rPr>
            <w:rFonts w:ascii="Times New Roman" w:hAnsi="Times New Roman" w:cs="Times New Roman"/>
            <w:sz w:val="28"/>
            <w:szCs w:val="28"/>
            <w:rPrChange w:id="1147" w:author="root" w:date="2023-06-07T11:34:00Z">
              <w:rPr>
                <w:rFonts w:ascii="Times New Roman" w:hAnsi="Times New Roman" w:cs="Times New Roman"/>
                <w:sz w:val="28"/>
                <w:szCs w:val="28"/>
                <w:lang w:val="en-US"/>
              </w:rPr>
            </w:rPrChange>
          </w:rPr>
          <w:t xml:space="preserve"> </w:t>
        </w:r>
      </w:ins>
      <w:proofErr w:type="spellStart"/>
      <w:ins w:id="1148" w:author="root" w:date="2023-06-07T11:33:00Z">
        <w:r w:rsidRPr="00F42A22">
          <w:rPr>
            <w:rFonts w:ascii="Times New Roman" w:hAnsi="Times New Roman" w:cs="Times New Roman"/>
            <w:sz w:val="28"/>
            <w:szCs w:val="28"/>
          </w:rPr>
          <w:t>Гэддис</w:t>
        </w:r>
        <w:proofErr w:type="spellEnd"/>
        <w:r w:rsidRPr="00F42A22">
          <w:rPr>
            <w:rFonts w:ascii="Times New Roman" w:hAnsi="Times New Roman" w:cs="Times New Roman"/>
            <w:sz w:val="28"/>
            <w:szCs w:val="28"/>
          </w:rPr>
          <w:t xml:space="preserve"> Т. Начинаем программировать на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 4-е изд.: Пер. с англ. – </w:t>
        </w:r>
        <w:proofErr w:type="gramStart"/>
        <w:r w:rsidRPr="00F42A22">
          <w:rPr>
            <w:rFonts w:ascii="Times New Roman" w:hAnsi="Times New Roman" w:cs="Times New Roman"/>
            <w:sz w:val="28"/>
            <w:szCs w:val="28"/>
          </w:rPr>
          <w:t>СПб.:</w:t>
        </w:r>
        <w:proofErr w:type="gramEnd"/>
        <w:r w:rsidRPr="00F42A22">
          <w:rPr>
            <w:rFonts w:ascii="Times New Roman" w:hAnsi="Times New Roman" w:cs="Times New Roman"/>
            <w:sz w:val="28"/>
            <w:szCs w:val="28"/>
          </w:rPr>
          <w:t xml:space="preserve"> БХВ-Петербург, 2019. – 768 с.</w:t>
        </w:r>
      </w:ins>
    </w:p>
    <w:p w:rsidR="00F42A22" w:rsidRDefault="00F42A22" w:rsidP="00F42A22">
      <w:pPr>
        <w:pStyle w:val="a8"/>
        <w:numPr>
          <w:ilvl w:val="0"/>
          <w:numId w:val="11"/>
        </w:numPr>
        <w:rPr>
          <w:ins w:id="1149" w:author="root" w:date="2023-06-07T11:34:00Z"/>
          <w:rFonts w:ascii="Times New Roman" w:hAnsi="Times New Roman" w:cs="Times New Roman"/>
          <w:sz w:val="28"/>
          <w:szCs w:val="28"/>
        </w:rPr>
      </w:pPr>
      <w:ins w:id="1150" w:author="root" w:date="2023-06-07T11:34:00Z">
        <w:r w:rsidRPr="00F42A22">
          <w:rPr>
            <w:rFonts w:ascii="Times New Roman" w:hAnsi="Times New Roman" w:cs="Times New Roman"/>
            <w:sz w:val="28"/>
            <w:szCs w:val="28"/>
            <w:rPrChange w:id="1151" w:author="root" w:date="2023-06-07T11:34:00Z">
              <w:rPr>
                <w:rFonts w:ascii="Times New Roman" w:hAnsi="Times New Roman" w:cs="Times New Roman"/>
                <w:sz w:val="28"/>
                <w:szCs w:val="28"/>
                <w:lang w:val="en-US"/>
              </w:rPr>
            </w:rPrChange>
          </w:rPr>
          <w:t xml:space="preserve"> Златопольский Д.М. Основы программирования на языке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52" w:author="root" w:date="2023-06-07T11:34:00Z">
              <w:rPr>
                <w:rFonts w:ascii="Times New Roman" w:hAnsi="Times New Roman" w:cs="Times New Roman"/>
                <w:sz w:val="28"/>
                <w:szCs w:val="28"/>
                <w:lang w:val="en-US"/>
              </w:rPr>
            </w:rPrChange>
          </w:rPr>
          <w:t>. – М.: ДМК Пресс, 2017. – 284 с.</w:t>
        </w:r>
      </w:ins>
    </w:p>
    <w:p w:rsidR="00F42A22" w:rsidRDefault="00F42A22" w:rsidP="00F42A22">
      <w:pPr>
        <w:pStyle w:val="a8"/>
        <w:numPr>
          <w:ilvl w:val="0"/>
          <w:numId w:val="11"/>
        </w:numPr>
        <w:rPr>
          <w:ins w:id="1153" w:author="root" w:date="2023-06-07T11:35:00Z"/>
          <w:rFonts w:ascii="Times New Roman" w:hAnsi="Times New Roman" w:cs="Times New Roman"/>
          <w:sz w:val="28"/>
          <w:szCs w:val="28"/>
        </w:rPr>
      </w:pPr>
      <w:ins w:id="1154" w:author="root" w:date="2023-06-07T11:34:00Z">
        <w:r w:rsidRPr="00F42A22">
          <w:rPr>
            <w:rFonts w:ascii="Times New Roman" w:hAnsi="Times New Roman" w:cs="Times New Roman"/>
            <w:sz w:val="28"/>
            <w:szCs w:val="28"/>
            <w:rPrChange w:id="1155" w:author="root" w:date="2023-06-07T11:34:00Z">
              <w:rPr>
                <w:rFonts w:ascii="Times New Roman" w:hAnsi="Times New Roman" w:cs="Times New Roman"/>
                <w:sz w:val="28"/>
                <w:szCs w:val="28"/>
                <w:lang w:val="en-US"/>
              </w:rPr>
            </w:rPrChange>
          </w:rPr>
          <w:t xml:space="preserve"> Доусон М. Программируем на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56" w:author="root" w:date="2023-06-07T11:34:00Z">
              <w:rPr>
                <w:rFonts w:ascii="Times New Roman" w:hAnsi="Times New Roman" w:cs="Times New Roman"/>
                <w:sz w:val="28"/>
                <w:szCs w:val="28"/>
                <w:lang w:val="en-US"/>
              </w:rPr>
            </w:rPrChange>
          </w:rPr>
          <w:t xml:space="preserve">. – </w:t>
        </w:r>
        <w:proofErr w:type="gramStart"/>
        <w:r w:rsidRPr="00F42A22">
          <w:rPr>
            <w:rFonts w:ascii="Times New Roman" w:hAnsi="Times New Roman" w:cs="Times New Roman"/>
            <w:sz w:val="28"/>
            <w:szCs w:val="28"/>
            <w:rPrChange w:id="1157" w:author="root" w:date="2023-06-07T11:34:00Z">
              <w:rPr>
                <w:rFonts w:ascii="Times New Roman" w:hAnsi="Times New Roman" w:cs="Times New Roman"/>
                <w:sz w:val="28"/>
                <w:szCs w:val="28"/>
                <w:lang w:val="en-US"/>
              </w:rPr>
            </w:rPrChange>
          </w:rPr>
          <w:t>СПб.:</w:t>
        </w:r>
        <w:proofErr w:type="gramEnd"/>
        <w:r w:rsidRPr="00F42A22">
          <w:rPr>
            <w:rFonts w:ascii="Times New Roman" w:hAnsi="Times New Roman" w:cs="Times New Roman"/>
            <w:sz w:val="28"/>
            <w:szCs w:val="28"/>
            <w:rPrChange w:id="1158" w:author="root" w:date="2023-06-07T11:34:00Z">
              <w:rPr>
                <w:rFonts w:ascii="Times New Roman" w:hAnsi="Times New Roman" w:cs="Times New Roman"/>
                <w:sz w:val="28"/>
                <w:szCs w:val="28"/>
                <w:lang w:val="en-US"/>
              </w:rPr>
            </w:rPrChange>
          </w:rPr>
          <w:t xml:space="preserve"> Питер, 2014. – 416 с.</w:t>
        </w:r>
      </w:ins>
    </w:p>
    <w:p w:rsidR="00F42A22" w:rsidRDefault="00F42A22" w:rsidP="00294B1B">
      <w:pPr>
        <w:pStyle w:val="a8"/>
        <w:numPr>
          <w:ilvl w:val="0"/>
          <w:numId w:val="11"/>
        </w:numPr>
        <w:rPr>
          <w:ins w:id="1159" w:author="root" w:date="2023-06-07T15:01:00Z"/>
          <w:rFonts w:ascii="Times New Roman" w:hAnsi="Times New Roman" w:cs="Times New Roman"/>
          <w:sz w:val="28"/>
          <w:szCs w:val="28"/>
        </w:rPr>
      </w:pPr>
      <w:ins w:id="1160" w:author="root" w:date="2023-06-07T11:35:00Z">
        <w:r w:rsidRPr="00F42A22">
          <w:rPr>
            <w:rFonts w:ascii="Times New Roman" w:hAnsi="Times New Roman" w:cs="Times New Roman"/>
            <w:sz w:val="28"/>
            <w:szCs w:val="28"/>
            <w:rPrChange w:id="1161" w:author="root" w:date="2023-06-07T11:35:00Z">
              <w:rPr>
                <w:rFonts w:ascii="Times New Roman" w:hAnsi="Times New Roman" w:cs="Times New Roman"/>
                <w:sz w:val="28"/>
                <w:szCs w:val="28"/>
                <w:lang w:val="en-US"/>
              </w:rPr>
            </w:rPrChange>
          </w:rPr>
          <w:t xml:space="preserve"> Прохоренок Н.А.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62" w:author="root" w:date="2023-06-07T11:35:00Z">
              <w:rPr>
                <w:rFonts w:ascii="Times New Roman" w:hAnsi="Times New Roman" w:cs="Times New Roman"/>
                <w:sz w:val="28"/>
                <w:szCs w:val="28"/>
                <w:lang w:val="en-US"/>
              </w:rPr>
            </w:rPrChange>
          </w:rPr>
          <w:t xml:space="preserve"> 3 и </w:t>
        </w:r>
        <w:r w:rsidRPr="00F42A22">
          <w:rPr>
            <w:rFonts w:ascii="Times New Roman" w:hAnsi="Times New Roman" w:cs="Times New Roman"/>
            <w:sz w:val="28"/>
            <w:szCs w:val="28"/>
            <w:lang w:val="en-US"/>
          </w:rPr>
          <w:t>PyQt</w:t>
        </w:r>
        <w:r w:rsidRPr="00F42A22">
          <w:rPr>
            <w:rFonts w:ascii="Times New Roman" w:hAnsi="Times New Roman" w:cs="Times New Roman"/>
            <w:sz w:val="28"/>
            <w:szCs w:val="28"/>
            <w:rPrChange w:id="1163" w:author="root" w:date="2023-06-07T11:35:00Z">
              <w:rPr>
                <w:rFonts w:ascii="Times New Roman" w:hAnsi="Times New Roman" w:cs="Times New Roman"/>
                <w:sz w:val="28"/>
                <w:szCs w:val="28"/>
                <w:lang w:val="en-US"/>
              </w:rPr>
            </w:rPrChange>
          </w:rPr>
          <w:t xml:space="preserve">. Разработка приложений. – </w:t>
        </w:r>
        <w:proofErr w:type="gramStart"/>
        <w:r w:rsidRPr="00F42A22">
          <w:rPr>
            <w:rFonts w:ascii="Times New Roman" w:hAnsi="Times New Roman" w:cs="Times New Roman"/>
            <w:sz w:val="28"/>
            <w:szCs w:val="28"/>
            <w:rPrChange w:id="1164" w:author="root" w:date="2023-06-07T11:35:00Z">
              <w:rPr>
                <w:rFonts w:ascii="Times New Roman" w:hAnsi="Times New Roman" w:cs="Times New Roman"/>
                <w:sz w:val="28"/>
                <w:szCs w:val="28"/>
                <w:lang w:val="en-US"/>
              </w:rPr>
            </w:rPrChange>
          </w:rPr>
          <w:t>СПб.:</w:t>
        </w:r>
        <w:proofErr w:type="gramEnd"/>
        <w:r w:rsidRPr="00F42A22">
          <w:rPr>
            <w:rFonts w:ascii="Times New Roman" w:hAnsi="Times New Roman" w:cs="Times New Roman"/>
            <w:sz w:val="28"/>
            <w:szCs w:val="28"/>
            <w:rPrChange w:id="1165" w:author="root" w:date="2023-06-07T11:35:00Z">
              <w:rPr>
                <w:rFonts w:ascii="Times New Roman" w:hAnsi="Times New Roman" w:cs="Times New Roman"/>
                <w:sz w:val="28"/>
                <w:szCs w:val="28"/>
                <w:lang w:val="en-US"/>
              </w:rPr>
            </w:rPrChange>
          </w:rPr>
          <w:t xml:space="preserve"> БХВ-Петербург, 2012. – 704 с.</w:t>
        </w:r>
      </w:ins>
    </w:p>
    <w:p w:rsidR="00676C2C" w:rsidRDefault="00676C2C" w:rsidP="00676C2C">
      <w:pPr>
        <w:pStyle w:val="a8"/>
        <w:numPr>
          <w:ilvl w:val="0"/>
          <w:numId w:val="11"/>
        </w:numPr>
        <w:rPr>
          <w:ins w:id="1166" w:author="root" w:date="2023-06-07T15:01:00Z"/>
          <w:rFonts w:ascii="Times New Roman" w:hAnsi="Times New Roman" w:cs="Times New Roman"/>
          <w:sz w:val="28"/>
          <w:szCs w:val="28"/>
        </w:rPr>
      </w:pPr>
      <w:ins w:id="1167" w:author="root" w:date="2023-06-07T15:01:00Z">
        <w:r>
          <w:rPr>
            <w:rFonts w:ascii="Times New Roman" w:hAnsi="Times New Roman" w:cs="Times New Roman"/>
            <w:sz w:val="28"/>
            <w:szCs w:val="28"/>
          </w:rPr>
          <w:t xml:space="preserve">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xml:space="preserve">, Н.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для профессиональных веб-разработчиков / Н.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 М.: Питер, 2015. - 831 c.</w:t>
        </w:r>
      </w:ins>
    </w:p>
    <w:p w:rsidR="00676C2C" w:rsidRPr="00294B1B" w:rsidRDefault="00676C2C" w:rsidP="00676C2C">
      <w:pPr>
        <w:pStyle w:val="a8"/>
        <w:numPr>
          <w:ilvl w:val="0"/>
          <w:numId w:val="11"/>
        </w:numPr>
        <w:rPr>
          <w:ins w:id="1168" w:author="root" w:date="2023-06-07T11:27:00Z"/>
          <w:rFonts w:ascii="Times New Roman" w:hAnsi="Times New Roman" w:cs="Times New Roman"/>
          <w:sz w:val="28"/>
          <w:szCs w:val="28"/>
        </w:rPr>
      </w:pPr>
      <w:ins w:id="1169" w:author="root" w:date="2023-06-07T15:01:00Z">
        <w:r>
          <w:rPr>
            <w:rFonts w:ascii="Times New Roman" w:hAnsi="Times New Roman" w:cs="Times New Roman"/>
            <w:sz w:val="28"/>
            <w:szCs w:val="28"/>
          </w:rPr>
          <w:t xml:space="preserve"> </w:t>
        </w:r>
        <w:r w:rsidRPr="00676C2C">
          <w:rPr>
            <w:rFonts w:ascii="Times New Roman" w:hAnsi="Times New Roman" w:cs="Times New Roman"/>
            <w:sz w:val="28"/>
            <w:szCs w:val="28"/>
          </w:rPr>
          <w:t xml:space="preserve">Дронов, В.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в </w:t>
        </w:r>
        <w:proofErr w:type="spellStart"/>
        <w:r w:rsidRPr="00676C2C">
          <w:rPr>
            <w:rFonts w:ascii="Times New Roman" w:hAnsi="Times New Roman" w:cs="Times New Roman"/>
            <w:sz w:val="28"/>
            <w:szCs w:val="28"/>
          </w:rPr>
          <w:t>Web</w:t>
        </w:r>
        <w:proofErr w:type="spellEnd"/>
        <w:r w:rsidRPr="00676C2C">
          <w:rPr>
            <w:rFonts w:ascii="Times New Roman" w:hAnsi="Times New Roman" w:cs="Times New Roman"/>
            <w:sz w:val="28"/>
            <w:szCs w:val="28"/>
          </w:rPr>
          <w:t>-дизайне / В. Дронов. - М.: БХВ-Петербург, 2017. - 880 c.</w:t>
        </w:r>
      </w:ins>
    </w:p>
    <w:p w:rsidR="00233C9C" w:rsidRPr="00843411" w:rsidRDefault="00233C9C" w:rsidP="00233C9C">
      <w:pPr>
        <w:pStyle w:val="ac"/>
        <w:spacing w:line="360" w:lineRule="auto"/>
        <w:ind w:left="709"/>
        <w:jc w:val="both"/>
        <w:rPr>
          <w:rFonts w:ascii="Times New Roman" w:hAnsi="Times New Roman" w:cs="Times New Roman"/>
          <w:sz w:val="28"/>
          <w:szCs w:val="28"/>
        </w:rPr>
        <w:pPrChange w:id="1170" w:author="root" w:date="2023-06-07T11:27:00Z">
          <w:pPr>
            <w:pStyle w:val="ac"/>
            <w:numPr>
              <w:numId w:val="27"/>
            </w:numPr>
            <w:tabs>
              <w:tab w:val="num" w:pos="360"/>
              <w:tab w:val="num" w:pos="720"/>
            </w:tabs>
            <w:spacing w:line="360" w:lineRule="auto"/>
            <w:ind w:left="720" w:firstLine="709"/>
            <w:jc w:val="both"/>
          </w:pPr>
        </w:pPrChange>
      </w:pPr>
    </w:p>
    <w:sectPr w:rsidR="00233C9C" w:rsidRPr="00843411" w:rsidSect="00AD1CB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DE4" w:rsidRDefault="006C7DE4" w:rsidP="001C42AC">
      <w:pPr>
        <w:spacing w:after="0" w:line="240" w:lineRule="auto"/>
      </w:pPr>
      <w:r>
        <w:separator/>
      </w:r>
    </w:p>
  </w:endnote>
  <w:endnote w:type="continuationSeparator" w:id="0">
    <w:p w:rsidR="006C7DE4" w:rsidRDefault="006C7DE4" w:rsidP="001C4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DE4" w:rsidRDefault="006C7DE4" w:rsidP="001C42AC">
      <w:pPr>
        <w:spacing w:after="0" w:line="240" w:lineRule="auto"/>
      </w:pPr>
      <w:r>
        <w:separator/>
      </w:r>
    </w:p>
  </w:footnote>
  <w:footnote w:type="continuationSeparator" w:id="0">
    <w:p w:rsidR="006C7DE4" w:rsidRDefault="006C7DE4" w:rsidP="001C42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3689" w:rsidRDefault="00A976E6" w:rsidP="00A976E6">
    <w:pPr>
      <w:pStyle w:val="ae"/>
      <w:tabs>
        <w:tab w:val="left" w:pos="5195"/>
        <w:tab w:val="left" w:pos="5250"/>
      </w:tabs>
      <w:pPrChange w:id="11" w:author="root" w:date="2023-06-07T14:47:00Z">
        <w:pPr>
          <w:pStyle w:val="ae"/>
          <w:jc w:val="center"/>
        </w:pPr>
      </w:pPrChange>
    </w:pPr>
    <w:ins w:id="12" w:author="root" w:date="2023-06-07T14:45:00Z">
      <w:r>
        <w:tab/>
      </w:r>
    </w:ins>
    <w:sdt>
      <w:sdtPr>
        <w:id w:val="777142059"/>
        <w:docPartObj>
          <w:docPartGallery w:val="Page Numbers (Top of Page)"/>
          <w:docPartUnique/>
        </w:docPartObj>
      </w:sdtPr>
      <w:sdtContent>
        <w:r w:rsidR="00F43689">
          <w:fldChar w:fldCharType="begin"/>
        </w:r>
        <w:r w:rsidR="00F43689">
          <w:instrText>PAGE   \* MERGEFORMAT</w:instrText>
        </w:r>
        <w:r w:rsidR="00F43689">
          <w:fldChar w:fldCharType="separate"/>
        </w:r>
        <w:r w:rsidR="001E70F7">
          <w:rPr>
            <w:noProof/>
          </w:rPr>
          <w:t>79</w:t>
        </w:r>
        <w:r w:rsidR="00F43689">
          <w:fldChar w:fldCharType="end"/>
        </w:r>
      </w:sdtContent>
    </w:sdt>
    <w:ins w:id="13" w:author="root" w:date="2023-06-07T14:45:00Z">
      <w:r>
        <w:tab/>
      </w:r>
    </w:ins>
    <w:ins w:id="14" w:author="root" w:date="2023-06-07T14:47:00Z">
      <w:r>
        <w:tab/>
      </w:r>
    </w:ins>
  </w:p>
  <w:p w:rsidR="00F43689" w:rsidRDefault="00F43689">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E441D"/>
    <w:multiLevelType w:val="hybridMultilevel"/>
    <w:tmpl w:val="A1A4B6CE"/>
    <w:lvl w:ilvl="0" w:tplc="0419000F">
      <w:start w:val="1"/>
      <w:numFmt w:val="decimal"/>
      <w:lvlText w:val="%1."/>
      <w:lvlJc w:val="left"/>
      <w:pPr>
        <w:ind w:left="360" w:hanging="360"/>
      </w:pPr>
    </w:lvl>
    <w:lvl w:ilvl="1" w:tplc="04190019">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 w15:restartNumberingAfterBreak="0">
    <w:nsid w:val="13F254EC"/>
    <w:multiLevelType w:val="multilevel"/>
    <w:tmpl w:val="6ED2DDA2"/>
    <w:lvl w:ilvl="0">
      <w:start w:val="1"/>
      <w:numFmt w:val="decimal"/>
      <w:lvlText w:val="%1."/>
      <w:lvlJc w:val="left"/>
      <w:pPr>
        <w:ind w:left="567" w:hanging="207"/>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16804F3E"/>
    <w:multiLevelType w:val="hybridMultilevel"/>
    <w:tmpl w:val="77E4E944"/>
    <w:lvl w:ilvl="0" w:tplc="8F16C408">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 w15:restartNumberingAfterBreak="0">
    <w:nsid w:val="1D0506A7"/>
    <w:multiLevelType w:val="multilevel"/>
    <w:tmpl w:val="D60E5C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0964A89"/>
    <w:multiLevelType w:val="multilevel"/>
    <w:tmpl w:val="25AC890C"/>
    <w:lvl w:ilvl="0">
      <w:start w:val="1"/>
      <w:numFmt w:val="decimal"/>
      <w:lvlText w:val="%1."/>
      <w:lvlJc w:val="left"/>
      <w:pPr>
        <w:ind w:left="720" w:hanging="360"/>
      </w:pPr>
      <w:rPr>
        <w:rFonts w:hint="default"/>
      </w:rPr>
    </w:lvl>
    <w:lvl w:ilvl="1">
      <w:start w:val="2"/>
      <w:numFmt w:val="decimal"/>
      <w:isLgl/>
      <w:lvlText w:val="%1.%2."/>
      <w:lvlJc w:val="left"/>
      <w:pPr>
        <w:ind w:left="567" w:firstLine="14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223457B4"/>
    <w:multiLevelType w:val="hybridMultilevel"/>
    <w:tmpl w:val="332C9CEC"/>
    <w:lvl w:ilvl="0" w:tplc="8912FF38">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5130D7"/>
    <w:multiLevelType w:val="hybridMultilevel"/>
    <w:tmpl w:val="D3DE9AC8"/>
    <w:lvl w:ilvl="0" w:tplc="3BAEF9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3A6515"/>
    <w:multiLevelType w:val="hybridMultilevel"/>
    <w:tmpl w:val="3298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265B4E"/>
    <w:multiLevelType w:val="hybridMultilevel"/>
    <w:tmpl w:val="F19CA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83E0D7B"/>
    <w:multiLevelType w:val="multilevel"/>
    <w:tmpl w:val="5CA46382"/>
    <w:lvl w:ilvl="0">
      <w:start w:val="1"/>
      <w:numFmt w:val="decimal"/>
      <w:lvlText w:val="%1."/>
      <w:lvlJc w:val="left"/>
      <w:pPr>
        <w:ind w:left="720" w:hanging="360"/>
      </w:pPr>
      <w:rPr>
        <w:rFonts w:hint="default"/>
      </w:rPr>
    </w:lvl>
    <w:lvl w:ilvl="1">
      <w:start w:val="1"/>
      <w:numFmt w:val="decimal"/>
      <w:isLgl/>
      <w:lvlText w:val="%1.%2."/>
      <w:lvlJc w:val="left"/>
      <w:pPr>
        <w:ind w:left="567" w:firstLine="862"/>
      </w:pPr>
      <w:rPr>
        <w:rFonts w:hint="default"/>
      </w:rPr>
    </w:lvl>
    <w:lvl w:ilvl="2">
      <w:start w:val="1"/>
      <w:numFmt w:val="decimal"/>
      <w:isLgl/>
      <w:lvlText w:val="%1.%2.%3."/>
      <w:lvlJc w:val="left"/>
      <w:pPr>
        <w:ind w:left="3218" w:hanging="720"/>
      </w:pPr>
      <w:rPr>
        <w:rFonts w:hint="default"/>
      </w:rPr>
    </w:lvl>
    <w:lvl w:ilvl="3">
      <w:start w:val="1"/>
      <w:numFmt w:val="decimal"/>
      <w:isLgl/>
      <w:lvlText w:val="%1.%2.%3.%4."/>
      <w:lvlJc w:val="left"/>
      <w:pPr>
        <w:ind w:left="4647" w:hanging="1080"/>
      </w:pPr>
      <w:rPr>
        <w:rFonts w:hint="default"/>
      </w:rPr>
    </w:lvl>
    <w:lvl w:ilvl="4">
      <w:start w:val="1"/>
      <w:numFmt w:val="decimal"/>
      <w:isLgl/>
      <w:lvlText w:val="%1.%2.%3.%4.%5."/>
      <w:lvlJc w:val="left"/>
      <w:pPr>
        <w:ind w:left="5716" w:hanging="1080"/>
      </w:pPr>
      <w:rPr>
        <w:rFonts w:hint="default"/>
      </w:rPr>
    </w:lvl>
    <w:lvl w:ilvl="5">
      <w:start w:val="1"/>
      <w:numFmt w:val="decimal"/>
      <w:isLgl/>
      <w:lvlText w:val="%1.%2.%3.%4.%5.%6."/>
      <w:lvlJc w:val="left"/>
      <w:pPr>
        <w:ind w:left="7145" w:hanging="1440"/>
      </w:pPr>
      <w:rPr>
        <w:rFonts w:hint="default"/>
      </w:rPr>
    </w:lvl>
    <w:lvl w:ilvl="6">
      <w:start w:val="1"/>
      <w:numFmt w:val="decimal"/>
      <w:isLgl/>
      <w:lvlText w:val="%1.%2.%3.%4.%5.%6.%7."/>
      <w:lvlJc w:val="left"/>
      <w:pPr>
        <w:ind w:left="8574" w:hanging="1800"/>
      </w:pPr>
      <w:rPr>
        <w:rFonts w:hint="default"/>
      </w:rPr>
    </w:lvl>
    <w:lvl w:ilvl="7">
      <w:start w:val="1"/>
      <w:numFmt w:val="decimal"/>
      <w:isLgl/>
      <w:lvlText w:val="%1.%2.%3.%4.%5.%6.%7.%8."/>
      <w:lvlJc w:val="left"/>
      <w:pPr>
        <w:ind w:left="9643" w:hanging="1800"/>
      </w:pPr>
      <w:rPr>
        <w:rFonts w:hint="default"/>
      </w:rPr>
    </w:lvl>
    <w:lvl w:ilvl="8">
      <w:start w:val="1"/>
      <w:numFmt w:val="decimal"/>
      <w:isLgl/>
      <w:lvlText w:val="%1.%2.%3.%4.%5.%6.%7.%8.%9."/>
      <w:lvlJc w:val="left"/>
      <w:pPr>
        <w:ind w:left="11072" w:hanging="2160"/>
      </w:pPr>
      <w:rPr>
        <w:rFonts w:hint="default"/>
      </w:rPr>
    </w:lvl>
  </w:abstractNum>
  <w:abstractNum w:abstractNumId="10" w15:restartNumberingAfterBreak="0">
    <w:nsid w:val="5AFA6E9C"/>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D46D0"/>
    <w:multiLevelType w:val="multilevel"/>
    <w:tmpl w:val="97AC4D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C6A0D42"/>
    <w:multiLevelType w:val="multilevel"/>
    <w:tmpl w:val="2DDE17C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6D912F2A"/>
    <w:multiLevelType w:val="hybridMultilevel"/>
    <w:tmpl w:val="432C61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16E52E9"/>
    <w:multiLevelType w:val="hybridMultilevel"/>
    <w:tmpl w:val="18B8AD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73FE276B"/>
    <w:multiLevelType w:val="hybridMultilevel"/>
    <w:tmpl w:val="30E4E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4527D1"/>
    <w:multiLevelType w:val="hybridMultilevel"/>
    <w:tmpl w:val="70C24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4"/>
  </w:num>
  <w:num w:numId="3">
    <w:abstractNumId w:val="12"/>
  </w:num>
  <w:num w:numId="4">
    <w:abstractNumId w:val="13"/>
  </w:num>
  <w:num w:numId="5">
    <w:abstractNumId w:val="8"/>
  </w:num>
  <w:num w:numId="6">
    <w:abstractNumId w:val="1"/>
  </w:num>
  <w:num w:numId="7">
    <w:abstractNumId w:val="10"/>
  </w:num>
  <w:num w:numId="8">
    <w:abstractNumId w:val="16"/>
  </w:num>
  <w:num w:numId="9">
    <w:abstractNumId w:val="14"/>
  </w:num>
  <w:num w:numId="10">
    <w:abstractNumId w:val="15"/>
  </w:num>
  <w:num w:numId="11">
    <w:abstractNumId w:val="7"/>
  </w:num>
  <w:num w:numId="12">
    <w:abstractNumId w:val="3"/>
  </w:num>
  <w:num w:numId="13">
    <w:abstractNumId w:val="5"/>
  </w:num>
  <w:num w:numId="14">
    <w:abstractNumId w:val="6"/>
  </w:num>
  <w:num w:numId="15">
    <w:abstractNumId w:val="2"/>
  </w:num>
  <w:num w:numId="16">
    <w:abstractNumId w:val="1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ot">
    <w15:presenceInfo w15:providerId="Windows Live" w15:userId="9ef0bc9536001f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trackRevisions/>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A"/>
    <w:rsid w:val="00005D0C"/>
    <w:rsid w:val="00014DD0"/>
    <w:rsid w:val="00015DC0"/>
    <w:rsid w:val="00020BFD"/>
    <w:rsid w:val="00023A8E"/>
    <w:rsid w:val="00023B34"/>
    <w:rsid w:val="00025A2A"/>
    <w:rsid w:val="00027D04"/>
    <w:rsid w:val="000437A4"/>
    <w:rsid w:val="00051B57"/>
    <w:rsid w:val="000600F1"/>
    <w:rsid w:val="000613CF"/>
    <w:rsid w:val="00070D25"/>
    <w:rsid w:val="00081434"/>
    <w:rsid w:val="00081C80"/>
    <w:rsid w:val="000825AC"/>
    <w:rsid w:val="000B29C6"/>
    <w:rsid w:val="000C2834"/>
    <w:rsid w:val="000C2FC2"/>
    <w:rsid w:val="000C63C0"/>
    <w:rsid w:val="000E075D"/>
    <w:rsid w:val="000E4853"/>
    <w:rsid w:val="00102F2C"/>
    <w:rsid w:val="0010763F"/>
    <w:rsid w:val="00120D81"/>
    <w:rsid w:val="001230E4"/>
    <w:rsid w:val="001317E8"/>
    <w:rsid w:val="00131A0C"/>
    <w:rsid w:val="00132157"/>
    <w:rsid w:val="00133AC8"/>
    <w:rsid w:val="00140455"/>
    <w:rsid w:val="00147504"/>
    <w:rsid w:val="00147CEB"/>
    <w:rsid w:val="0015001C"/>
    <w:rsid w:val="00153FB5"/>
    <w:rsid w:val="00157498"/>
    <w:rsid w:val="0016267C"/>
    <w:rsid w:val="001646A5"/>
    <w:rsid w:val="001703F7"/>
    <w:rsid w:val="00177494"/>
    <w:rsid w:val="00180EC2"/>
    <w:rsid w:val="001829C8"/>
    <w:rsid w:val="00191544"/>
    <w:rsid w:val="00195233"/>
    <w:rsid w:val="00195CF6"/>
    <w:rsid w:val="001A1179"/>
    <w:rsid w:val="001B64DF"/>
    <w:rsid w:val="001C0EAE"/>
    <w:rsid w:val="001C42AC"/>
    <w:rsid w:val="001D075F"/>
    <w:rsid w:val="001D423D"/>
    <w:rsid w:val="001E3B88"/>
    <w:rsid w:val="001E53BE"/>
    <w:rsid w:val="001E6A1A"/>
    <w:rsid w:val="001E70F7"/>
    <w:rsid w:val="002035DA"/>
    <w:rsid w:val="00205969"/>
    <w:rsid w:val="002071C1"/>
    <w:rsid w:val="002116B8"/>
    <w:rsid w:val="002137E7"/>
    <w:rsid w:val="0021387D"/>
    <w:rsid w:val="00232650"/>
    <w:rsid w:val="00233C9C"/>
    <w:rsid w:val="00234421"/>
    <w:rsid w:val="00245C42"/>
    <w:rsid w:val="002523A0"/>
    <w:rsid w:val="002528CA"/>
    <w:rsid w:val="002544D5"/>
    <w:rsid w:val="00260334"/>
    <w:rsid w:val="00267764"/>
    <w:rsid w:val="00277975"/>
    <w:rsid w:val="00290711"/>
    <w:rsid w:val="0029208E"/>
    <w:rsid w:val="00294B1B"/>
    <w:rsid w:val="002971A2"/>
    <w:rsid w:val="002A142A"/>
    <w:rsid w:val="002A56AB"/>
    <w:rsid w:val="002A7BC2"/>
    <w:rsid w:val="002B5728"/>
    <w:rsid w:val="002C3A59"/>
    <w:rsid w:val="002D0FC4"/>
    <w:rsid w:val="002D238E"/>
    <w:rsid w:val="002D2458"/>
    <w:rsid w:val="002D50FB"/>
    <w:rsid w:val="002E3C37"/>
    <w:rsid w:val="002E6B6D"/>
    <w:rsid w:val="002E7356"/>
    <w:rsid w:val="002F3919"/>
    <w:rsid w:val="00306DFD"/>
    <w:rsid w:val="0031160B"/>
    <w:rsid w:val="003225DF"/>
    <w:rsid w:val="0033124F"/>
    <w:rsid w:val="00331606"/>
    <w:rsid w:val="00333E35"/>
    <w:rsid w:val="0034373B"/>
    <w:rsid w:val="003437B6"/>
    <w:rsid w:val="003461B6"/>
    <w:rsid w:val="00351300"/>
    <w:rsid w:val="00353F50"/>
    <w:rsid w:val="00363490"/>
    <w:rsid w:val="00364D9D"/>
    <w:rsid w:val="00385F00"/>
    <w:rsid w:val="003879CF"/>
    <w:rsid w:val="00396FBE"/>
    <w:rsid w:val="00396FF6"/>
    <w:rsid w:val="003A4884"/>
    <w:rsid w:val="003B62D2"/>
    <w:rsid w:val="003B7AFE"/>
    <w:rsid w:val="003C5CCF"/>
    <w:rsid w:val="003D106D"/>
    <w:rsid w:val="003D58D0"/>
    <w:rsid w:val="003D6313"/>
    <w:rsid w:val="003E00B8"/>
    <w:rsid w:val="003E2E94"/>
    <w:rsid w:val="003F1BC1"/>
    <w:rsid w:val="003F2A93"/>
    <w:rsid w:val="003F31A7"/>
    <w:rsid w:val="00401858"/>
    <w:rsid w:val="004030F3"/>
    <w:rsid w:val="004038D9"/>
    <w:rsid w:val="004075D3"/>
    <w:rsid w:val="0041215A"/>
    <w:rsid w:val="004128C9"/>
    <w:rsid w:val="00421923"/>
    <w:rsid w:val="00444093"/>
    <w:rsid w:val="00445301"/>
    <w:rsid w:val="00450DD8"/>
    <w:rsid w:val="004532BA"/>
    <w:rsid w:val="00481497"/>
    <w:rsid w:val="0049118B"/>
    <w:rsid w:val="004917D0"/>
    <w:rsid w:val="00495F33"/>
    <w:rsid w:val="004A0976"/>
    <w:rsid w:val="004A41F2"/>
    <w:rsid w:val="004A4D68"/>
    <w:rsid w:val="004B046E"/>
    <w:rsid w:val="004B38B8"/>
    <w:rsid w:val="004D3173"/>
    <w:rsid w:val="004E5159"/>
    <w:rsid w:val="004E7CD3"/>
    <w:rsid w:val="004F1DEC"/>
    <w:rsid w:val="004F359E"/>
    <w:rsid w:val="0051010C"/>
    <w:rsid w:val="005101FE"/>
    <w:rsid w:val="00531D89"/>
    <w:rsid w:val="005327CE"/>
    <w:rsid w:val="0053413E"/>
    <w:rsid w:val="005542CA"/>
    <w:rsid w:val="0057015E"/>
    <w:rsid w:val="00570A0F"/>
    <w:rsid w:val="0058110F"/>
    <w:rsid w:val="00590026"/>
    <w:rsid w:val="00594174"/>
    <w:rsid w:val="005A392C"/>
    <w:rsid w:val="005A39AD"/>
    <w:rsid w:val="005B27B8"/>
    <w:rsid w:val="005C2CA1"/>
    <w:rsid w:val="005C448A"/>
    <w:rsid w:val="005C4FF2"/>
    <w:rsid w:val="005C6EEE"/>
    <w:rsid w:val="005D3887"/>
    <w:rsid w:val="005D4A7E"/>
    <w:rsid w:val="005D64C8"/>
    <w:rsid w:val="005E1E10"/>
    <w:rsid w:val="005E2318"/>
    <w:rsid w:val="005E57E1"/>
    <w:rsid w:val="005F4171"/>
    <w:rsid w:val="00600E63"/>
    <w:rsid w:val="00610AAB"/>
    <w:rsid w:val="00611E99"/>
    <w:rsid w:val="00614EE5"/>
    <w:rsid w:val="00615068"/>
    <w:rsid w:val="00615820"/>
    <w:rsid w:val="00616D91"/>
    <w:rsid w:val="00620EFD"/>
    <w:rsid w:val="0062108F"/>
    <w:rsid w:val="0063418C"/>
    <w:rsid w:val="00655FB7"/>
    <w:rsid w:val="00661943"/>
    <w:rsid w:val="0066485F"/>
    <w:rsid w:val="00667F4A"/>
    <w:rsid w:val="00672B72"/>
    <w:rsid w:val="00676C2C"/>
    <w:rsid w:val="00686C29"/>
    <w:rsid w:val="006914E2"/>
    <w:rsid w:val="00694B46"/>
    <w:rsid w:val="006973F4"/>
    <w:rsid w:val="006A4709"/>
    <w:rsid w:val="006B3C7A"/>
    <w:rsid w:val="006C12A0"/>
    <w:rsid w:val="006C3ECF"/>
    <w:rsid w:val="006C7DE4"/>
    <w:rsid w:val="006D4FBA"/>
    <w:rsid w:val="006D6A68"/>
    <w:rsid w:val="006D6AD6"/>
    <w:rsid w:val="006E17BC"/>
    <w:rsid w:val="006E4730"/>
    <w:rsid w:val="006F4519"/>
    <w:rsid w:val="00700CF0"/>
    <w:rsid w:val="00702C6B"/>
    <w:rsid w:val="0070680D"/>
    <w:rsid w:val="00707728"/>
    <w:rsid w:val="007106C6"/>
    <w:rsid w:val="0071127E"/>
    <w:rsid w:val="00732AC0"/>
    <w:rsid w:val="00734704"/>
    <w:rsid w:val="00736520"/>
    <w:rsid w:val="00753E9B"/>
    <w:rsid w:val="0075709C"/>
    <w:rsid w:val="00763BFD"/>
    <w:rsid w:val="00790623"/>
    <w:rsid w:val="00793074"/>
    <w:rsid w:val="007935A8"/>
    <w:rsid w:val="007943F0"/>
    <w:rsid w:val="007A5125"/>
    <w:rsid w:val="007B091D"/>
    <w:rsid w:val="007C2C0B"/>
    <w:rsid w:val="007D2F85"/>
    <w:rsid w:val="007F4908"/>
    <w:rsid w:val="007F58BB"/>
    <w:rsid w:val="007F78E1"/>
    <w:rsid w:val="00800A2A"/>
    <w:rsid w:val="00803B43"/>
    <w:rsid w:val="00814EA8"/>
    <w:rsid w:val="008157ED"/>
    <w:rsid w:val="00824B4C"/>
    <w:rsid w:val="00824EA9"/>
    <w:rsid w:val="008340AE"/>
    <w:rsid w:val="00841812"/>
    <w:rsid w:val="00841DB1"/>
    <w:rsid w:val="00843067"/>
    <w:rsid w:val="00843411"/>
    <w:rsid w:val="00843A89"/>
    <w:rsid w:val="008470D5"/>
    <w:rsid w:val="00851E6C"/>
    <w:rsid w:val="00854989"/>
    <w:rsid w:val="00864E05"/>
    <w:rsid w:val="0086605D"/>
    <w:rsid w:val="00866A4A"/>
    <w:rsid w:val="00866A71"/>
    <w:rsid w:val="00866B51"/>
    <w:rsid w:val="00871C9B"/>
    <w:rsid w:val="0087504E"/>
    <w:rsid w:val="008750B8"/>
    <w:rsid w:val="00886C91"/>
    <w:rsid w:val="008872D7"/>
    <w:rsid w:val="00892342"/>
    <w:rsid w:val="00896179"/>
    <w:rsid w:val="008A442E"/>
    <w:rsid w:val="008B204C"/>
    <w:rsid w:val="008B50E5"/>
    <w:rsid w:val="008C593C"/>
    <w:rsid w:val="008F7477"/>
    <w:rsid w:val="009023CC"/>
    <w:rsid w:val="00902913"/>
    <w:rsid w:val="00904C51"/>
    <w:rsid w:val="009056EB"/>
    <w:rsid w:val="00911710"/>
    <w:rsid w:val="00922431"/>
    <w:rsid w:val="009256EF"/>
    <w:rsid w:val="00927C82"/>
    <w:rsid w:val="00932B43"/>
    <w:rsid w:val="009523A4"/>
    <w:rsid w:val="00954C4A"/>
    <w:rsid w:val="009616A7"/>
    <w:rsid w:val="00962F08"/>
    <w:rsid w:val="00970313"/>
    <w:rsid w:val="00970E3C"/>
    <w:rsid w:val="00971AF3"/>
    <w:rsid w:val="00972E27"/>
    <w:rsid w:val="00982614"/>
    <w:rsid w:val="009935AD"/>
    <w:rsid w:val="00997536"/>
    <w:rsid w:val="009A0DD1"/>
    <w:rsid w:val="009A6AB9"/>
    <w:rsid w:val="009B1A0A"/>
    <w:rsid w:val="009B319A"/>
    <w:rsid w:val="009B481D"/>
    <w:rsid w:val="009B66CA"/>
    <w:rsid w:val="009B7966"/>
    <w:rsid w:val="009C379F"/>
    <w:rsid w:val="009C7481"/>
    <w:rsid w:val="009C7D5A"/>
    <w:rsid w:val="009D2C8E"/>
    <w:rsid w:val="009E0E0B"/>
    <w:rsid w:val="009E723B"/>
    <w:rsid w:val="009F6FA9"/>
    <w:rsid w:val="00A03CA0"/>
    <w:rsid w:val="00A11C9F"/>
    <w:rsid w:val="00A11EF7"/>
    <w:rsid w:val="00A234D4"/>
    <w:rsid w:val="00A269C0"/>
    <w:rsid w:val="00A31D68"/>
    <w:rsid w:val="00A42A96"/>
    <w:rsid w:val="00A575D2"/>
    <w:rsid w:val="00A81F4D"/>
    <w:rsid w:val="00A84C69"/>
    <w:rsid w:val="00A8765B"/>
    <w:rsid w:val="00A94A5E"/>
    <w:rsid w:val="00A962B3"/>
    <w:rsid w:val="00A976E6"/>
    <w:rsid w:val="00A97858"/>
    <w:rsid w:val="00AA718A"/>
    <w:rsid w:val="00AB7250"/>
    <w:rsid w:val="00AC4D6F"/>
    <w:rsid w:val="00AC768B"/>
    <w:rsid w:val="00AD1CB7"/>
    <w:rsid w:val="00AD2D32"/>
    <w:rsid w:val="00AD5B37"/>
    <w:rsid w:val="00AD7FBA"/>
    <w:rsid w:val="00AE517A"/>
    <w:rsid w:val="00AF7DA1"/>
    <w:rsid w:val="00AF7F88"/>
    <w:rsid w:val="00B07B10"/>
    <w:rsid w:val="00B104E4"/>
    <w:rsid w:val="00B13D1F"/>
    <w:rsid w:val="00B14750"/>
    <w:rsid w:val="00B1523D"/>
    <w:rsid w:val="00B20C06"/>
    <w:rsid w:val="00B31E5A"/>
    <w:rsid w:val="00B50CFC"/>
    <w:rsid w:val="00B51635"/>
    <w:rsid w:val="00B52FA5"/>
    <w:rsid w:val="00B5367A"/>
    <w:rsid w:val="00B6364E"/>
    <w:rsid w:val="00B73734"/>
    <w:rsid w:val="00B85C95"/>
    <w:rsid w:val="00BC6217"/>
    <w:rsid w:val="00BC639C"/>
    <w:rsid w:val="00BD3708"/>
    <w:rsid w:val="00BE5624"/>
    <w:rsid w:val="00BF5776"/>
    <w:rsid w:val="00C00AE4"/>
    <w:rsid w:val="00C01884"/>
    <w:rsid w:val="00C13364"/>
    <w:rsid w:val="00C1582C"/>
    <w:rsid w:val="00C42D99"/>
    <w:rsid w:val="00C457D3"/>
    <w:rsid w:val="00C53993"/>
    <w:rsid w:val="00C72A13"/>
    <w:rsid w:val="00C8078E"/>
    <w:rsid w:val="00C833BF"/>
    <w:rsid w:val="00C87113"/>
    <w:rsid w:val="00C87EDE"/>
    <w:rsid w:val="00C9146F"/>
    <w:rsid w:val="00C93D76"/>
    <w:rsid w:val="00C96A72"/>
    <w:rsid w:val="00CA2396"/>
    <w:rsid w:val="00CA258D"/>
    <w:rsid w:val="00CA7861"/>
    <w:rsid w:val="00CB5E39"/>
    <w:rsid w:val="00CC06E3"/>
    <w:rsid w:val="00CE389F"/>
    <w:rsid w:val="00CF1844"/>
    <w:rsid w:val="00CF1BE5"/>
    <w:rsid w:val="00CF516D"/>
    <w:rsid w:val="00D02F2E"/>
    <w:rsid w:val="00D0555A"/>
    <w:rsid w:val="00D07688"/>
    <w:rsid w:val="00D1038B"/>
    <w:rsid w:val="00D10A6B"/>
    <w:rsid w:val="00D14A08"/>
    <w:rsid w:val="00D16D06"/>
    <w:rsid w:val="00D234EC"/>
    <w:rsid w:val="00D33CB1"/>
    <w:rsid w:val="00D34786"/>
    <w:rsid w:val="00D362D8"/>
    <w:rsid w:val="00D409AE"/>
    <w:rsid w:val="00D4350C"/>
    <w:rsid w:val="00D44A1D"/>
    <w:rsid w:val="00D473CF"/>
    <w:rsid w:val="00D4795B"/>
    <w:rsid w:val="00D53CCA"/>
    <w:rsid w:val="00D572C3"/>
    <w:rsid w:val="00D60A62"/>
    <w:rsid w:val="00D63A9F"/>
    <w:rsid w:val="00D81A1A"/>
    <w:rsid w:val="00D8211A"/>
    <w:rsid w:val="00D86499"/>
    <w:rsid w:val="00D95559"/>
    <w:rsid w:val="00DB0733"/>
    <w:rsid w:val="00DB1A43"/>
    <w:rsid w:val="00DB5EE6"/>
    <w:rsid w:val="00DC3675"/>
    <w:rsid w:val="00DC5001"/>
    <w:rsid w:val="00DD40E7"/>
    <w:rsid w:val="00DE1A45"/>
    <w:rsid w:val="00DE3CB9"/>
    <w:rsid w:val="00DF089C"/>
    <w:rsid w:val="00DF1B46"/>
    <w:rsid w:val="00E00045"/>
    <w:rsid w:val="00E06299"/>
    <w:rsid w:val="00E079B3"/>
    <w:rsid w:val="00E10232"/>
    <w:rsid w:val="00E17935"/>
    <w:rsid w:val="00E21C55"/>
    <w:rsid w:val="00E32F74"/>
    <w:rsid w:val="00E35EB1"/>
    <w:rsid w:val="00E370CA"/>
    <w:rsid w:val="00E44A7D"/>
    <w:rsid w:val="00E46069"/>
    <w:rsid w:val="00E54C21"/>
    <w:rsid w:val="00E57D19"/>
    <w:rsid w:val="00E6413A"/>
    <w:rsid w:val="00E652D8"/>
    <w:rsid w:val="00E66CA1"/>
    <w:rsid w:val="00E71476"/>
    <w:rsid w:val="00E73F3C"/>
    <w:rsid w:val="00E75A40"/>
    <w:rsid w:val="00EA5FFE"/>
    <w:rsid w:val="00EB3E7C"/>
    <w:rsid w:val="00EB63AD"/>
    <w:rsid w:val="00EB73D5"/>
    <w:rsid w:val="00EC3F6D"/>
    <w:rsid w:val="00EC7B57"/>
    <w:rsid w:val="00ED6514"/>
    <w:rsid w:val="00ED6CD2"/>
    <w:rsid w:val="00EE53E3"/>
    <w:rsid w:val="00EE61B9"/>
    <w:rsid w:val="00EF05B7"/>
    <w:rsid w:val="00EF594C"/>
    <w:rsid w:val="00EF7852"/>
    <w:rsid w:val="00EF7BF9"/>
    <w:rsid w:val="00F005A6"/>
    <w:rsid w:val="00F0580B"/>
    <w:rsid w:val="00F125AB"/>
    <w:rsid w:val="00F14764"/>
    <w:rsid w:val="00F154B2"/>
    <w:rsid w:val="00F161AA"/>
    <w:rsid w:val="00F23C18"/>
    <w:rsid w:val="00F24868"/>
    <w:rsid w:val="00F376B3"/>
    <w:rsid w:val="00F412CA"/>
    <w:rsid w:val="00F42A22"/>
    <w:rsid w:val="00F42C16"/>
    <w:rsid w:val="00F43689"/>
    <w:rsid w:val="00F4691C"/>
    <w:rsid w:val="00F46E79"/>
    <w:rsid w:val="00F46F20"/>
    <w:rsid w:val="00F50639"/>
    <w:rsid w:val="00F949FE"/>
    <w:rsid w:val="00F94B9C"/>
    <w:rsid w:val="00F95941"/>
    <w:rsid w:val="00F95DC5"/>
    <w:rsid w:val="00F97E4F"/>
    <w:rsid w:val="00FA5B49"/>
    <w:rsid w:val="00FB3382"/>
    <w:rsid w:val="00FD0717"/>
    <w:rsid w:val="00FF4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5C881-5561-4C89-9090-0063EB8E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B5E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D60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60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fwpremovedmarginbottom">
    <w:name w:val="rfwp_removedmarginbottom"/>
    <w:basedOn w:val="a"/>
    <w:rsid w:val="00020B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20BFD"/>
    <w:rPr>
      <w:b/>
      <w:bCs/>
    </w:rPr>
  </w:style>
  <w:style w:type="paragraph" w:styleId="a4">
    <w:name w:val="Normal (Web)"/>
    <w:basedOn w:val="a"/>
    <w:uiPriority w:val="99"/>
    <w:unhideWhenUsed/>
    <w:rsid w:val="005B27B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5B27B8"/>
    <w:rPr>
      <w:color w:val="0000FF"/>
      <w:u w:val="single"/>
    </w:rPr>
  </w:style>
  <w:style w:type="character" w:styleId="a6">
    <w:name w:val="FollowedHyperlink"/>
    <w:basedOn w:val="a0"/>
    <w:uiPriority w:val="99"/>
    <w:semiHidden/>
    <w:unhideWhenUsed/>
    <w:rsid w:val="005B27B8"/>
    <w:rPr>
      <w:color w:val="954F72" w:themeColor="followedHyperlink"/>
      <w:u w:val="single"/>
    </w:rPr>
  </w:style>
  <w:style w:type="table" w:styleId="a7">
    <w:name w:val="Table Grid"/>
    <w:basedOn w:val="a1"/>
    <w:rsid w:val="0089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B5E39"/>
    <w:rPr>
      <w:rFonts w:ascii="Times New Roman" w:eastAsia="Times New Roman" w:hAnsi="Times New Roman" w:cs="Times New Roman"/>
      <w:b/>
      <w:bCs/>
      <w:kern w:val="36"/>
      <w:sz w:val="48"/>
      <w:szCs w:val="48"/>
      <w:lang w:eastAsia="ru-RU"/>
    </w:rPr>
  </w:style>
  <w:style w:type="paragraph" w:styleId="a8">
    <w:name w:val="List Paragraph"/>
    <w:basedOn w:val="a"/>
    <w:qFormat/>
    <w:rsid w:val="00234421"/>
    <w:pPr>
      <w:ind w:left="720"/>
      <w:contextualSpacing/>
    </w:pPr>
  </w:style>
  <w:style w:type="character" w:styleId="a9">
    <w:name w:val="Emphasis"/>
    <w:basedOn w:val="a0"/>
    <w:uiPriority w:val="20"/>
    <w:qFormat/>
    <w:rsid w:val="00F005A6"/>
    <w:rPr>
      <w:i/>
      <w:iCs/>
    </w:rPr>
  </w:style>
  <w:style w:type="character" w:styleId="aa">
    <w:name w:val="Placeholder Text"/>
    <w:basedOn w:val="a0"/>
    <w:uiPriority w:val="99"/>
    <w:semiHidden/>
    <w:rsid w:val="00CC06E3"/>
    <w:rPr>
      <w:color w:val="808080"/>
    </w:rPr>
  </w:style>
  <w:style w:type="paragraph" w:styleId="ab">
    <w:name w:val="TOC Heading"/>
    <w:basedOn w:val="1"/>
    <w:next w:val="a"/>
    <w:uiPriority w:val="39"/>
    <w:unhideWhenUsed/>
    <w:qFormat/>
    <w:rsid w:val="003225D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43411"/>
    <w:pPr>
      <w:tabs>
        <w:tab w:val="right" w:leader="dot" w:pos="9345"/>
      </w:tabs>
      <w:spacing w:after="0" w:line="360" w:lineRule="auto"/>
    </w:pPr>
  </w:style>
  <w:style w:type="character" w:styleId="HTML">
    <w:name w:val="HTML Code"/>
    <w:basedOn w:val="a0"/>
    <w:uiPriority w:val="99"/>
    <w:semiHidden/>
    <w:unhideWhenUsed/>
    <w:rsid w:val="00C9146F"/>
    <w:rPr>
      <w:rFonts w:ascii="Courier New" w:eastAsia="Times New Roman" w:hAnsi="Courier New" w:cs="Courier New"/>
      <w:sz w:val="20"/>
      <w:szCs w:val="20"/>
    </w:rPr>
  </w:style>
  <w:style w:type="character" w:customStyle="1" w:styleId="30">
    <w:name w:val="Заголовок 3 Знак"/>
    <w:basedOn w:val="a0"/>
    <w:link w:val="3"/>
    <w:uiPriority w:val="9"/>
    <w:rsid w:val="00D60A6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D60A62"/>
    <w:rPr>
      <w:rFonts w:asciiTheme="majorHAnsi" w:eastAsiaTheme="majorEastAsia" w:hAnsiTheme="majorHAnsi" w:cstheme="majorBidi"/>
      <w:color w:val="2E74B5" w:themeColor="accent1" w:themeShade="BF"/>
      <w:sz w:val="26"/>
      <w:szCs w:val="26"/>
    </w:rPr>
  </w:style>
  <w:style w:type="paragraph" w:customStyle="1" w:styleId="author-text">
    <w:name w:val="author-text"/>
    <w:basedOn w:val="a"/>
    <w:rsid w:val="00824B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 Spacing"/>
    <w:aliases w:val="Маркерный,Список 1,Без интервала1"/>
    <w:link w:val="ad"/>
    <w:qFormat/>
    <w:rsid w:val="00824B4C"/>
    <w:pPr>
      <w:spacing w:after="0" w:line="240" w:lineRule="auto"/>
    </w:pPr>
  </w:style>
  <w:style w:type="character" w:customStyle="1" w:styleId="cm-property">
    <w:name w:val="cm-property"/>
    <w:basedOn w:val="a0"/>
    <w:rsid w:val="00205969"/>
  </w:style>
  <w:style w:type="character" w:customStyle="1" w:styleId="cm-string">
    <w:name w:val="cm-string"/>
    <w:basedOn w:val="a0"/>
    <w:rsid w:val="00205969"/>
  </w:style>
  <w:style w:type="character" w:customStyle="1" w:styleId="cm-number">
    <w:name w:val="cm-number"/>
    <w:basedOn w:val="a0"/>
    <w:rsid w:val="00205969"/>
  </w:style>
  <w:style w:type="paragraph" w:styleId="31">
    <w:name w:val="toc 3"/>
    <w:basedOn w:val="a"/>
    <w:next w:val="a"/>
    <w:autoRedefine/>
    <w:uiPriority w:val="39"/>
    <w:unhideWhenUsed/>
    <w:rsid w:val="007F78E1"/>
    <w:pPr>
      <w:spacing w:after="100"/>
      <w:ind w:left="440"/>
    </w:pPr>
  </w:style>
  <w:style w:type="paragraph" w:styleId="21">
    <w:name w:val="toc 2"/>
    <w:basedOn w:val="a"/>
    <w:next w:val="a"/>
    <w:autoRedefine/>
    <w:uiPriority w:val="39"/>
    <w:unhideWhenUsed/>
    <w:rsid w:val="007F78E1"/>
    <w:pPr>
      <w:spacing w:after="100"/>
      <w:ind w:left="220"/>
    </w:pPr>
  </w:style>
  <w:style w:type="character" w:customStyle="1" w:styleId="ad">
    <w:name w:val="Без интервала Знак"/>
    <w:aliases w:val="Маркерный Знак,Список 1 Знак,Без интервала1 Знак"/>
    <w:link w:val="ac"/>
    <w:rsid w:val="00902913"/>
  </w:style>
  <w:style w:type="paragraph" w:styleId="HTML0">
    <w:name w:val="HTML Preformatted"/>
    <w:basedOn w:val="a"/>
    <w:link w:val="HTML1"/>
    <w:uiPriority w:val="99"/>
    <w:semiHidden/>
    <w:unhideWhenUsed/>
    <w:rsid w:val="005A3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A392C"/>
    <w:rPr>
      <w:rFonts w:ascii="Courier New" w:eastAsia="Times New Roman" w:hAnsi="Courier New" w:cs="Courier New"/>
      <w:sz w:val="20"/>
      <w:szCs w:val="20"/>
      <w:lang w:eastAsia="ru-RU"/>
    </w:rPr>
  </w:style>
  <w:style w:type="paragraph" w:styleId="ae">
    <w:name w:val="header"/>
    <w:basedOn w:val="a"/>
    <w:link w:val="af"/>
    <w:uiPriority w:val="99"/>
    <w:unhideWhenUsed/>
    <w:rsid w:val="001C42A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C42AC"/>
  </w:style>
  <w:style w:type="paragraph" w:styleId="af0">
    <w:name w:val="footer"/>
    <w:basedOn w:val="a"/>
    <w:link w:val="af1"/>
    <w:uiPriority w:val="99"/>
    <w:unhideWhenUsed/>
    <w:rsid w:val="001C42AC"/>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C42AC"/>
  </w:style>
  <w:style w:type="paragraph" w:styleId="af2">
    <w:name w:val="Balloon Text"/>
    <w:basedOn w:val="a"/>
    <w:link w:val="af3"/>
    <w:uiPriority w:val="99"/>
    <w:semiHidden/>
    <w:unhideWhenUsed/>
    <w:rsid w:val="002116B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2116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9164">
      <w:bodyDiv w:val="1"/>
      <w:marLeft w:val="0"/>
      <w:marRight w:val="0"/>
      <w:marTop w:val="0"/>
      <w:marBottom w:val="0"/>
      <w:divBdr>
        <w:top w:val="none" w:sz="0" w:space="0" w:color="auto"/>
        <w:left w:val="none" w:sz="0" w:space="0" w:color="auto"/>
        <w:bottom w:val="none" w:sz="0" w:space="0" w:color="auto"/>
        <w:right w:val="none" w:sz="0" w:space="0" w:color="auto"/>
      </w:divBdr>
      <w:divsChild>
        <w:div w:id="518083817">
          <w:marLeft w:val="0"/>
          <w:marRight w:val="0"/>
          <w:marTop w:val="0"/>
          <w:marBottom w:val="0"/>
          <w:divBdr>
            <w:top w:val="none" w:sz="0" w:space="0" w:color="auto"/>
            <w:left w:val="none" w:sz="0" w:space="0" w:color="auto"/>
            <w:bottom w:val="none" w:sz="0" w:space="0" w:color="auto"/>
            <w:right w:val="none" w:sz="0" w:space="0" w:color="auto"/>
          </w:divBdr>
          <w:divsChild>
            <w:div w:id="573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644">
      <w:bodyDiv w:val="1"/>
      <w:marLeft w:val="0"/>
      <w:marRight w:val="0"/>
      <w:marTop w:val="0"/>
      <w:marBottom w:val="0"/>
      <w:divBdr>
        <w:top w:val="none" w:sz="0" w:space="0" w:color="auto"/>
        <w:left w:val="none" w:sz="0" w:space="0" w:color="auto"/>
        <w:bottom w:val="none" w:sz="0" w:space="0" w:color="auto"/>
        <w:right w:val="none" w:sz="0" w:space="0" w:color="auto"/>
      </w:divBdr>
    </w:div>
    <w:div w:id="84352676">
      <w:bodyDiv w:val="1"/>
      <w:marLeft w:val="0"/>
      <w:marRight w:val="0"/>
      <w:marTop w:val="0"/>
      <w:marBottom w:val="0"/>
      <w:divBdr>
        <w:top w:val="none" w:sz="0" w:space="0" w:color="auto"/>
        <w:left w:val="none" w:sz="0" w:space="0" w:color="auto"/>
        <w:bottom w:val="none" w:sz="0" w:space="0" w:color="auto"/>
        <w:right w:val="none" w:sz="0" w:space="0" w:color="auto"/>
      </w:divBdr>
    </w:div>
    <w:div w:id="96099328">
      <w:bodyDiv w:val="1"/>
      <w:marLeft w:val="0"/>
      <w:marRight w:val="0"/>
      <w:marTop w:val="0"/>
      <w:marBottom w:val="0"/>
      <w:divBdr>
        <w:top w:val="none" w:sz="0" w:space="0" w:color="auto"/>
        <w:left w:val="none" w:sz="0" w:space="0" w:color="auto"/>
        <w:bottom w:val="none" w:sz="0" w:space="0" w:color="auto"/>
        <w:right w:val="none" w:sz="0" w:space="0" w:color="auto"/>
      </w:divBdr>
    </w:div>
    <w:div w:id="101610448">
      <w:bodyDiv w:val="1"/>
      <w:marLeft w:val="0"/>
      <w:marRight w:val="0"/>
      <w:marTop w:val="0"/>
      <w:marBottom w:val="0"/>
      <w:divBdr>
        <w:top w:val="none" w:sz="0" w:space="0" w:color="auto"/>
        <w:left w:val="none" w:sz="0" w:space="0" w:color="auto"/>
        <w:bottom w:val="none" w:sz="0" w:space="0" w:color="auto"/>
        <w:right w:val="none" w:sz="0" w:space="0" w:color="auto"/>
      </w:divBdr>
    </w:div>
    <w:div w:id="165441313">
      <w:bodyDiv w:val="1"/>
      <w:marLeft w:val="0"/>
      <w:marRight w:val="0"/>
      <w:marTop w:val="0"/>
      <w:marBottom w:val="0"/>
      <w:divBdr>
        <w:top w:val="none" w:sz="0" w:space="0" w:color="auto"/>
        <w:left w:val="none" w:sz="0" w:space="0" w:color="auto"/>
        <w:bottom w:val="none" w:sz="0" w:space="0" w:color="auto"/>
        <w:right w:val="none" w:sz="0" w:space="0" w:color="auto"/>
      </w:divBdr>
    </w:div>
    <w:div w:id="166097574">
      <w:bodyDiv w:val="1"/>
      <w:marLeft w:val="0"/>
      <w:marRight w:val="0"/>
      <w:marTop w:val="0"/>
      <w:marBottom w:val="0"/>
      <w:divBdr>
        <w:top w:val="none" w:sz="0" w:space="0" w:color="auto"/>
        <w:left w:val="none" w:sz="0" w:space="0" w:color="auto"/>
        <w:bottom w:val="none" w:sz="0" w:space="0" w:color="auto"/>
        <w:right w:val="none" w:sz="0" w:space="0" w:color="auto"/>
      </w:divBdr>
    </w:div>
    <w:div w:id="274413583">
      <w:bodyDiv w:val="1"/>
      <w:marLeft w:val="0"/>
      <w:marRight w:val="0"/>
      <w:marTop w:val="0"/>
      <w:marBottom w:val="0"/>
      <w:divBdr>
        <w:top w:val="none" w:sz="0" w:space="0" w:color="auto"/>
        <w:left w:val="none" w:sz="0" w:space="0" w:color="auto"/>
        <w:bottom w:val="none" w:sz="0" w:space="0" w:color="auto"/>
        <w:right w:val="none" w:sz="0" w:space="0" w:color="auto"/>
      </w:divBdr>
    </w:div>
    <w:div w:id="310720624">
      <w:bodyDiv w:val="1"/>
      <w:marLeft w:val="0"/>
      <w:marRight w:val="0"/>
      <w:marTop w:val="0"/>
      <w:marBottom w:val="0"/>
      <w:divBdr>
        <w:top w:val="none" w:sz="0" w:space="0" w:color="auto"/>
        <w:left w:val="none" w:sz="0" w:space="0" w:color="auto"/>
        <w:bottom w:val="none" w:sz="0" w:space="0" w:color="auto"/>
        <w:right w:val="none" w:sz="0" w:space="0" w:color="auto"/>
      </w:divBdr>
    </w:div>
    <w:div w:id="321200615">
      <w:bodyDiv w:val="1"/>
      <w:marLeft w:val="0"/>
      <w:marRight w:val="0"/>
      <w:marTop w:val="0"/>
      <w:marBottom w:val="0"/>
      <w:divBdr>
        <w:top w:val="none" w:sz="0" w:space="0" w:color="auto"/>
        <w:left w:val="none" w:sz="0" w:space="0" w:color="auto"/>
        <w:bottom w:val="none" w:sz="0" w:space="0" w:color="auto"/>
        <w:right w:val="none" w:sz="0" w:space="0" w:color="auto"/>
      </w:divBdr>
    </w:div>
    <w:div w:id="323359034">
      <w:bodyDiv w:val="1"/>
      <w:marLeft w:val="0"/>
      <w:marRight w:val="0"/>
      <w:marTop w:val="0"/>
      <w:marBottom w:val="0"/>
      <w:divBdr>
        <w:top w:val="none" w:sz="0" w:space="0" w:color="auto"/>
        <w:left w:val="none" w:sz="0" w:space="0" w:color="auto"/>
        <w:bottom w:val="none" w:sz="0" w:space="0" w:color="auto"/>
        <w:right w:val="none" w:sz="0" w:space="0" w:color="auto"/>
      </w:divBdr>
    </w:div>
    <w:div w:id="328099477">
      <w:bodyDiv w:val="1"/>
      <w:marLeft w:val="0"/>
      <w:marRight w:val="0"/>
      <w:marTop w:val="0"/>
      <w:marBottom w:val="0"/>
      <w:divBdr>
        <w:top w:val="none" w:sz="0" w:space="0" w:color="auto"/>
        <w:left w:val="none" w:sz="0" w:space="0" w:color="auto"/>
        <w:bottom w:val="none" w:sz="0" w:space="0" w:color="auto"/>
        <w:right w:val="none" w:sz="0" w:space="0" w:color="auto"/>
      </w:divBdr>
      <w:divsChild>
        <w:div w:id="291594347">
          <w:marLeft w:val="0"/>
          <w:marRight w:val="0"/>
          <w:marTop w:val="0"/>
          <w:marBottom w:val="0"/>
          <w:divBdr>
            <w:top w:val="none" w:sz="0" w:space="0" w:color="auto"/>
            <w:left w:val="none" w:sz="0" w:space="0" w:color="auto"/>
            <w:bottom w:val="none" w:sz="0" w:space="0" w:color="auto"/>
            <w:right w:val="none" w:sz="0" w:space="0" w:color="auto"/>
          </w:divBdr>
          <w:divsChild>
            <w:div w:id="1918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450">
      <w:bodyDiv w:val="1"/>
      <w:marLeft w:val="0"/>
      <w:marRight w:val="0"/>
      <w:marTop w:val="0"/>
      <w:marBottom w:val="0"/>
      <w:divBdr>
        <w:top w:val="none" w:sz="0" w:space="0" w:color="auto"/>
        <w:left w:val="none" w:sz="0" w:space="0" w:color="auto"/>
        <w:bottom w:val="none" w:sz="0" w:space="0" w:color="auto"/>
        <w:right w:val="none" w:sz="0" w:space="0" w:color="auto"/>
      </w:divBdr>
    </w:div>
    <w:div w:id="412435391">
      <w:bodyDiv w:val="1"/>
      <w:marLeft w:val="0"/>
      <w:marRight w:val="0"/>
      <w:marTop w:val="0"/>
      <w:marBottom w:val="0"/>
      <w:divBdr>
        <w:top w:val="none" w:sz="0" w:space="0" w:color="auto"/>
        <w:left w:val="none" w:sz="0" w:space="0" w:color="auto"/>
        <w:bottom w:val="none" w:sz="0" w:space="0" w:color="auto"/>
        <w:right w:val="none" w:sz="0" w:space="0" w:color="auto"/>
      </w:divBdr>
    </w:div>
    <w:div w:id="440026838">
      <w:bodyDiv w:val="1"/>
      <w:marLeft w:val="0"/>
      <w:marRight w:val="0"/>
      <w:marTop w:val="0"/>
      <w:marBottom w:val="0"/>
      <w:divBdr>
        <w:top w:val="none" w:sz="0" w:space="0" w:color="auto"/>
        <w:left w:val="none" w:sz="0" w:space="0" w:color="auto"/>
        <w:bottom w:val="none" w:sz="0" w:space="0" w:color="auto"/>
        <w:right w:val="none" w:sz="0" w:space="0" w:color="auto"/>
      </w:divBdr>
    </w:div>
    <w:div w:id="452015071">
      <w:bodyDiv w:val="1"/>
      <w:marLeft w:val="0"/>
      <w:marRight w:val="0"/>
      <w:marTop w:val="0"/>
      <w:marBottom w:val="0"/>
      <w:divBdr>
        <w:top w:val="none" w:sz="0" w:space="0" w:color="auto"/>
        <w:left w:val="none" w:sz="0" w:space="0" w:color="auto"/>
        <w:bottom w:val="none" w:sz="0" w:space="0" w:color="auto"/>
        <w:right w:val="none" w:sz="0" w:space="0" w:color="auto"/>
      </w:divBdr>
    </w:div>
    <w:div w:id="459693153">
      <w:bodyDiv w:val="1"/>
      <w:marLeft w:val="0"/>
      <w:marRight w:val="0"/>
      <w:marTop w:val="0"/>
      <w:marBottom w:val="0"/>
      <w:divBdr>
        <w:top w:val="none" w:sz="0" w:space="0" w:color="auto"/>
        <w:left w:val="none" w:sz="0" w:space="0" w:color="auto"/>
        <w:bottom w:val="none" w:sz="0" w:space="0" w:color="auto"/>
        <w:right w:val="none" w:sz="0" w:space="0" w:color="auto"/>
      </w:divBdr>
    </w:div>
    <w:div w:id="478957027">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513957896">
      <w:bodyDiv w:val="1"/>
      <w:marLeft w:val="0"/>
      <w:marRight w:val="0"/>
      <w:marTop w:val="0"/>
      <w:marBottom w:val="0"/>
      <w:divBdr>
        <w:top w:val="none" w:sz="0" w:space="0" w:color="auto"/>
        <w:left w:val="none" w:sz="0" w:space="0" w:color="auto"/>
        <w:bottom w:val="none" w:sz="0" w:space="0" w:color="auto"/>
        <w:right w:val="none" w:sz="0" w:space="0" w:color="auto"/>
      </w:divBdr>
    </w:div>
    <w:div w:id="515535257">
      <w:bodyDiv w:val="1"/>
      <w:marLeft w:val="0"/>
      <w:marRight w:val="0"/>
      <w:marTop w:val="0"/>
      <w:marBottom w:val="0"/>
      <w:divBdr>
        <w:top w:val="none" w:sz="0" w:space="0" w:color="auto"/>
        <w:left w:val="none" w:sz="0" w:space="0" w:color="auto"/>
        <w:bottom w:val="none" w:sz="0" w:space="0" w:color="auto"/>
        <w:right w:val="none" w:sz="0" w:space="0" w:color="auto"/>
      </w:divBdr>
    </w:div>
    <w:div w:id="523986117">
      <w:bodyDiv w:val="1"/>
      <w:marLeft w:val="0"/>
      <w:marRight w:val="0"/>
      <w:marTop w:val="0"/>
      <w:marBottom w:val="0"/>
      <w:divBdr>
        <w:top w:val="none" w:sz="0" w:space="0" w:color="auto"/>
        <w:left w:val="none" w:sz="0" w:space="0" w:color="auto"/>
        <w:bottom w:val="none" w:sz="0" w:space="0" w:color="auto"/>
        <w:right w:val="none" w:sz="0" w:space="0" w:color="auto"/>
      </w:divBdr>
      <w:divsChild>
        <w:div w:id="1368868086">
          <w:marLeft w:val="0"/>
          <w:marRight w:val="0"/>
          <w:marTop w:val="0"/>
          <w:marBottom w:val="0"/>
          <w:divBdr>
            <w:top w:val="none" w:sz="0" w:space="0" w:color="auto"/>
            <w:left w:val="none" w:sz="0" w:space="0" w:color="auto"/>
            <w:bottom w:val="none" w:sz="0" w:space="0" w:color="auto"/>
            <w:right w:val="none" w:sz="0" w:space="0" w:color="auto"/>
          </w:divBdr>
          <w:divsChild>
            <w:div w:id="696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741">
      <w:bodyDiv w:val="1"/>
      <w:marLeft w:val="0"/>
      <w:marRight w:val="0"/>
      <w:marTop w:val="0"/>
      <w:marBottom w:val="0"/>
      <w:divBdr>
        <w:top w:val="none" w:sz="0" w:space="0" w:color="auto"/>
        <w:left w:val="none" w:sz="0" w:space="0" w:color="auto"/>
        <w:bottom w:val="none" w:sz="0" w:space="0" w:color="auto"/>
        <w:right w:val="none" w:sz="0" w:space="0" w:color="auto"/>
      </w:divBdr>
    </w:div>
    <w:div w:id="549613419">
      <w:bodyDiv w:val="1"/>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sChild>
            <w:div w:id="668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440">
      <w:bodyDiv w:val="1"/>
      <w:marLeft w:val="0"/>
      <w:marRight w:val="0"/>
      <w:marTop w:val="0"/>
      <w:marBottom w:val="0"/>
      <w:divBdr>
        <w:top w:val="none" w:sz="0" w:space="0" w:color="auto"/>
        <w:left w:val="none" w:sz="0" w:space="0" w:color="auto"/>
        <w:bottom w:val="none" w:sz="0" w:space="0" w:color="auto"/>
        <w:right w:val="none" w:sz="0" w:space="0" w:color="auto"/>
      </w:divBdr>
    </w:div>
    <w:div w:id="588537352">
      <w:bodyDiv w:val="1"/>
      <w:marLeft w:val="0"/>
      <w:marRight w:val="0"/>
      <w:marTop w:val="0"/>
      <w:marBottom w:val="0"/>
      <w:divBdr>
        <w:top w:val="none" w:sz="0" w:space="0" w:color="auto"/>
        <w:left w:val="none" w:sz="0" w:space="0" w:color="auto"/>
        <w:bottom w:val="none" w:sz="0" w:space="0" w:color="auto"/>
        <w:right w:val="none" w:sz="0" w:space="0" w:color="auto"/>
      </w:divBdr>
    </w:div>
    <w:div w:id="595015985">
      <w:bodyDiv w:val="1"/>
      <w:marLeft w:val="0"/>
      <w:marRight w:val="0"/>
      <w:marTop w:val="0"/>
      <w:marBottom w:val="0"/>
      <w:divBdr>
        <w:top w:val="none" w:sz="0" w:space="0" w:color="auto"/>
        <w:left w:val="none" w:sz="0" w:space="0" w:color="auto"/>
        <w:bottom w:val="none" w:sz="0" w:space="0" w:color="auto"/>
        <w:right w:val="none" w:sz="0" w:space="0" w:color="auto"/>
      </w:divBdr>
    </w:div>
    <w:div w:id="625235576">
      <w:bodyDiv w:val="1"/>
      <w:marLeft w:val="0"/>
      <w:marRight w:val="0"/>
      <w:marTop w:val="0"/>
      <w:marBottom w:val="0"/>
      <w:divBdr>
        <w:top w:val="none" w:sz="0" w:space="0" w:color="auto"/>
        <w:left w:val="none" w:sz="0" w:space="0" w:color="auto"/>
        <w:bottom w:val="none" w:sz="0" w:space="0" w:color="auto"/>
        <w:right w:val="none" w:sz="0" w:space="0" w:color="auto"/>
      </w:divBdr>
    </w:div>
    <w:div w:id="701594474">
      <w:bodyDiv w:val="1"/>
      <w:marLeft w:val="0"/>
      <w:marRight w:val="0"/>
      <w:marTop w:val="0"/>
      <w:marBottom w:val="0"/>
      <w:divBdr>
        <w:top w:val="none" w:sz="0" w:space="0" w:color="auto"/>
        <w:left w:val="none" w:sz="0" w:space="0" w:color="auto"/>
        <w:bottom w:val="none" w:sz="0" w:space="0" w:color="auto"/>
        <w:right w:val="none" w:sz="0" w:space="0" w:color="auto"/>
      </w:divBdr>
    </w:div>
    <w:div w:id="703753425">
      <w:bodyDiv w:val="1"/>
      <w:marLeft w:val="0"/>
      <w:marRight w:val="0"/>
      <w:marTop w:val="0"/>
      <w:marBottom w:val="0"/>
      <w:divBdr>
        <w:top w:val="none" w:sz="0" w:space="0" w:color="auto"/>
        <w:left w:val="none" w:sz="0" w:space="0" w:color="auto"/>
        <w:bottom w:val="none" w:sz="0" w:space="0" w:color="auto"/>
        <w:right w:val="none" w:sz="0" w:space="0" w:color="auto"/>
      </w:divBdr>
    </w:div>
    <w:div w:id="720207419">
      <w:bodyDiv w:val="1"/>
      <w:marLeft w:val="0"/>
      <w:marRight w:val="0"/>
      <w:marTop w:val="0"/>
      <w:marBottom w:val="0"/>
      <w:divBdr>
        <w:top w:val="none" w:sz="0" w:space="0" w:color="auto"/>
        <w:left w:val="none" w:sz="0" w:space="0" w:color="auto"/>
        <w:bottom w:val="none" w:sz="0" w:space="0" w:color="auto"/>
        <w:right w:val="none" w:sz="0" w:space="0" w:color="auto"/>
      </w:divBdr>
    </w:div>
    <w:div w:id="728381676">
      <w:bodyDiv w:val="1"/>
      <w:marLeft w:val="0"/>
      <w:marRight w:val="0"/>
      <w:marTop w:val="0"/>
      <w:marBottom w:val="0"/>
      <w:divBdr>
        <w:top w:val="none" w:sz="0" w:space="0" w:color="auto"/>
        <w:left w:val="none" w:sz="0" w:space="0" w:color="auto"/>
        <w:bottom w:val="none" w:sz="0" w:space="0" w:color="auto"/>
        <w:right w:val="none" w:sz="0" w:space="0" w:color="auto"/>
      </w:divBdr>
    </w:div>
    <w:div w:id="783615317">
      <w:bodyDiv w:val="1"/>
      <w:marLeft w:val="0"/>
      <w:marRight w:val="0"/>
      <w:marTop w:val="0"/>
      <w:marBottom w:val="0"/>
      <w:divBdr>
        <w:top w:val="none" w:sz="0" w:space="0" w:color="auto"/>
        <w:left w:val="none" w:sz="0" w:space="0" w:color="auto"/>
        <w:bottom w:val="none" w:sz="0" w:space="0" w:color="auto"/>
        <w:right w:val="none" w:sz="0" w:space="0" w:color="auto"/>
      </w:divBdr>
    </w:div>
    <w:div w:id="80604567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61">
          <w:marLeft w:val="0"/>
          <w:marRight w:val="0"/>
          <w:marTop w:val="0"/>
          <w:marBottom w:val="0"/>
          <w:divBdr>
            <w:top w:val="none" w:sz="0" w:space="0" w:color="auto"/>
            <w:left w:val="none" w:sz="0" w:space="0" w:color="auto"/>
            <w:bottom w:val="none" w:sz="0" w:space="0" w:color="auto"/>
            <w:right w:val="none" w:sz="0" w:space="0" w:color="auto"/>
          </w:divBdr>
          <w:divsChild>
            <w:div w:id="5017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78">
      <w:bodyDiv w:val="1"/>
      <w:marLeft w:val="0"/>
      <w:marRight w:val="0"/>
      <w:marTop w:val="0"/>
      <w:marBottom w:val="0"/>
      <w:divBdr>
        <w:top w:val="none" w:sz="0" w:space="0" w:color="auto"/>
        <w:left w:val="none" w:sz="0" w:space="0" w:color="auto"/>
        <w:bottom w:val="none" w:sz="0" w:space="0" w:color="auto"/>
        <w:right w:val="none" w:sz="0" w:space="0" w:color="auto"/>
      </w:divBdr>
    </w:div>
    <w:div w:id="844320526">
      <w:bodyDiv w:val="1"/>
      <w:marLeft w:val="0"/>
      <w:marRight w:val="0"/>
      <w:marTop w:val="0"/>
      <w:marBottom w:val="0"/>
      <w:divBdr>
        <w:top w:val="none" w:sz="0" w:space="0" w:color="auto"/>
        <w:left w:val="none" w:sz="0" w:space="0" w:color="auto"/>
        <w:bottom w:val="none" w:sz="0" w:space="0" w:color="auto"/>
        <w:right w:val="none" w:sz="0" w:space="0" w:color="auto"/>
      </w:divBdr>
      <w:divsChild>
        <w:div w:id="1984431963">
          <w:marLeft w:val="0"/>
          <w:marRight w:val="0"/>
          <w:marTop w:val="0"/>
          <w:marBottom w:val="0"/>
          <w:divBdr>
            <w:top w:val="none" w:sz="0" w:space="0" w:color="auto"/>
            <w:left w:val="none" w:sz="0" w:space="0" w:color="auto"/>
            <w:bottom w:val="none" w:sz="0" w:space="0" w:color="auto"/>
            <w:right w:val="none" w:sz="0" w:space="0" w:color="auto"/>
          </w:divBdr>
        </w:div>
      </w:divsChild>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863858272">
      <w:bodyDiv w:val="1"/>
      <w:marLeft w:val="0"/>
      <w:marRight w:val="0"/>
      <w:marTop w:val="0"/>
      <w:marBottom w:val="0"/>
      <w:divBdr>
        <w:top w:val="none" w:sz="0" w:space="0" w:color="auto"/>
        <w:left w:val="none" w:sz="0" w:space="0" w:color="auto"/>
        <w:bottom w:val="none" w:sz="0" w:space="0" w:color="auto"/>
        <w:right w:val="none" w:sz="0" w:space="0" w:color="auto"/>
      </w:divBdr>
    </w:div>
    <w:div w:id="867304112">
      <w:bodyDiv w:val="1"/>
      <w:marLeft w:val="0"/>
      <w:marRight w:val="0"/>
      <w:marTop w:val="0"/>
      <w:marBottom w:val="0"/>
      <w:divBdr>
        <w:top w:val="none" w:sz="0" w:space="0" w:color="auto"/>
        <w:left w:val="none" w:sz="0" w:space="0" w:color="auto"/>
        <w:bottom w:val="none" w:sz="0" w:space="0" w:color="auto"/>
        <w:right w:val="none" w:sz="0" w:space="0" w:color="auto"/>
      </w:divBdr>
    </w:div>
    <w:div w:id="867598325">
      <w:bodyDiv w:val="1"/>
      <w:marLeft w:val="0"/>
      <w:marRight w:val="0"/>
      <w:marTop w:val="0"/>
      <w:marBottom w:val="0"/>
      <w:divBdr>
        <w:top w:val="none" w:sz="0" w:space="0" w:color="auto"/>
        <w:left w:val="none" w:sz="0" w:space="0" w:color="auto"/>
        <w:bottom w:val="none" w:sz="0" w:space="0" w:color="auto"/>
        <w:right w:val="none" w:sz="0" w:space="0" w:color="auto"/>
      </w:divBdr>
    </w:div>
    <w:div w:id="898399900">
      <w:bodyDiv w:val="1"/>
      <w:marLeft w:val="0"/>
      <w:marRight w:val="0"/>
      <w:marTop w:val="0"/>
      <w:marBottom w:val="0"/>
      <w:divBdr>
        <w:top w:val="none" w:sz="0" w:space="0" w:color="auto"/>
        <w:left w:val="none" w:sz="0" w:space="0" w:color="auto"/>
        <w:bottom w:val="none" w:sz="0" w:space="0" w:color="auto"/>
        <w:right w:val="none" w:sz="0" w:space="0" w:color="auto"/>
      </w:divBdr>
    </w:div>
    <w:div w:id="904801371">
      <w:bodyDiv w:val="1"/>
      <w:marLeft w:val="0"/>
      <w:marRight w:val="0"/>
      <w:marTop w:val="0"/>
      <w:marBottom w:val="0"/>
      <w:divBdr>
        <w:top w:val="none" w:sz="0" w:space="0" w:color="auto"/>
        <w:left w:val="none" w:sz="0" w:space="0" w:color="auto"/>
        <w:bottom w:val="none" w:sz="0" w:space="0" w:color="auto"/>
        <w:right w:val="none" w:sz="0" w:space="0" w:color="auto"/>
      </w:divBdr>
    </w:div>
    <w:div w:id="925770865">
      <w:bodyDiv w:val="1"/>
      <w:marLeft w:val="0"/>
      <w:marRight w:val="0"/>
      <w:marTop w:val="0"/>
      <w:marBottom w:val="0"/>
      <w:divBdr>
        <w:top w:val="none" w:sz="0" w:space="0" w:color="auto"/>
        <w:left w:val="none" w:sz="0" w:space="0" w:color="auto"/>
        <w:bottom w:val="none" w:sz="0" w:space="0" w:color="auto"/>
        <w:right w:val="none" w:sz="0" w:space="0" w:color="auto"/>
      </w:divBdr>
    </w:div>
    <w:div w:id="939028391">
      <w:bodyDiv w:val="1"/>
      <w:marLeft w:val="0"/>
      <w:marRight w:val="0"/>
      <w:marTop w:val="0"/>
      <w:marBottom w:val="0"/>
      <w:divBdr>
        <w:top w:val="none" w:sz="0" w:space="0" w:color="auto"/>
        <w:left w:val="none" w:sz="0" w:space="0" w:color="auto"/>
        <w:bottom w:val="none" w:sz="0" w:space="0" w:color="auto"/>
        <w:right w:val="none" w:sz="0" w:space="0" w:color="auto"/>
      </w:divBdr>
    </w:div>
    <w:div w:id="947196358">
      <w:bodyDiv w:val="1"/>
      <w:marLeft w:val="0"/>
      <w:marRight w:val="0"/>
      <w:marTop w:val="0"/>
      <w:marBottom w:val="0"/>
      <w:divBdr>
        <w:top w:val="none" w:sz="0" w:space="0" w:color="auto"/>
        <w:left w:val="none" w:sz="0" w:space="0" w:color="auto"/>
        <w:bottom w:val="none" w:sz="0" w:space="0" w:color="auto"/>
        <w:right w:val="none" w:sz="0" w:space="0" w:color="auto"/>
      </w:divBdr>
      <w:divsChild>
        <w:div w:id="902645323">
          <w:marLeft w:val="0"/>
          <w:marRight w:val="0"/>
          <w:marTop w:val="0"/>
          <w:marBottom w:val="0"/>
          <w:divBdr>
            <w:top w:val="none" w:sz="0" w:space="0" w:color="auto"/>
            <w:left w:val="none" w:sz="0" w:space="0" w:color="auto"/>
            <w:bottom w:val="none" w:sz="0" w:space="0" w:color="auto"/>
            <w:right w:val="none" w:sz="0" w:space="0" w:color="auto"/>
          </w:divBdr>
          <w:divsChild>
            <w:div w:id="1730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38">
      <w:bodyDiv w:val="1"/>
      <w:marLeft w:val="0"/>
      <w:marRight w:val="0"/>
      <w:marTop w:val="0"/>
      <w:marBottom w:val="0"/>
      <w:divBdr>
        <w:top w:val="none" w:sz="0" w:space="0" w:color="auto"/>
        <w:left w:val="none" w:sz="0" w:space="0" w:color="auto"/>
        <w:bottom w:val="none" w:sz="0" w:space="0" w:color="auto"/>
        <w:right w:val="none" w:sz="0" w:space="0" w:color="auto"/>
      </w:divBdr>
    </w:div>
    <w:div w:id="982733398">
      <w:bodyDiv w:val="1"/>
      <w:marLeft w:val="0"/>
      <w:marRight w:val="0"/>
      <w:marTop w:val="0"/>
      <w:marBottom w:val="0"/>
      <w:divBdr>
        <w:top w:val="none" w:sz="0" w:space="0" w:color="auto"/>
        <w:left w:val="none" w:sz="0" w:space="0" w:color="auto"/>
        <w:bottom w:val="none" w:sz="0" w:space="0" w:color="auto"/>
        <w:right w:val="none" w:sz="0" w:space="0" w:color="auto"/>
      </w:divBdr>
    </w:div>
    <w:div w:id="984547974">
      <w:bodyDiv w:val="1"/>
      <w:marLeft w:val="0"/>
      <w:marRight w:val="0"/>
      <w:marTop w:val="0"/>
      <w:marBottom w:val="0"/>
      <w:divBdr>
        <w:top w:val="none" w:sz="0" w:space="0" w:color="auto"/>
        <w:left w:val="none" w:sz="0" w:space="0" w:color="auto"/>
        <w:bottom w:val="none" w:sz="0" w:space="0" w:color="auto"/>
        <w:right w:val="none" w:sz="0" w:space="0" w:color="auto"/>
      </w:divBdr>
    </w:div>
    <w:div w:id="985621319">
      <w:bodyDiv w:val="1"/>
      <w:marLeft w:val="0"/>
      <w:marRight w:val="0"/>
      <w:marTop w:val="0"/>
      <w:marBottom w:val="0"/>
      <w:divBdr>
        <w:top w:val="none" w:sz="0" w:space="0" w:color="auto"/>
        <w:left w:val="none" w:sz="0" w:space="0" w:color="auto"/>
        <w:bottom w:val="none" w:sz="0" w:space="0" w:color="auto"/>
        <w:right w:val="none" w:sz="0" w:space="0" w:color="auto"/>
      </w:divBdr>
    </w:div>
    <w:div w:id="1001660628">
      <w:bodyDiv w:val="1"/>
      <w:marLeft w:val="0"/>
      <w:marRight w:val="0"/>
      <w:marTop w:val="0"/>
      <w:marBottom w:val="0"/>
      <w:divBdr>
        <w:top w:val="none" w:sz="0" w:space="0" w:color="auto"/>
        <w:left w:val="none" w:sz="0" w:space="0" w:color="auto"/>
        <w:bottom w:val="none" w:sz="0" w:space="0" w:color="auto"/>
        <w:right w:val="none" w:sz="0" w:space="0" w:color="auto"/>
      </w:divBdr>
    </w:div>
    <w:div w:id="1003969949">
      <w:bodyDiv w:val="1"/>
      <w:marLeft w:val="0"/>
      <w:marRight w:val="0"/>
      <w:marTop w:val="0"/>
      <w:marBottom w:val="0"/>
      <w:divBdr>
        <w:top w:val="none" w:sz="0" w:space="0" w:color="auto"/>
        <w:left w:val="none" w:sz="0" w:space="0" w:color="auto"/>
        <w:bottom w:val="none" w:sz="0" w:space="0" w:color="auto"/>
        <w:right w:val="none" w:sz="0" w:space="0" w:color="auto"/>
      </w:divBdr>
    </w:div>
    <w:div w:id="1004285627">
      <w:bodyDiv w:val="1"/>
      <w:marLeft w:val="0"/>
      <w:marRight w:val="0"/>
      <w:marTop w:val="0"/>
      <w:marBottom w:val="0"/>
      <w:divBdr>
        <w:top w:val="none" w:sz="0" w:space="0" w:color="auto"/>
        <w:left w:val="none" w:sz="0" w:space="0" w:color="auto"/>
        <w:bottom w:val="none" w:sz="0" w:space="0" w:color="auto"/>
        <w:right w:val="none" w:sz="0" w:space="0" w:color="auto"/>
      </w:divBdr>
    </w:div>
    <w:div w:id="1068923349">
      <w:bodyDiv w:val="1"/>
      <w:marLeft w:val="0"/>
      <w:marRight w:val="0"/>
      <w:marTop w:val="0"/>
      <w:marBottom w:val="0"/>
      <w:divBdr>
        <w:top w:val="none" w:sz="0" w:space="0" w:color="auto"/>
        <w:left w:val="none" w:sz="0" w:space="0" w:color="auto"/>
        <w:bottom w:val="none" w:sz="0" w:space="0" w:color="auto"/>
        <w:right w:val="none" w:sz="0" w:space="0" w:color="auto"/>
      </w:divBdr>
    </w:div>
    <w:div w:id="1086993511">
      <w:bodyDiv w:val="1"/>
      <w:marLeft w:val="0"/>
      <w:marRight w:val="0"/>
      <w:marTop w:val="0"/>
      <w:marBottom w:val="0"/>
      <w:divBdr>
        <w:top w:val="none" w:sz="0" w:space="0" w:color="auto"/>
        <w:left w:val="none" w:sz="0" w:space="0" w:color="auto"/>
        <w:bottom w:val="none" w:sz="0" w:space="0" w:color="auto"/>
        <w:right w:val="none" w:sz="0" w:space="0" w:color="auto"/>
      </w:divBdr>
    </w:div>
    <w:div w:id="1105926679">
      <w:bodyDiv w:val="1"/>
      <w:marLeft w:val="0"/>
      <w:marRight w:val="0"/>
      <w:marTop w:val="0"/>
      <w:marBottom w:val="0"/>
      <w:divBdr>
        <w:top w:val="none" w:sz="0" w:space="0" w:color="auto"/>
        <w:left w:val="none" w:sz="0" w:space="0" w:color="auto"/>
        <w:bottom w:val="none" w:sz="0" w:space="0" w:color="auto"/>
        <w:right w:val="none" w:sz="0" w:space="0" w:color="auto"/>
      </w:divBdr>
    </w:div>
    <w:div w:id="1121613490">
      <w:bodyDiv w:val="1"/>
      <w:marLeft w:val="0"/>
      <w:marRight w:val="0"/>
      <w:marTop w:val="0"/>
      <w:marBottom w:val="0"/>
      <w:divBdr>
        <w:top w:val="none" w:sz="0" w:space="0" w:color="auto"/>
        <w:left w:val="none" w:sz="0" w:space="0" w:color="auto"/>
        <w:bottom w:val="none" w:sz="0" w:space="0" w:color="auto"/>
        <w:right w:val="none" w:sz="0" w:space="0" w:color="auto"/>
      </w:divBdr>
    </w:div>
    <w:div w:id="1129935362">
      <w:bodyDiv w:val="1"/>
      <w:marLeft w:val="0"/>
      <w:marRight w:val="0"/>
      <w:marTop w:val="0"/>
      <w:marBottom w:val="0"/>
      <w:divBdr>
        <w:top w:val="none" w:sz="0" w:space="0" w:color="auto"/>
        <w:left w:val="none" w:sz="0" w:space="0" w:color="auto"/>
        <w:bottom w:val="none" w:sz="0" w:space="0" w:color="auto"/>
        <w:right w:val="none" w:sz="0" w:space="0" w:color="auto"/>
      </w:divBdr>
    </w:div>
    <w:div w:id="1135877170">
      <w:bodyDiv w:val="1"/>
      <w:marLeft w:val="0"/>
      <w:marRight w:val="0"/>
      <w:marTop w:val="0"/>
      <w:marBottom w:val="0"/>
      <w:divBdr>
        <w:top w:val="none" w:sz="0" w:space="0" w:color="auto"/>
        <w:left w:val="none" w:sz="0" w:space="0" w:color="auto"/>
        <w:bottom w:val="none" w:sz="0" w:space="0" w:color="auto"/>
        <w:right w:val="none" w:sz="0" w:space="0" w:color="auto"/>
      </w:divBdr>
    </w:div>
    <w:div w:id="1171020044">
      <w:bodyDiv w:val="1"/>
      <w:marLeft w:val="0"/>
      <w:marRight w:val="0"/>
      <w:marTop w:val="0"/>
      <w:marBottom w:val="0"/>
      <w:divBdr>
        <w:top w:val="none" w:sz="0" w:space="0" w:color="auto"/>
        <w:left w:val="none" w:sz="0" w:space="0" w:color="auto"/>
        <w:bottom w:val="none" w:sz="0" w:space="0" w:color="auto"/>
        <w:right w:val="none" w:sz="0" w:space="0" w:color="auto"/>
      </w:divBdr>
    </w:div>
    <w:div w:id="1198012267">
      <w:bodyDiv w:val="1"/>
      <w:marLeft w:val="0"/>
      <w:marRight w:val="0"/>
      <w:marTop w:val="0"/>
      <w:marBottom w:val="0"/>
      <w:divBdr>
        <w:top w:val="none" w:sz="0" w:space="0" w:color="auto"/>
        <w:left w:val="none" w:sz="0" w:space="0" w:color="auto"/>
        <w:bottom w:val="none" w:sz="0" w:space="0" w:color="auto"/>
        <w:right w:val="none" w:sz="0" w:space="0" w:color="auto"/>
      </w:divBdr>
    </w:div>
    <w:div w:id="1270703305">
      <w:bodyDiv w:val="1"/>
      <w:marLeft w:val="0"/>
      <w:marRight w:val="0"/>
      <w:marTop w:val="0"/>
      <w:marBottom w:val="0"/>
      <w:divBdr>
        <w:top w:val="none" w:sz="0" w:space="0" w:color="auto"/>
        <w:left w:val="none" w:sz="0" w:space="0" w:color="auto"/>
        <w:bottom w:val="none" w:sz="0" w:space="0" w:color="auto"/>
        <w:right w:val="none" w:sz="0" w:space="0" w:color="auto"/>
      </w:divBdr>
    </w:div>
    <w:div w:id="1326973469">
      <w:bodyDiv w:val="1"/>
      <w:marLeft w:val="0"/>
      <w:marRight w:val="0"/>
      <w:marTop w:val="0"/>
      <w:marBottom w:val="0"/>
      <w:divBdr>
        <w:top w:val="none" w:sz="0" w:space="0" w:color="auto"/>
        <w:left w:val="none" w:sz="0" w:space="0" w:color="auto"/>
        <w:bottom w:val="none" w:sz="0" w:space="0" w:color="auto"/>
        <w:right w:val="none" w:sz="0" w:space="0" w:color="auto"/>
      </w:divBdr>
    </w:div>
    <w:div w:id="1335382568">
      <w:bodyDiv w:val="1"/>
      <w:marLeft w:val="0"/>
      <w:marRight w:val="0"/>
      <w:marTop w:val="0"/>
      <w:marBottom w:val="0"/>
      <w:divBdr>
        <w:top w:val="none" w:sz="0" w:space="0" w:color="auto"/>
        <w:left w:val="none" w:sz="0" w:space="0" w:color="auto"/>
        <w:bottom w:val="none" w:sz="0" w:space="0" w:color="auto"/>
        <w:right w:val="none" w:sz="0" w:space="0" w:color="auto"/>
      </w:divBdr>
    </w:div>
    <w:div w:id="1384521548">
      <w:bodyDiv w:val="1"/>
      <w:marLeft w:val="0"/>
      <w:marRight w:val="0"/>
      <w:marTop w:val="0"/>
      <w:marBottom w:val="0"/>
      <w:divBdr>
        <w:top w:val="none" w:sz="0" w:space="0" w:color="auto"/>
        <w:left w:val="none" w:sz="0" w:space="0" w:color="auto"/>
        <w:bottom w:val="none" w:sz="0" w:space="0" w:color="auto"/>
        <w:right w:val="none" w:sz="0" w:space="0" w:color="auto"/>
      </w:divBdr>
    </w:div>
    <w:div w:id="1388140953">
      <w:bodyDiv w:val="1"/>
      <w:marLeft w:val="0"/>
      <w:marRight w:val="0"/>
      <w:marTop w:val="0"/>
      <w:marBottom w:val="0"/>
      <w:divBdr>
        <w:top w:val="none" w:sz="0" w:space="0" w:color="auto"/>
        <w:left w:val="none" w:sz="0" w:space="0" w:color="auto"/>
        <w:bottom w:val="none" w:sz="0" w:space="0" w:color="auto"/>
        <w:right w:val="none" w:sz="0" w:space="0" w:color="auto"/>
      </w:divBdr>
    </w:div>
    <w:div w:id="1425304062">
      <w:bodyDiv w:val="1"/>
      <w:marLeft w:val="0"/>
      <w:marRight w:val="0"/>
      <w:marTop w:val="0"/>
      <w:marBottom w:val="0"/>
      <w:divBdr>
        <w:top w:val="none" w:sz="0" w:space="0" w:color="auto"/>
        <w:left w:val="none" w:sz="0" w:space="0" w:color="auto"/>
        <w:bottom w:val="none" w:sz="0" w:space="0" w:color="auto"/>
        <w:right w:val="none" w:sz="0" w:space="0" w:color="auto"/>
      </w:divBdr>
      <w:divsChild>
        <w:div w:id="273831727">
          <w:marLeft w:val="0"/>
          <w:marRight w:val="0"/>
          <w:marTop w:val="0"/>
          <w:marBottom w:val="0"/>
          <w:divBdr>
            <w:top w:val="none" w:sz="0" w:space="0" w:color="auto"/>
            <w:left w:val="none" w:sz="0" w:space="0" w:color="auto"/>
            <w:bottom w:val="none" w:sz="0" w:space="0" w:color="auto"/>
            <w:right w:val="none" w:sz="0" w:space="0" w:color="auto"/>
          </w:divBdr>
          <w:divsChild>
            <w:div w:id="8326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64676">
      <w:bodyDiv w:val="1"/>
      <w:marLeft w:val="0"/>
      <w:marRight w:val="0"/>
      <w:marTop w:val="0"/>
      <w:marBottom w:val="0"/>
      <w:divBdr>
        <w:top w:val="none" w:sz="0" w:space="0" w:color="auto"/>
        <w:left w:val="none" w:sz="0" w:space="0" w:color="auto"/>
        <w:bottom w:val="none" w:sz="0" w:space="0" w:color="auto"/>
        <w:right w:val="none" w:sz="0" w:space="0" w:color="auto"/>
      </w:divBdr>
      <w:divsChild>
        <w:div w:id="1815372532">
          <w:marLeft w:val="0"/>
          <w:marRight w:val="0"/>
          <w:marTop w:val="0"/>
          <w:marBottom w:val="0"/>
          <w:divBdr>
            <w:top w:val="none" w:sz="0" w:space="0" w:color="auto"/>
            <w:left w:val="none" w:sz="0" w:space="0" w:color="auto"/>
            <w:bottom w:val="none" w:sz="0" w:space="0" w:color="auto"/>
            <w:right w:val="none" w:sz="0" w:space="0" w:color="auto"/>
          </w:divBdr>
          <w:divsChild>
            <w:div w:id="8969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28">
      <w:bodyDiv w:val="1"/>
      <w:marLeft w:val="0"/>
      <w:marRight w:val="0"/>
      <w:marTop w:val="0"/>
      <w:marBottom w:val="0"/>
      <w:divBdr>
        <w:top w:val="none" w:sz="0" w:space="0" w:color="auto"/>
        <w:left w:val="none" w:sz="0" w:space="0" w:color="auto"/>
        <w:bottom w:val="none" w:sz="0" w:space="0" w:color="auto"/>
        <w:right w:val="none" w:sz="0" w:space="0" w:color="auto"/>
      </w:divBdr>
    </w:div>
    <w:div w:id="1458987899">
      <w:bodyDiv w:val="1"/>
      <w:marLeft w:val="0"/>
      <w:marRight w:val="0"/>
      <w:marTop w:val="0"/>
      <w:marBottom w:val="0"/>
      <w:divBdr>
        <w:top w:val="none" w:sz="0" w:space="0" w:color="auto"/>
        <w:left w:val="none" w:sz="0" w:space="0" w:color="auto"/>
        <w:bottom w:val="none" w:sz="0" w:space="0" w:color="auto"/>
        <w:right w:val="none" w:sz="0" w:space="0" w:color="auto"/>
      </w:divBdr>
    </w:div>
    <w:div w:id="1481842267">
      <w:bodyDiv w:val="1"/>
      <w:marLeft w:val="0"/>
      <w:marRight w:val="0"/>
      <w:marTop w:val="0"/>
      <w:marBottom w:val="0"/>
      <w:divBdr>
        <w:top w:val="none" w:sz="0" w:space="0" w:color="auto"/>
        <w:left w:val="none" w:sz="0" w:space="0" w:color="auto"/>
        <w:bottom w:val="none" w:sz="0" w:space="0" w:color="auto"/>
        <w:right w:val="none" w:sz="0" w:space="0" w:color="auto"/>
      </w:divBdr>
      <w:divsChild>
        <w:div w:id="519242507">
          <w:marLeft w:val="0"/>
          <w:marRight w:val="0"/>
          <w:marTop w:val="0"/>
          <w:marBottom w:val="0"/>
          <w:divBdr>
            <w:top w:val="none" w:sz="0" w:space="0" w:color="auto"/>
            <w:left w:val="none" w:sz="0" w:space="0" w:color="auto"/>
            <w:bottom w:val="none" w:sz="0" w:space="0" w:color="auto"/>
            <w:right w:val="none" w:sz="0" w:space="0" w:color="auto"/>
          </w:divBdr>
          <w:divsChild>
            <w:div w:id="2071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643">
      <w:bodyDiv w:val="1"/>
      <w:marLeft w:val="0"/>
      <w:marRight w:val="0"/>
      <w:marTop w:val="0"/>
      <w:marBottom w:val="0"/>
      <w:divBdr>
        <w:top w:val="none" w:sz="0" w:space="0" w:color="auto"/>
        <w:left w:val="none" w:sz="0" w:space="0" w:color="auto"/>
        <w:bottom w:val="none" w:sz="0" w:space="0" w:color="auto"/>
        <w:right w:val="none" w:sz="0" w:space="0" w:color="auto"/>
      </w:divBdr>
      <w:divsChild>
        <w:div w:id="596788811">
          <w:marLeft w:val="0"/>
          <w:marRight w:val="0"/>
          <w:marTop w:val="0"/>
          <w:marBottom w:val="0"/>
          <w:divBdr>
            <w:top w:val="none" w:sz="0" w:space="0" w:color="auto"/>
            <w:left w:val="none" w:sz="0" w:space="0" w:color="auto"/>
            <w:bottom w:val="none" w:sz="0" w:space="0" w:color="auto"/>
            <w:right w:val="none" w:sz="0" w:space="0" w:color="auto"/>
          </w:divBdr>
          <w:divsChild>
            <w:div w:id="122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6921">
      <w:bodyDiv w:val="1"/>
      <w:marLeft w:val="0"/>
      <w:marRight w:val="0"/>
      <w:marTop w:val="0"/>
      <w:marBottom w:val="0"/>
      <w:divBdr>
        <w:top w:val="none" w:sz="0" w:space="0" w:color="auto"/>
        <w:left w:val="none" w:sz="0" w:space="0" w:color="auto"/>
        <w:bottom w:val="none" w:sz="0" w:space="0" w:color="auto"/>
        <w:right w:val="none" w:sz="0" w:space="0" w:color="auto"/>
      </w:divBdr>
    </w:div>
    <w:div w:id="1584605478">
      <w:bodyDiv w:val="1"/>
      <w:marLeft w:val="0"/>
      <w:marRight w:val="0"/>
      <w:marTop w:val="0"/>
      <w:marBottom w:val="0"/>
      <w:divBdr>
        <w:top w:val="none" w:sz="0" w:space="0" w:color="auto"/>
        <w:left w:val="none" w:sz="0" w:space="0" w:color="auto"/>
        <w:bottom w:val="none" w:sz="0" w:space="0" w:color="auto"/>
        <w:right w:val="none" w:sz="0" w:space="0" w:color="auto"/>
      </w:divBdr>
      <w:divsChild>
        <w:div w:id="1763338370">
          <w:marLeft w:val="547"/>
          <w:marRight w:val="0"/>
          <w:marTop w:val="200"/>
          <w:marBottom w:val="0"/>
          <w:divBdr>
            <w:top w:val="none" w:sz="0" w:space="0" w:color="auto"/>
            <w:left w:val="none" w:sz="0" w:space="0" w:color="auto"/>
            <w:bottom w:val="none" w:sz="0" w:space="0" w:color="auto"/>
            <w:right w:val="none" w:sz="0" w:space="0" w:color="auto"/>
          </w:divBdr>
        </w:div>
      </w:divsChild>
    </w:div>
    <w:div w:id="1594243483">
      <w:bodyDiv w:val="1"/>
      <w:marLeft w:val="0"/>
      <w:marRight w:val="0"/>
      <w:marTop w:val="0"/>
      <w:marBottom w:val="0"/>
      <w:divBdr>
        <w:top w:val="none" w:sz="0" w:space="0" w:color="auto"/>
        <w:left w:val="none" w:sz="0" w:space="0" w:color="auto"/>
        <w:bottom w:val="none" w:sz="0" w:space="0" w:color="auto"/>
        <w:right w:val="none" w:sz="0" w:space="0" w:color="auto"/>
      </w:divBdr>
    </w:div>
    <w:div w:id="1594387885">
      <w:bodyDiv w:val="1"/>
      <w:marLeft w:val="0"/>
      <w:marRight w:val="0"/>
      <w:marTop w:val="0"/>
      <w:marBottom w:val="0"/>
      <w:divBdr>
        <w:top w:val="none" w:sz="0" w:space="0" w:color="auto"/>
        <w:left w:val="none" w:sz="0" w:space="0" w:color="auto"/>
        <w:bottom w:val="none" w:sz="0" w:space="0" w:color="auto"/>
        <w:right w:val="none" w:sz="0" w:space="0" w:color="auto"/>
      </w:divBdr>
    </w:div>
    <w:div w:id="1648167422">
      <w:bodyDiv w:val="1"/>
      <w:marLeft w:val="0"/>
      <w:marRight w:val="0"/>
      <w:marTop w:val="0"/>
      <w:marBottom w:val="0"/>
      <w:divBdr>
        <w:top w:val="none" w:sz="0" w:space="0" w:color="auto"/>
        <w:left w:val="none" w:sz="0" w:space="0" w:color="auto"/>
        <w:bottom w:val="none" w:sz="0" w:space="0" w:color="auto"/>
        <w:right w:val="none" w:sz="0" w:space="0" w:color="auto"/>
      </w:divBdr>
    </w:div>
    <w:div w:id="1684168739">
      <w:bodyDiv w:val="1"/>
      <w:marLeft w:val="0"/>
      <w:marRight w:val="0"/>
      <w:marTop w:val="0"/>
      <w:marBottom w:val="0"/>
      <w:divBdr>
        <w:top w:val="none" w:sz="0" w:space="0" w:color="auto"/>
        <w:left w:val="none" w:sz="0" w:space="0" w:color="auto"/>
        <w:bottom w:val="none" w:sz="0" w:space="0" w:color="auto"/>
        <w:right w:val="none" w:sz="0" w:space="0" w:color="auto"/>
      </w:divBdr>
    </w:div>
    <w:div w:id="1691030674">
      <w:bodyDiv w:val="1"/>
      <w:marLeft w:val="0"/>
      <w:marRight w:val="0"/>
      <w:marTop w:val="0"/>
      <w:marBottom w:val="0"/>
      <w:divBdr>
        <w:top w:val="none" w:sz="0" w:space="0" w:color="auto"/>
        <w:left w:val="none" w:sz="0" w:space="0" w:color="auto"/>
        <w:bottom w:val="none" w:sz="0" w:space="0" w:color="auto"/>
        <w:right w:val="none" w:sz="0" w:space="0" w:color="auto"/>
      </w:divBdr>
    </w:div>
    <w:div w:id="1753626656">
      <w:bodyDiv w:val="1"/>
      <w:marLeft w:val="0"/>
      <w:marRight w:val="0"/>
      <w:marTop w:val="0"/>
      <w:marBottom w:val="0"/>
      <w:divBdr>
        <w:top w:val="none" w:sz="0" w:space="0" w:color="auto"/>
        <w:left w:val="none" w:sz="0" w:space="0" w:color="auto"/>
        <w:bottom w:val="none" w:sz="0" w:space="0" w:color="auto"/>
        <w:right w:val="none" w:sz="0" w:space="0" w:color="auto"/>
      </w:divBdr>
    </w:div>
    <w:div w:id="1761831326">
      <w:bodyDiv w:val="1"/>
      <w:marLeft w:val="0"/>
      <w:marRight w:val="0"/>
      <w:marTop w:val="0"/>
      <w:marBottom w:val="0"/>
      <w:divBdr>
        <w:top w:val="none" w:sz="0" w:space="0" w:color="auto"/>
        <w:left w:val="none" w:sz="0" w:space="0" w:color="auto"/>
        <w:bottom w:val="none" w:sz="0" w:space="0" w:color="auto"/>
        <w:right w:val="none" w:sz="0" w:space="0" w:color="auto"/>
      </w:divBdr>
    </w:div>
    <w:div w:id="1826973266">
      <w:bodyDiv w:val="1"/>
      <w:marLeft w:val="0"/>
      <w:marRight w:val="0"/>
      <w:marTop w:val="0"/>
      <w:marBottom w:val="0"/>
      <w:divBdr>
        <w:top w:val="none" w:sz="0" w:space="0" w:color="auto"/>
        <w:left w:val="none" w:sz="0" w:space="0" w:color="auto"/>
        <w:bottom w:val="none" w:sz="0" w:space="0" w:color="auto"/>
        <w:right w:val="none" w:sz="0" w:space="0" w:color="auto"/>
      </w:divBdr>
    </w:div>
    <w:div w:id="1827551956">
      <w:bodyDiv w:val="1"/>
      <w:marLeft w:val="0"/>
      <w:marRight w:val="0"/>
      <w:marTop w:val="0"/>
      <w:marBottom w:val="0"/>
      <w:divBdr>
        <w:top w:val="none" w:sz="0" w:space="0" w:color="auto"/>
        <w:left w:val="none" w:sz="0" w:space="0" w:color="auto"/>
        <w:bottom w:val="none" w:sz="0" w:space="0" w:color="auto"/>
        <w:right w:val="none" w:sz="0" w:space="0" w:color="auto"/>
      </w:divBdr>
    </w:div>
    <w:div w:id="1845129307">
      <w:bodyDiv w:val="1"/>
      <w:marLeft w:val="0"/>
      <w:marRight w:val="0"/>
      <w:marTop w:val="0"/>
      <w:marBottom w:val="0"/>
      <w:divBdr>
        <w:top w:val="none" w:sz="0" w:space="0" w:color="auto"/>
        <w:left w:val="none" w:sz="0" w:space="0" w:color="auto"/>
        <w:bottom w:val="none" w:sz="0" w:space="0" w:color="auto"/>
        <w:right w:val="none" w:sz="0" w:space="0" w:color="auto"/>
      </w:divBdr>
    </w:div>
    <w:div w:id="1857186055">
      <w:bodyDiv w:val="1"/>
      <w:marLeft w:val="0"/>
      <w:marRight w:val="0"/>
      <w:marTop w:val="0"/>
      <w:marBottom w:val="0"/>
      <w:divBdr>
        <w:top w:val="none" w:sz="0" w:space="0" w:color="auto"/>
        <w:left w:val="none" w:sz="0" w:space="0" w:color="auto"/>
        <w:bottom w:val="none" w:sz="0" w:space="0" w:color="auto"/>
        <w:right w:val="none" w:sz="0" w:space="0" w:color="auto"/>
      </w:divBdr>
    </w:div>
    <w:div w:id="1887714244">
      <w:bodyDiv w:val="1"/>
      <w:marLeft w:val="0"/>
      <w:marRight w:val="0"/>
      <w:marTop w:val="0"/>
      <w:marBottom w:val="0"/>
      <w:divBdr>
        <w:top w:val="none" w:sz="0" w:space="0" w:color="auto"/>
        <w:left w:val="none" w:sz="0" w:space="0" w:color="auto"/>
        <w:bottom w:val="none" w:sz="0" w:space="0" w:color="auto"/>
        <w:right w:val="none" w:sz="0" w:space="0" w:color="auto"/>
      </w:divBdr>
    </w:div>
    <w:div w:id="1894847484">
      <w:bodyDiv w:val="1"/>
      <w:marLeft w:val="0"/>
      <w:marRight w:val="0"/>
      <w:marTop w:val="0"/>
      <w:marBottom w:val="0"/>
      <w:divBdr>
        <w:top w:val="none" w:sz="0" w:space="0" w:color="auto"/>
        <w:left w:val="none" w:sz="0" w:space="0" w:color="auto"/>
        <w:bottom w:val="none" w:sz="0" w:space="0" w:color="auto"/>
        <w:right w:val="none" w:sz="0" w:space="0" w:color="auto"/>
      </w:divBdr>
    </w:div>
    <w:div w:id="1902010706">
      <w:bodyDiv w:val="1"/>
      <w:marLeft w:val="0"/>
      <w:marRight w:val="0"/>
      <w:marTop w:val="0"/>
      <w:marBottom w:val="0"/>
      <w:divBdr>
        <w:top w:val="none" w:sz="0" w:space="0" w:color="auto"/>
        <w:left w:val="none" w:sz="0" w:space="0" w:color="auto"/>
        <w:bottom w:val="none" w:sz="0" w:space="0" w:color="auto"/>
        <w:right w:val="none" w:sz="0" w:space="0" w:color="auto"/>
      </w:divBdr>
    </w:div>
    <w:div w:id="1929271705">
      <w:bodyDiv w:val="1"/>
      <w:marLeft w:val="0"/>
      <w:marRight w:val="0"/>
      <w:marTop w:val="0"/>
      <w:marBottom w:val="0"/>
      <w:divBdr>
        <w:top w:val="none" w:sz="0" w:space="0" w:color="auto"/>
        <w:left w:val="none" w:sz="0" w:space="0" w:color="auto"/>
        <w:bottom w:val="none" w:sz="0" w:space="0" w:color="auto"/>
        <w:right w:val="none" w:sz="0" w:space="0" w:color="auto"/>
      </w:divBdr>
    </w:div>
    <w:div w:id="1943105789">
      <w:bodyDiv w:val="1"/>
      <w:marLeft w:val="0"/>
      <w:marRight w:val="0"/>
      <w:marTop w:val="0"/>
      <w:marBottom w:val="0"/>
      <w:divBdr>
        <w:top w:val="none" w:sz="0" w:space="0" w:color="auto"/>
        <w:left w:val="none" w:sz="0" w:space="0" w:color="auto"/>
        <w:bottom w:val="none" w:sz="0" w:space="0" w:color="auto"/>
        <w:right w:val="none" w:sz="0" w:space="0" w:color="auto"/>
      </w:divBdr>
    </w:div>
    <w:div w:id="2010593275">
      <w:bodyDiv w:val="1"/>
      <w:marLeft w:val="0"/>
      <w:marRight w:val="0"/>
      <w:marTop w:val="0"/>
      <w:marBottom w:val="0"/>
      <w:divBdr>
        <w:top w:val="none" w:sz="0" w:space="0" w:color="auto"/>
        <w:left w:val="none" w:sz="0" w:space="0" w:color="auto"/>
        <w:bottom w:val="none" w:sz="0" w:space="0" w:color="auto"/>
        <w:right w:val="none" w:sz="0" w:space="0" w:color="auto"/>
      </w:divBdr>
    </w:div>
    <w:div w:id="2016565181">
      <w:bodyDiv w:val="1"/>
      <w:marLeft w:val="0"/>
      <w:marRight w:val="0"/>
      <w:marTop w:val="0"/>
      <w:marBottom w:val="0"/>
      <w:divBdr>
        <w:top w:val="none" w:sz="0" w:space="0" w:color="auto"/>
        <w:left w:val="none" w:sz="0" w:space="0" w:color="auto"/>
        <w:bottom w:val="none" w:sz="0" w:space="0" w:color="auto"/>
        <w:right w:val="none" w:sz="0" w:space="0" w:color="auto"/>
      </w:divBdr>
    </w:div>
    <w:div w:id="2105613741">
      <w:bodyDiv w:val="1"/>
      <w:marLeft w:val="0"/>
      <w:marRight w:val="0"/>
      <w:marTop w:val="0"/>
      <w:marBottom w:val="0"/>
      <w:divBdr>
        <w:top w:val="none" w:sz="0" w:space="0" w:color="auto"/>
        <w:left w:val="none" w:sz="0" w:space="0" w:color="auto"/>
        <w:bottom w:val="none" w:sz="0" w:space="0" w:color="auto"/>
        <w:right w:val="none" w:sz="0" w:space="0" w:color="auto"/>
      </w:divBdr>
    </w:div>
    <w:div w:id="21181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i.airmap.com/elevation/v1/ele/" TargetMode="External"/><Relationship Id="rId33" Type="http://schemas.openxmlformats.org/officeDocument/2006/relationships/image" Target="media/image24.png"/><Relationship Id="rId38" Type="http://schemas.openxmlformats.org/officeDocument/2006/relationships/hyperlink" Target="https://scikit-learn.ru/1-10-decision-trees/"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FA95C-039B-4F38-9678-B3DF3E36A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7810</TotalTime>
  <Pages>80</Pages>
  <Words>10554</Words>
  <Characters>60163</Characters>
  <Application>Microsoft Office Word</Application>
  <DocSecurity>0</DocSecurity>
  <Lines>501</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15</cp:revision>
  <dcterms:created xsi:type="dcterms:W3CDTF">2022-11-11T16:23:00Z</dcterms:created>
  <dcterms:modified xsi:type="dcterms:W3CDTF">2023-06-07T12:09:00Z</dcterms:modified>
</cp:coreProperties>
</file>