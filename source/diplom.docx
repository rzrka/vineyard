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00F1" w:rsidRPr="000600F1" w:rsidRDefault="000600F1" w:rsidP="000600F1">
      <w:pPr>
        <w:pStyle w:val="ac"/>
        <w:spacing w:line="276" w:lineRule="auto"/>
        <w:jc w:val="center"/>
        <w:rPr>
          <w:rFonts w:ascii="Times New Roman" w:hAnsi="Times New Roman" w:cs="Times New Roman"/>
          <w:sz w:val="28"/>
          <w:szCs w:val="28"/>
        </w:rPr>
      </w:pPr>
      <w:r w:rsidRPr="000600F1">
        <w:rPr>
          <w:rFonts w:ascii="Times New Roman" w:hAnsi="Times New Roman" w:cs="Times New Roman"/>
          <w:sz w:val="28"/>
          <w:szCs w:val="28"/>
        </w:rPr>
        <w:t>ФЕДЕРАЛЬНОЕ ГОСУДАРСТВЕННОЕ БЮДЖЕТНОЕ ОБРАЗОВАТЕЛЬНОЕ УЧРЕЖДЕНИЕ ВЫСШЕГО ОБРАЗОВАНИЯ</w:t>
      </w:r>
    </w:p>
    <w:p w:rsidR="000600F1" w:rsidRPr="000600F1" w:rsidRDefault="000600F1" w:rsidP="000600F1">
      <w:pPr>
        <w:pStyle w:val="ac"/>
        <w:spacing w:line="276" w:lineRule="auto"/>
        <w:jc w:val="center"/>
        <w:rPr>
          <w:rFonts w:ascii="Times New Roman" w:hAnsi="Times New Roman" w:cs="Times New Roman"/>
          <w:sz w:val="28"/>
          <w:szCs w:val="28"/>
        </w:rPr>
      </w:pPr>
      <w:r w:rsidRPr="000600F1">
        <w:rPr>
          <w:rFonts w:ascii="Times New Roman" w:hAnsi="Times New Roman" w:cs="Times New Roman"/>
          <w:sz w:val="28"/>
          <w:szCs w:val="28"/>
        </w:rPr>
        <w:t>«РОССИЙСКИЙ БИОТЕХНОЛОГИЧЕСКИЙ УНИВЕРСИТЕТ»</w:t>
      </w:r>
    </w:p>
    <w:p w:rsidR="000600F1" w:rsidRPr="000600F1" w:rsidRDefault="000600F1" w:rsidP="000600F1">
      <w:pPr>
        <w:rPr>
          <w:rFonts w:ascii="Times New Roman" w:hAnsi="Times New Roman" w:cs="Times New Roman"/>
          <w:sz w:val="28"/>
          <w:szCs w:val="28"/>
        </w:rPr>
      </w:pPr>
    </w:p>
    <w:p w:rsidR="000600F1" w:rsidRPr="000600F1" w:rsidRDefault="000600F1" w:rsidP="000600F1">
      <w:pPr>
        <w:pStyle w:val="ac"/>
        <w:jc w:val="center"/>
        <w:rPr>
          <w:rFonts w:ascii="Times New Roman" w:hAnsi="Times New Roman" w:cs="Times New Roman"/>
          <w:sz w:val="28"/>
          <w:szCs w:val="28"/>
          <w:u w:val="single"/>
        </w:rPr>
      </w:pPr>
      <w:r w:rsidRPr="000600F1">
        <w:rPr>
          <w:rFonts w:ascii="Times New Roman" w:hAnsi="Times New Roman" w:cs="Times New Roman"/>
          <w:sz w:val="28"/>
          <w:szCs w:val="28"/>
          <w:u w:val="single"/>
        </w:rPr>
        <w:t xml:space="preserve">Институт промышленной инженерии, информационных технологий и </w:t>
      </w:r>
      <w:proofErr w:type="spellStart"/>
      <w:r w:rsidRPr="000600F1">
        <w:rPr>
          <w:rFonts w:ascii="Times New Roman" w:hAnsi="Times New Roman" w:cs="Times New Roman"/>
          <w:sz w:val="28"/>
          <w:szCs w:val="28"/>
          <w:u w:val="single"/>
        </w:rPr>
        <w:t>мехатроники</w:t>
      </w:r>
      <w:proofErr w:type="spellEnd"/>
    </w:p>
    <w:p w:rsidR="000600F1" w:rsidRPr="000600F1" w:rsidRDefault="000600F1" w:rsidP="000600F1">
      <w:pPr>
        <w:pStyle w:val="ac"/>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 института/колледжа</w:t>
      </w:r>
    </w:p>
    <w:p w:rsidR="000600F1" w:rsidRPr="000600F1" w:rsidRDefault="000600F1" w:rsidP="000600F1">
      <w:pPr>
        <w:pStyle w:val="ac"/>
        <w:jc w:val="center"/>
        <w:rPr>
          <w:rFonts w:ascii="Times New Roman" w:hAnsi="Times New Roman" w:cs="Times New Roman"/>
          <w:sz w:val="28"/>
          <w:szCs w:val="28"/>
          <w:u w:val="single"/>
        </w:rPr>
      </w:pPr>
      <w:r w:rsidRPr="000600F1">
        <w:rPr>
          <w:rFonts w:ascii="Times New Roman" w:hAnsi="Times New Roman" w:cs="Times New Roman"/>
          <w:sz w:val="28"/>
          <w:szCs w:val="28"/>
          <w:u w:val="single"/>
        </w:rPr>
        <w:t>Автоматизированные системы управления биотехнологическими процессами</w:t>
      </w:r>
    </w:p>
    <w:p w:rsidR="000600F1" w:rsidRPr="000600F1" w:rsidRDefault="000600F1" w:rsidP="000600F1">
      <w:pPr>
        <w:pStyle w:val="ac"/>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 выпускающей кафедры</w:t>
      </w:r>
    </w:p>
    <w:p w:rsidR="000600F1" w:rsidRPr="000600F1" w:rsidRDefault="000600F1" w:rsidP="000600F1">
      <w:pPr>
        <w:spacing w:after="0"/>
        <w:jc w:val="center"/>
        <w:rPr>
          <w:rFonts w:ascii="Times New Roman" w:hAnsi="Times New Roman" w:cs="Times New Roman"/>
          <w:b/>
          <w:sz w:val="28"/>
          <w:szCs w:val="28"/>
        </w:rPr>
      </w:pPr>
    </w:p>
    <w:p w:rsidR="000600F1" w:rsidRPr="000600F1" w:rsidRDefault="000600F1" w:rsidP="000600F1">
      <w:pPr>
        <w:spacing w:after="0"/>
        <w:jc w:val="center"/>
        <w:rPr>
          <w:rFonts w:ascii="Times New Roman" w:hAnsi="Times New Roman" w:cs="Times New Roman"/>
          <w:b/>
          <w:sz w:val="28"/>
          <w:szCs w:val="28"/>
        </w:rPr>
      </w:pPr>
      <w:r w:rsidRPr="000600F1">
        <w:rPr>
          <w:rFonts w:ascii="Times New Roman" w:hAnsi="Times New Roman" w:cs="Times New Roman"/>
          <w:b/>
          <w:sz w:val="28"/>
          <w:szCs w:val="28"/>
        </w:rPr>
        <w:t>ВЫПУСКНАЯ КВАЛИФИКАЦИОННАЯ РАБОТА</w:t>
      </w:r>
    </w:p>
    <w:p w:rsidR="000600F1" w:rsidRPr="000600F1" w:rsidRDefault="000600F1" w:rsidP="000600F1">
      <w:pPr>
        <w:spacing w:after="0"/>
        <w:jc w:val="center"/>
        <w:rPr>
          <w:rFonts w:ascii="Times New Roman" w:hAnsi="Times New Roman" w:cs="Times New Roman"/>
          <w:b/>
          <w:color w:val="000000" w:themeColor="text1"/>
          <w:sz w:val="28"/>
          <w:szCs w:val="28"/>
        </w:rPr>
      </w:pPr>
      <w:r w:rsidRPr="000600F1">
        <w:rPr>
          <w:rFonts w:ascii="Times New Roman" w:hAnsi="Times New Roman" w:cs="Times New Roman"/>
          <w:b/>
          <w:color w:val="000000" w:themeColor="text1"/>
          <w:sz w:val="28"/>
          <w:szCs w:val="28"/>
        </w:rPr>
        <w:t>форма защиты: очная</w:t>
      </w:r>
    </w:p>
    <w:p w:rsidR="000600F1" w:rsidRPr="000600F1" w:rsidRDefault="000600F1" w:rsidP="000600F1">
      <w:pPr>
        <w:spacing w:after="0"/>
        <w:jc w:val="center"/>
        <w:rPr>
          <w:rFonts w:ascii="Times New Roman" w:hAnsi="Times New Roman" w:cs="Times New Roman"/>
          <w:color w:val="000000" w:themeColor="text1"/>
          <w:sz w:val="28"/>
          <w:szCs w:val="28"/>
          <w:vertAlign w:val="superscript"/>
        </w:rPr>
      </w:pPr>
      <w:r w:rsidRPr="000600F1">
        <w:rPr>
          <w:rFonts w:ascii="Times New Roman" w:hAnsi="Times New Roman" w:cs="Times New Roman"/>
          <w:color w:val="000000" w:themeColor="text1"/>
          <w:sz w:val="28"/>
          <w:szCs w:val="28"/>
          <w:vertAlign w:val="superscript"/>
        </w:rPr>
        <w:t>очная/с применением ДОТ</w:t>
      </w:r>
    </w:p>
    <w:tbl>
      <w:tblPr>
        <w:tblStyle w:val="a7"/>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3"/>
        <w:gridCol w:w="1196"/>
        <w:gridCol w:w="849"/>
        <w:gridCol w:w="3772"/>
      </w:tblGrid>
      <w:tr w:rsidR="000600F1" w:rsidRPr="000600F1" w:rsidTr="0062108F">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Тема работы</w:t>
            </w:r>
          </w:p>
        </w:tc>
        <w:tc>
          <w:tcPr>
            <w:tcW w:w="5811" w:type="dxa"/>
            <w:gridSpan w:val="3"/>
            <w:tcBorders>
              <w:bottom w:val="single" w:sz="4" w:space="0" w:color="auto"/>
            </w:tcBorders>
          </w:tcPr>
          <w:p w:rsidR="000600F1" w:rsidRPr="006E4730" w:rsidRDefault="006E4730" w:rsidP="0062108F">
            <w:pPr>
              <w:rPr>
                <w:rFonts w:ascii="Times New Roman" w:hAnsi="Times New Roman" w:cs="Times New Roman"/>
                <w:sz w:val="28"/>
                <w:szCs w:val="28"/>
                <w:u w:val="single"/>
              </w:rPr>
            </w:pPr>
            <w:r w:rsidRPr="000600F1">
              <w:rPr>
                <w:rFonts w:ascii="Times New Roman" w:hAnsi="Times New Roman" w:cs="Times New Roman"/>
                <w:sz w:val="28"/>
                <w:szCs w:val="28"/>
              </w:rPr>
              <w:t>Автоматизированная система прогнозирования качества исходного сырья для производства вина</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rPr>
                <w:rFonts w:ascii="Times New Roman" w:hAnsi="Times New Roman" w:cs="Times New Roman"/>
                <w:sz w:val="28"/>
                <w:szCs w:val="28"/>
              </w:rPr>
            </w:pPr>
          </w:p>
        </w:tc>
      </w:tr>
      <w:tr w:rsidR="000600F1" w:rsidRPr="000600F1" w:rsidTr="0062108F">
        <w:trPr>
          <w:trHeight w:val="443"/>
        </w:trPr>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pacing w:val="-1"/>
                <w:sz w:val="28"/>
                <w:szCs w:val="28"/>
              </w:rPr>
              <w:t>На</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w:t>
            </w:r>
            <w:r w:rsidRPr="000600F1">
              <w:rPr>
                <w:rFonts w:ascii="Times New Roman" w:hAnsi="Times New Roman" w:cs="Times New Roman"/>
                <w:spacing w:val="-1"/>
                <w:sz w:val="28"/>
                <w:szCs w:val="28"/>
              </w:rPr>
              <w:t>ав</w:t>
            </w:r>
            <w:r w:rsidRPr="000600F1">
              <w:rPr>
                <w:rFonts w:ascii="Times New Roman" w:hAnsi="Times New Roman" w:cs="Times New Roman"/>
                <w:sz w:val="28"/>
                <w:szCs w:val="28"/>
              </w:rPr>
              <w:t>л</w:t>
            </w:r>
            <w:r w:rsidRPr="000600F1">
              <w:rPr>
                <w:rFonts w:ascii="Times New Roman" w:hAnsi="Times New Roman" w:cs="Times New Roman"/>
                <w:spacing w:val="-1"/>
                <w:sz w:val="28"/>
                <w:szCs w:val="28"/>
              </w:rPr>
              <w:t>е</w:t>
            </w:r>
            <w:r w:rsidRPr="000600F1">
              <w:rPr>
                <w:rFonts w:ascii="Times New Roman" w:hAnsi="Times New Roman" w:cs="Times New Roman"/>
                <w:spacing w:val="1"/>
                <w:sz w:val="28"/>
                <w:szCs w:val="28"/>
              </w:rPr>
              <w:t>ни</w:t>
            </w:r>
            <w:r w:rsidRPr="000600F1">
              <w:rPr>
                <w:rFonts w:ascii="Times New Roman" w:hAnsi="Times New Roman" w:cs="Times New Roman"/>
                <w:sz w:val="28"/>
                <w:szCs w:val="28"/>
              </w:rPr>
              <w:t>е</w:t>
            </w:r>
            <w:r w:rsidRPr="000600F1">
              <w:rPr>
                <w:rFonts w:ascii="Times New Roman" w:hAnsi="Times New Roman" w:cs="Times New Roman"/>
                <w:spacing w:val="-1"/>
                <w:sz w:val="28"/>
                <w:szCs w:val="28"/>
              </w:rPr>
              <w:t xml:space="preserve"> </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одгото</w:t>
            </w:r>
            <w:r w:rsidRPr="000600F1">
              <w:rPr>
                <w:rFonts w:ascii="Times New Roman" w:hAnsi="Times New Roman" w:cs="Times New Roman"/>
                <w:spacing w:val="-1"/>
                <w:sz w:val="28"/>
                <w:szCs w:val="28"/>
              </w:rPr>
              <w:t>в</w:t>
            </w:r>
            <w:r w:rsidRPr="000600F1">
              <w:rPr>
                <w:rFonts w:ascii="Times New Roman" w:hAnsi="Times New Roman" w:cs="Times New Roman"/>
                <w:spacing w:val="-2"/>
                <w:sz w:val="28"/>
                <w:szCs w:val="28"/>
              </w:rPr>
              <w:t>к</w:t>
            </w:r>
            <w:r w:rsidRPr="000600F1">
              <w:rPr>
                <w:rFonts w:ascii="Times New Roman" w:hAnsi="Times New Roman" w:cs="Times New Roman"/>
                <w:spacing w:val="1"/>
                <w:sz w:val="28"/>
                <w:szCs w:val="28"/>
              </w:rPr>
              <w:t>и/специальность</w:t>
            </w:r>
          </w:p>
        </w:tc>
        <w:tc>
          <w:tcPr>
            <w:tcW w:w="1180" w:type="dxa"/>
            <w:tcBorders>
              <w:bottom w:val="single" w:sz="4" w:space="0" w:color="auto"/>
            </w:tcBorders>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27.03.04</w:t>
            </w:r>
          </w:p>
        </w:tc>
        <w:tc>
          <w:tcPr>
            <w:tcW w:w="851" w:type="dxa"/>
          </w:tcPr>
          <w:p w:rsidR="000600F1" w:rsidRPr="000600F1" w:rsidRDefault="000600F1" w:rsidP="0062108F">
            <w:pPr>
              <w:rPr>
                <w:rFonts w:ascii="Times New Roman" w:hAnsi="Times New Roman" w:cs="Times New Roman"/>
                <w:sz w:val="28"/>
                <w:szCs w:val="28"/>
              </w:rPr>
            </w:pPr>
          </w:p>
        </w:tc>
        <w:tc>
          <w:tcPr>
            <w:tcW w:w="3780" w:type="dxa"/>
            <w:tcBorders>
              <w:bottom w:val="single" w:sz="4" w:space="0" w:color="auto"/>
            </w:tcBorders>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Управление в технических системах</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1180" w:type="dxa"/>
            <w:tcBorders>
              <w:top w:val="single" w:sz="4" w:space="0" w:color="auto"/>
            </w:tcBorders>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код</w:t>
            </w:r>
          </w:p>
        </w:tc>
        <w:tc>
          <w:tcPr>
            <w:tcW w:w="851" w:type="dxa"/>
          </w:tcPr>
          <w:p w:rsidR="000600F1" w:rsidRPr="000600F1" w:rsidRDefault="000600F1" w:rsidP="0062108F">
            <w:pPr>
              <w:jc w:val="center"/>
              <w:rPr>
                <w:rFonts w:ascii="Times New Roman" w:hAnsi="Times New Roman" w:cs="Times New Roman"/>
                <w:sz w:val="28"/>
                <w:szCs w:val="28"/>
                <w:vertAlign w:val="superscript"/>
              </w:rPr>
            </w:pPr>
          </w:p>
        </w:tc>
        <w:tc>
          <w:tcPr>
            <w:tcW w:w="3780" w:type="dxa"/>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наименование</w:t>
            </w:r>
          </w:p>
        </w:tc>
      </w:tr>
      <w:tr w:rsidR="000600F1" w:rsidRPr="000600F1" w:rsidTr="0062108F">
        <w:trPr>
          <w:trHeight w:val="454"/>
        </w:trPr>
        <w:tc>
          <w:tcPr>
            <w:tcW w:w="3369" w:type="dxa"/>
            <w:vAlign w:val="bottom"/>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pacing w:val="-1"/>
                <w:sz w:val="28"/>
                <w:szCs w:val="28"/>
              </w:rPr>
              <w:t>На</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w:t>
            </w:r>
            <w:r w:rsidRPr="000600F1">
              <w:rPr>
                <w:rFonts w:ascii="Times New Roman" w:hAnsi="Times New Roman" w:cs="Times New Roman"/>
                <w:spacing w:val="-1"/>
                <w:sz w:val="28"/>
                <w:szCs w:val="28"/>
              </w:rPr>
              <w:t>ав</w:t>
            </w:r>
            <w:r w:rsidRPr="000600F1">
              <w:rPr>
                <w:rFonts w:ascii="Times New Roman" w:hAnsi="Times New Roman" w:cs="Times New Roman"/>
                <w:sz w:val="28"/>
                <w:szCs w:val="28"/>
              </w:rPr>
              <w:t>л</w:t>
            </w:r>
            <w:r w:rsidRPr="000600F1">
              <w:rPr>
                <w:rFonts w:ascii="Times New Roman" w:hAnsi="Times New Roman" w:cs="Times New Roman"/>
                <w:spacing w:val="-1"/>
                <w:sz w:val="28"/>
                <w:szCs w:val="28"/>
              </w:rPr>
              <w:t>е</w:t>
            </w:r>
            <w:r w:rsidRPr="000600F1">
              <w:rPr>
                <w:rFonts w:ascii="Times New Roman" w:hAnsi="Times New Roman" w:cs="Times New Roman"/>
                <w:spacing w:val="1"/>
                <w:sz w:val="28"/>
                <w:szCs w:val="28"/>
              </w:rPr>
              <w:t>нн</w:t>
            </w:r>
            <w:r w:rsidRPr="000600F1">
              <w:rPr>
                <w:rFonts w:ascii="Times New Roman" w:hAnsi="Times New Roman" w:cs="Times New Roman"/>
                <w:sz w:val="28"/>
                <w:szCs w:val="28"/>
              </w:rPr>
              <w:t>о</w:t>
            </w:r>
            <w:r w:rsidRPr="000600F1">
              <w:rPr>
                <w:rFonts w:ascii="Times New Roman" w:hAnsi="Times New Roman" w:cs="Times New Roman"/>
                <w:spacing w:val="-1"/>
                <w:sz w:val="28"/>
                <w:szCs w:val="28"/>
              </w:rPr>
              <w:t>с</w:t>
            </w:r>
            <w:r w:rsidRPr="000600F1">
              <w:rPr>
                <w:rFonts w:ascii="Times New Roman" w:hAnsi="Times New Roman" w:cs="Times New Roman"/>
                <w:sz w:val="28"/>
                <w:szCs w:val="28"/>
              </w:rPr>
              <w:t xml:space="preserve">ть </w:t>
            </w:r>
            <w:r w:rsidRPr="000600F1">
              <w:rPr>
                <w:rFonts w:ascii="Times New Roman" w:hAnsi="Times New Roman" w:cs="Times New Roman"/>
                <w:spacing w:val="1"/>
                <w:sz w:val="28"/>
                <w:szCs w:val="28"/>
              </w:rPr>
              <w:t>п</w:t>
            </w:r>
            <w:r w:rsidRPr="000600F1">
              <w:rPr>
                <w:rFonts w:ascii="Times New Roman" w:hAnsi="Times New Roman" w:cs="Times New Roman"/>
                <w:sz w:val="28"/>
                <w:szCs w:val="28"/>
              </w:rPr>
              <w:t>рогр</w:t>
            </w:r>
            <w:r w:rsidRPr="000600F1">
              <w:rPr>
                <w:rFonts w:ascii="Times New Roman" w:hAnsi="Times New Roman" w:cs="Times New Roman"/>
                <w:spacing w:val="-1"/>
                <w:sz w:val="28"/>
                <w:szCs w:val="28"/>
              </w:rPr>
              <w:t>амм</w:t>
            </w:r>
            <w:r w:rsidRPr="000600F1">
              <w:rPr>
                <w:rFonts w:ascii="Times New Roman" w:hAnsi="Times New Roman" w:cs="Times New Roman"/>
                <w:sz w:val="28"/>
                <w:szCs w:val="28"/>
              </w:rPr>
              <w:t>ы</w:t>
            </w:r>
          </w:p>
        </w:tc>
        <w:tc>
          <w:tcPr>
            <w:tcW w:w="5811" w:type="dxa"/>
            <w:gridSpan w:val="3"/>
            <w:tcBorders>
              <w:bottom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rPr>
              <w:t>Управление в технических системах</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vertAlign w:val="superscript"/>
              </w:rPr>
              <w:t>наименование</w:t>
            </w:r>
          </w:p>
        </w:tc>
      </w:tr>
      <w:tr w:rsidR="000600F1" w:rsidRPr="000600F1" w:rsidTr="0062108F">
        <w:trPr>
          <w:trHeight w:val="295"/>
        </w:trPr>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Уровень образования</w:t>
            </w:r>
          </w:p>
        </w:tc>
        <w:tc>
          <w:tcPr>
            <w:tcW w:w="5811" w:type="dxa"/>
            <w:gridSpan w:val="3"/>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sz w:val="28"/>
                <w:szCs w:val="28"/>
              </w:rPr>
              <w:t xml:space="preserve">ВО - </w:t>
            </w:r>
            <w:proofErr w:type="spellStart"/>
            <w:r w:rsidRPr="000600F1">
              <w:rPr>
                <w:rFonts w:ascii="Times New Roman" w:hAnsi="Times New Roman" w:cs="Times New Roman"/>
                <w:sz w:val="28"/>
                <w:szCs w:val="28"/>
              </w:rPr>
              <w:t>бакалавриат</w:t>
            </w:r>
            <w:proofErr w:type="spellEnd"/>
            <w:r w:rsidRPr="000600F1">
              <w:rPr>
                <w:rFonts w:ascii="Times New Roman" w:hAnsi="Times New Roman" w:cs="Times New Roman"/>
                <w:sz w:val="28"/>
                <w:szCs w:val="28"/>
              </w:rPr>
              <w:t xml:space="preserve"> </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vertAlign w:val="superscript"/>
              </w:rPr>
              <w:t xml:space="preserve">СПО / ВО – </w:t>
            </w:r>
            <w:proofErr w:type="spellStart"/>
            <w:r w:rsidRPr="000600F1">
              <w:rPr>
                <w:rFonts w:ascii="Times New Roman" w:hAnsi="Times New Roman" w:cs="Times New Roman"/>
                <w:sz w:val="28"/>
                <w:szCs w:val="28"/>
                <w:vertAlign w:val="superscript"/>
              </w:rPr>
              <w:t>бакалавриат</w:t>
            </w:r>
            <w:proofErr w:type="spellEnd"/>
            <w:r w:rsidRPr="000600F1">
              <w:rPr>
                <w:rFonts w:ascii="Times New Roman" w:hAnsi="Times New Roman" w:cs="Times New Roman"/>
                <w:sz w:val="28"/>
                <w:szCs w:val="28"/>
                <w:vertAlign w:val="superscript"/>
              </w:rPr>
              <w:t xml:space="preserve">/ ВО – </w:t>
            </w:r>
            <w:proofErr w:type="spellStart"/>
            <w:r w:rsidRPr="000600F1">
              <w:rPr>
                <w:rFonts w:ascii="Times New Roman" w:hAnsi="Times New Roman" w:cs="Times New Roman"/>
                <w:sz w:val="28"/>
                <w:szCs w:val="28"/>
                <w:vertAlign w:val="superscript"/>
              </w:rPr>
              <w:t>специалитет</w:t>
            </w:r>
            <w:proofErr w:type="spellEnd"/>
            <w:r w:rsidRPr="000600F1">
              <w:rPr>
                <w:rFonts w:ascii="Times New Roman" w:hAnsi="Times New Roman" w:cs="Times New Roman"/>
                <w:sz w:val="28"/>
                <w:szCs w:val="28"/>
                <w:vertAlign w:val="superscript"/>
              </w:rPr>
              <w:t>/ ВО – магистратура/ ВО – подготовка кадров высшей квалификации</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r w:rsidRPr="000600F1">
              <w:rPr>
                <w:rFonts w:ascii="Times New Roman" w:hAnsi="Times New Roman" w:cs="Times New Roman"/>
                <w:sz w:val="28"/>
                <w:szCs w:val="28"/>
              </w:rPr>
              <w:t>Форма предоставления работы</w:t>
            </w:r>
          </w:p>
        </w:tc>
        <w:tc>
          <w:tcPr>
            <w:tcW w:w="5811" w:type="dxa"/>
            <w:gridSpan w:val="3"/>
            <w:tcBorders>
              <w:bottom w:val="single" w:sz="4" w:space="0" w:color="auto"/>
            </w:tcBorders>
          </w:tcPr>
          <w:p w:rsidR="000600F1" w:rsidRPr="000600F1" w:rsidRDefault="000600F1" w:rsidP="0062108F">
            <w:pPr>
              <w:jc w:val="center"/>
              <w:rPr>
                <w:rFonts w:ascii="Times New Roman" w:hAnsi="Times New Roman" w:cs="Times New Roman"/>
                <w:sz w:val="28"/>
                <w:szCs w:val="28"/>
              </w:rPr>
            </w:pPr>
            <w:r w:rsidRPr="000600F1">
              <w:rPr>
                <w:rFonts w:ascii="Times New Roman" w:hAnsi="Times New Roman" w:cs="Times New Roman"/>
                <w:sz w:val="28"/>
                <w:szCs w:val="28"/>
              </w:rPr>
              <w:t xml:space="preserve">в электронном формате </w:t>
            </w:r>
            <w:r w:rsidRPr="000600F1">
              <w:rPr>
                <w:rFonts w:ascii="Times New Roman" w:hAnsi="Times New Roman" w:cs="Times New Roman"/>
                <w:sz w:val="28"/>
                <w:szCs w:val="28"/>
                <w:lang w:val="en-US"/>
              </w:rPr>
              <w:t>PDF</w:t>
            </w:r>
            <w:r w:rsidRPr="000600F1">
              <w:rPr>
                <w:rFonts w:ascii="Times New Roman" w:hAnsi="Times New Roman" w:cs="Times New Roman"/>
                <w:sz w:val="28"/>
                <w:szCs w:val="28"/>
              </w:rPr>
              <w:t xml:space="preserve"> и бумажном виде</w:t>
            </w:r>
          </w:p>
        </w:tc>
      </w:tr>
      <w:tr w:rsidR="000600F1" w:rsidRPr="000600F1" w:rsidTr="0062108F">
        <w:tc>
          <w:tcPr>
            <w:tcW w:w="3369" w:type="dxa"/>
          </w:tcPr>
          <w:p w:rsidR="000600F1" w:rsidRPr="000600F1" w:rsidRDefault="000600F1" w:rsidP="0062108F">
            <w:pPr>
              <w:rPr>
                <w:rFonts w:ascii="Times New Roman" w:hAnsi="Times New Roman" w:cs="Times New Roman"/>
                <w:sz w:val="28"/>
                <w:szCs w:val="28"/>
              </w:rPr>
            </w:pPr>
          </w:p>
        </w:tc>
        <w:tc>
          <w:tcPr>
            <w:tcW w:w="5811" w:type="dxa"/>
            <w:gridSpan w:val="3"/>
            <w:tcBorders>
              <w:top w:val="single" w:sz="4" w:space="0" w:color="auto"/>
            </w:tcBorders>
          </w:tcPr>
          <w:p w:rsidR="000600F1" w:rsidRPr="000600F1" w:rsidRDefault="000600F1" w:rsidP="0062108F">
            <w:pPr>
              <w:jc w:val="center"/>
              <w:rPr>
                <w:rFonts w:ascii="Times New Roman" w:hAnsi="Times New Roman" w:cs="Times New Roman"/>
                <w:sz w:val="28"/>
                <w:szCs w:val="28"/>
                <w:vertAlign w:val="superscript"/>
              </w:rPr>
            </w:pPr>
            <w:r w:rsidRPr="000600F1">
              <w:rPr>
                <w:rFonts w:ascii="Times New Roman" w:hAnsi="Times New Roman" w:cs="Times New Roman"/>
                <w:color w:val="000000" w:themeColor="text1"/>
                <w:sz w:val="28"/>
                <w:szCs w:val="28"/>
                <w:vertAlign w:val="superscript"/>
              </w:rPr>
              <w:t xml:space="preserve">в электронном формате </w:t>
            </w:r>
            <w:r w:rsidRPr="000600F1">
              <w:rPr>
                <w:rFonts w:ascii="Times New Roman" w:hAnsi="Times New Roman" w:cs="Times New Roman"/>
                <w:color w:val="000000" w:themeColor="text1"/>
                <w:sz w:val="28"/>
                <w:szCs w:val="28"/>
                <w:vertAlign w:val="superscript"/>
                <w:lang w:val="en-US"/>
              </w:rPr>
              <w:t>PDF</w:t>
            </w:r>
            <w:r w:rsidRPr="000600F1">
              <w:rPr>
                <w:rFonts w:ascii="Times New Roman" w:hAnsi="Times New Roman" w:cs="Times New Roman"/>
                <w:color w:val="000000" w:themeColor="text1"/>
                <w:sz w:val="28"/>
                <w:szCs w:val="28"/>
                <w:vertAlign w:val="superscript"/>
              </w:rPr>
              <w:t xml:space="preserve"> / в электронном формате </w:t>
            </w:r>
            <w:r w:rsidRPr="000600F1">
              <w:rPr>
                <w:rFonts w:ascii="Times New Roman" w:hAnsi="Times New Roman" w:cs="Times New Roman"/>
                <w:color w:val="000000" w:themeColor="text1"/>
                <w:sz w:val="28"/>
                <w:szCs w:val="28"/>
                <w:vertAlign w:val="superscript"/>
                <w:lang w:val="en-US"/>
              </w:rPr>
              <w:t>PDF</w:t>
            </w:r>
            <w:r w:rsidRPr="000600F1">
              <w:rPr>
                <w:rFonts w:ascii="Times New Roman" w:hAnsi="Times New Roman" w:cs="Times New Roman"/>
                <w:color w:val="000000" w:themeColor="text1"/>
                <w:sz w:val="28"/>
                <w:szCs w:val="28"/>
                <w:vertAlign w:val="superscript"/>
              </w:rPr>
              <w:t xml:space="preserve"> и бумажном виде</w:t>
            </w:r>
          </w:p>
        </w:tc>
      </w:tr>
    </w:tbl>
    <w:p w:rsidR="000600F1" w:rsidRPr="000600F1" w:rsidRDefault="000600F1" w:rsidP="000600F1">
      <w:pPr>
        <w:spacing w:line="240" w:lineRule="auto"/>
        <w:rPr>
          <w:rFonts w:ascii="Times New Roman" w:hAnsi="Times New Roman" w:cs="Times New Roman"/>
          <w:sz w:val="28"/>
          <w:szCs w:val="28"/>
        </w:rPr>
      </w:pPr>
    </w:p>
    <w:p w:rsidR="000600F1" w:rsidRPr="000600F1" w:rsidRDefault="000600F1" w:rsidP="000600F1">
      <w:pPr>
        <w:widowControl w:val="0"/>
        <w:kinsoku w:val="0"/>
        <w:overflowPunct w:val="0"/>
        <w:autoSpaceDE w:val="0"/>
        <w:autoSpaceDN w:val="0"/>
        <w:adjustRightInd w:val="0"/>
        <w:spacing w:before="4" w:after="0" w:line="240" w:lineRule="auto"/>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26"/>
        <w:gridCol w:w="2268"/>
        <w:gridCol w:w="283"/>
        <w:gridCol w:w="1701"/>
      </w:tblGrid>
      <w:tr w:rsidR="000600F1" w:rsidRPr="000600F1" w:rsidTr="0062108F">
        <w:tc>
          <w:tcPr>
            <w:tcW w:w="450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r w:rsidRPr="000600F1">
              <w:rPr>
                <w:rFonts w:ascii="Times New Roman" w:hAnsi="Times New Roman" w:cs="Times New Roman"/>
                <w:sz w:val="28"/>
                <w:szCs w:val="28"/>
              </w:rPr>
              <w:t>Работу выполнил</w:t>
            </w:r>
          </w:p>
        </w:tc>
        <w:tc>
          <w:tcPr>
            <w:tcW w:w="426"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268"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8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1701"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r>
      <w:tr w:rsidR="000600F1" w:rsidRPr="000600F1" w:rsidTr="0062108F">
        <w:trPr>
          <w:trHeight w:val="274"/>
        </w:trPr>
        <w:tc>
          <w:tcPr>
            <w:tcW w:w="4503"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roofErr w:type="spellStart"/>
            <w:r>
              <w:rPr>
                <w:rFonts w:ascii="Times New Roman" w:hAnsi="Times New Roman" w:cs="Times New Roman"/>
                <w:sz w:val="28"/>
                <w:szCs w:val="28"/>
              </w:rPr>
              <w:t>Корнюхин</w:t>
            </w:r>
            <w:proofErr w:type="spellEnd"/>
            <w:r>
              <w:rPr>
                <w:rFonts w:ascii="Times New Roman" w:hAnsi="Times New Roman" w:cs="Times New Roman"/>
                <w:sz w:val="28"/>
                <w:szCs w:val="28"/>
              </w:rPr>
              <w:t xml:space="preserve"> Даниил </w:t>
            </w:r>
            <w:proofErr w:type="spellStart"/>
            <w:r>
              <w:rPr>
                <w:rFonts w:ascii="Times New Roman" w:hAnsi="Times New Roman" w:cs="Times New Roman"/>
                <w:sz w:val="28"/>
                <w:szCs w:val="28"/>
              </w:rPr>
              <w:t>Алекссевич</w:t>
            </w:r>
            <w:proofErr w:type="spellEnd"/>
          </w:p>
        </w:tc>
        <w:tc>
          <w:tcPr>
            <w:tcW w:w="426"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268"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283" w:type="dxa"/>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c>
          <w:tcPr>
            <w:tcW w:w="1701" w:type="dxa"/>
            <w:tcBorders>
              <w:bottom w:val="single" w:sz="4" w:space="0" w:color="auto"/>
            </w:tcBorders>
          </w:tcPr>
          <w:p w:rsidR="000600F1" w:rsidRPr="000600F1" w:rsidRDefault="000600F1" w:rsidP="0062108F">
            <w:pPr>
              <w:widowControl w:val="0"/>
              <w:kinsoku w:val="0"/>
              <w:overflowPunct w:val="0"/>
              <w:autoSpaceDE w:val="0"/>
              <w:autoSpaceDN w:val="0"/>
              <w:adjustRightInd w:val="0"/>
              <w:spacing w:before="4"/>
              <w:rPr>
                <w:rFonts w:ascii="Times New Roman" w:hAnsi="Times New Roman" w:cs="Times New Roman"/>
                <w:sz w:val="28"/>
                <w:szCs w:val="28"/>
              </w:rPr>
            </w:pPr>
          </w:p>
        </w:tc>
      </w:tr>
      <w:tr w:rsidR="000600F1" w:rsidRPr="000600F1" w:rsidTr="0062108F">
        <w:tc>
          <w:tcPr>
            <w:tcW w:w="4503"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ФИО обучающегося полностью</w:t>
            </w:r>
          </w:p>
        </w:tc>
        <w:tc>
          <w:tcPr>
            <w:tcW w:w="426" w:type="dxa"/>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p>
        </w:tc>
        <w:tc>
          <w:tcPr>
            <w:tcW w:w="2268"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подпись</w:t>
            </w:r>
          </w:p>
        </w:tc>
        <w:tc>
          <w:tcPr>
            <w:tcW w:w="283" w:type="dxa"/>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p>
        </w:tc>
        <w:tc>
          <w:tcPr>
            <w:tcW w:w="1701" w:type="dxa"/>
            <w:tcBorders>
              <w:top w:val="single" w:sz="4" w:space="0" w:color="auto"/>
            </w:tcBorders>
          </w:tcPr>
          <w:p w:rsidR="000600F1" w:rsidRPr="000600F1" w:rsidRDefault="000600F1" w:rsidP="0062108F">
            <w:pPr>
              <w:widowControl w:val="0"/>
              <w:kinsoku w:val="0"/>
              <w:overflowPunct w:val="0"/>
              <w:autoSpaceDE w:val="0"/>
              <w:autoSpaceDN w:val="0"/>
              <w:adjustRightInd w:val="0"/>
              <w:spacing w:before="4"/>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дата</w:t>
            </w:r>
          </w:p>
        </w:tc>
      </w:tr>
    </w:tbl>
    <w:p w:rsidR="000600F1" w:rsidRPr="000600F1" w:rsidRDefault="000600F1" w:rsidP="000600F1">
      <w:pPr>
        <w:widowControl w:val="0"/>
        <w:kinsoku w:val="0"/>
        <w:overflowPunct w:val="0"/>
        <w:autoSpaceDE w:val="0"/>
        <w:autoSpaceDN w:val="0"/>
        <w:adjustRightInd w:val="0"/>
        <w:spacing w:before="4" w:after="0" w:line="200" w:lineRule="exact"/>
        <w:rPr>
          <w:rFonts w:ascii="Times New Roman" w:hAnsi="Times New Roman" w:cs="Times New Roman"/>
          <w:sz w:val="28"/>
          <w:szCs w:val="28"/>
        </w:rPr>
      </w:pPr>
    </w:p>
    <w:p w:rsidR="000600F1" w:rsidRPr="000600F1" w:rsidRDefault="000600F1" w:rsidP="000600F1">
      <w:pPr>
        <w:widowControl w:val="0"/>
        <w:kinsoku w:val="0"/>
        <w:overflowPunct w:val="0"/>
        <w:autoSpaceDE w:val="0"/>
        <w:autoSpaceDN w:val="0"/>
        <w:adjustRightInd w:val="0"/>
        <w:spacing w:after="0" w:line="200" w:lineRule="exact"/>
        <w:rPr>
          <w:rFonts w:ascii="Times New Roman" w:hAnsi="Times New Roman" w:cs="Times New Roman"/>
          <w:sz w:val="28"/>
          <w:szCs w:val="28"/>
        </w:rPr>
      </w:pPr>
    </w:p>
    <w:p w:rsidR="000600F1" w:rsidRPr="000600F1" w:rsidRDefault="000600F1" w:rsidP="000600F1">
      <w:pPr>
        <w:spacing w:after="0"/>
        <w:rPr>
          <w:rFonts w:ascii="Times New Roman" w:hAnsi="Times New Roman" w:cs="Times New Roman"/>
          <w:sz w:val="28"/>
          <w:szCs w:val="28"/>
        </w:rPr>
      </w:pPr>
      <w:r w:rsidRPr="000600F1">
        <w:rPr>
          <w:rFonts w:ascii="Times New Roman" w:hAnsi="Times New Roman" w:cs="Times New Roman"/>
          <w:sz w:val="28"/>
          <w:szCs w:val="28"/>
        </w:rPr>
        <w:t xml:space="preserve">Работа </w:t>
      </w:r>
      <w:r w:rsidRPr="000600F1">
        <w:rPr>
          <w:rFonts w:ascii="Times New Roman" w:hAnsi="Times New Roman" w:cs="Times New Roman"/>
          <w:i/>
          <w:sz w:val="28"/>
          <w:szCs w:val="28"/>
        </w:rPr>
        <w:t>защищена/незащищена</w:t>
      </w:r>
      <w:r w:rsidRPr="000600F1">
        <w:rPr>
          <w:rFonts w:ascii="Times New Roman" w:hAnsi="Times New Roman" w:cs="Times New Roman"/>
          <w:sz w:val="28"/>
          <w:szCs w:val="28"/>
        </w:rPr>
        <w:t xml:space="preserve"> с оценкой/: </w:t>
      </w:r>
      <w:r w:rsidRPr="000600F1">
        <w:rPr>
          <w:rFonts w:ascii="Times New Roman" w:hAnsi="Times New Roman" w:cs="Times New Roman"/>
          <w:i/>
          <w:sz w:val="28"/>
          <w:szCs w:val="28"/>
        </w:rPr>
        <w:t>_______________________________________</w:t>
      </w:r>
    </w:p>
    <w:p w:rsidR="000600F1" w:rsidRPr="000600F1" w:rsidRDefault="000600F1" w:rsidP="000600F1">
      <w:pPr>
        <w:spacing w:after="0"/>
        <w:rPr>
          <w:rFonts w:ascii="Times New Roman" w:hAnsi="Times New Roman" w:cs="Times New Roman"/>
          <w:sz w:val="28"/>
          <w:szCs w:val="28"/>
        </w:rPr>
      </w:pPr>
    </w:p>
    <w:p w:rsidR="000600F1" w:rsidRPr="000600F1" w:rsidDel="003F2B9E" w:rsidRDefault="000600F1" w:rsidP="000600F1">
      <w:pPr>
        <w:spacing w:after="0"/>
        <w:rPr>
          <w:del w:id="0" w:author="root" w:date="2023-06-09T12:05:00Z"/>
          <w:rFonts w:ascii="Times New Roman" w:hAnsi="Times New Roman" w:cs="Times New Roman"/>
          <w:sz w:val="28"/>
          <w:szCs w:val="28"/>
          <w:u w:val="single"/>
        </w:rPr>
      </w:pPr>
      <w:r w:rsidRPr="000600F1">
        <w:rPr>
          <w:rFonts w:ascii="Times New Roman" w:hAnsi="Times New Roman" w:cs="Times New Roman"/>
          <w:sz w:val="28"/>
          <w:szCs w:val="28"/>
        </w:rPr>
        <w:t>Дата: _______________________</w:t>
      </w:r>
      <w:r w:rsidRPr="000600F1">
        <w:rPr>
          <w:rFonts w:ascii="Times New Roman" w:hAnsi="Times New Roman" w:cs="Times New Roman"/>
          <w:sz w:val="28"/>
          <w:szCs w:val="28"/>
          <w:u w:val="single"/>
        </w:rPr>
        <w:t xml:space="preserve"> </w:t>
      </w:r>
    </w:p>
    <w:p w:rsidR="000600F1" w:rsidRPr="000600F1" w:rsidDel="003F2B9E" w:rsidRDefault="000600F1" w:rsidP="003F2B9E">
      <w:pPr>
        <w:spacing w:after="0"/>
        <w:rPr>
          <w:del w:id="1" w:author="root" w:date="2023-06-09T12:05:00Z"/>
          <w:rFonts w:ascii="Times New Roman" w:hAnsi="Times New Roman" w:cs="Times New Roman"/>
          <w:sz w:val="28"/>
          <w:szCs w:val="28"/>
          <w:u w:val="single"/>
        </w:rPr>
        <w:pPrChange w:id="2" w:author="root" w:date="2023-06-09T12:05:00Z">
          <w:pPr/>
        </w:pPrChange>
      </w:pPr>
    </w:p>
    <w:p w:rsidR="000600F1" w:rsidRPr="000600F1" w:rsidRDefault="000600F1" w:rsidP="000600F1">
      <w:pPr>
        <w:jc w:val="center"/>
        <w:rPr>
          <w:rFonts w:ascii="Times New Roman" w:hAnsi="Times New Roman" w:cs="Times New Roman"/>
          <w:sz w:val="28"/>
          <w:szCs w:val="28"/>
        </w:rPr>
      </w:pPr>
      <w:r w:rsidRPr="000600F1">
        <w:rPr>
          <w:rFonts w:ascii="Times New Roman" w:hAnsi="Times New Roman" w:cs="Times New Roman"/>
          <w:sz w:val="28"/>
          <w:szCs w:val="28"/>
        </w:rPr>
        <w:t>Москва 2023</w:t>
      </w:r>
    </w:p>
    <w:p w:rsidR="000600F1" w:rsidRPr="000600F1" w:rsidRDefault="000600F1" w:rsidP="000600F1">
      <w:pPr>
        <w:jc w:val="center"/>
        <w:rPr>
          <w:rFonts w:ascii="Times New Roman" w:hAnsi="Times New Roman" w:cs="Times New Roman"/>
          <w:b/>
          <w:bCs/>
          <w:sz w:val="28"/>
          <w:szCs w:val="28"/>
        </w:rPr>
      </w:pPr>
      <w:r w:rsidRPr="000600F1">
        <w:rPr>
          <w:rFonts w:ascii="Times New Roman" w:hAnsi="Times New Roman" w:cs="Times New Roman"/>
          <w:sz w:val="28"/>
          <w:szCs w:val="28"/>
          <w:u w:val="single"/>
        </w:rPr>
        <w:br w:type="page"/>
      </w:r>
      <w:r w:rsidRPr="000600F1">
        <w:rPr>
          <w:rFonts w:ascii="Times New Roman" w:hAnsi="Times New Roman" w:cs="Times New Roman"/>
          <w:b/>
          <w:bCs/>
          <w:sz w:val="28"/>
          <w:szCs w:val="28"/>
        </w:rPr>
        <w:lastRenderedPageBreak/>
        <w:t>Задание</w:t>
      </w:r>
    </w:p>
    <w:p w:rsidR="000600F1" w:rsidRPr="000600F1" w:rsidRDefault="000600F1" w:rsidP="000600F1">
      <w:pPr>
        <w:spacing w:after="0"/>
        <w:ind w:right="57"/>
        <w:jc w:val="center"/>
        <w:rPr>
          <w:rFonts w:ascii="Times New Roman" w:hAnsi="Times New Roman" w:cs="Times New Roman"/>
          <w:b/>
          <w:bCs/>
          <w:sz w:val="28"/>
          <w:szCs w:val="28"/>
        </w:rPr>
      </w:pPr>
      <w:r w:rsidRPr="000600F1">
        <w:rPr>
          <w:rFonts w:ascii="Times New Roman" w:hAnsi="Times New Roman" w:cs="Times New Roman"/>
          <w:sz w:val="28"/>
          <w:szCs w:val="28"/>
        </w:rPr>
        <w:t xml:space="preserve">на выполнение </w:t>
      </w:r>
      <w:r w:rsidRPr="000600F1">
        <w:rPr>
          <w:rFonts w:ascii="Times New Roman" w:hAnsi="Times New Roman" w:cs="Times New Roman"/>
          <w:bCs/>
          <w:sz w:val="28"/>
          <w:szCs w:val="28"/>
        </w:rPr>
        <w:t>выпускной квалификационной работы</w:t>
      </w:r>
    </w:p>
    <w:p w:rsidR="000600F1" w:rsidRPr="000600F1" w:rsidRDefault="000600F1" w:rsidP="000600F1">
      <w:pPr>
        <w:spacing w:after="0"/>
        <w:jc w:val="center"/>
        <w:rPr>
          <w:rFonts w:ascii="Times New Roman" w:hAnsi="Times New Roman" w:cs="Times New Roman"/>
          <w:bCs/>
          <w:sz w:val="28"/>
          <w:szCs w:val="28"/>
          <w:u w:val="single"/>
        </w:rPr>
      </w:pPr>
      <w:bookmarkStart w:id="3" w:name="_Toc12191511"/>
      <w:bookmarkStart w:id="4" w:name="_Toc12192095"/>
      <w:bookmarkStart w:id="5" w:name="_Toc12215369"/>
      <w:r w:rsidRPr="000600F1">
        <w:rPr>
          <w:rFonts w:ascii="Times New Roman" w:hAnsi="Times New Roman" w:cs="Times New Roman"/>
          <w:bCs/>
          <w:sz w:val="28"/>
          <w:szCs w:val="28"/>
          <w:u w:val="single"/>
        </w:rPr>
        <w:t xml:space="preserve">студенту </w:t>
      </w:r>
      <w:r w:rsidRPr="000600F1">
        <w:rPr>
          <w:rFonts w:ascii="Times New Roman" w:hAnsi="Times New Roman" w:cs="Times New Roman"/>
          <w:bCs/>
          <w:sz w:val="28"/>
          <w:szCs w:val="28"/>
          <w:u w:val="single"/>
        </w:rPr>
        <w:tab/>
      </w:r>
      <w:r w:rsidRPr="000600F1">
        <w:rPr>
          <w:rFonts w:ascii="Times New Roman" w:hAnsi="Times New Roman" w:cs="Times New Roman"/>
          <w:bCs/>
          <w:sz w:val="28"/>
          <w:szCs w:val="28"/>
          <w:u w:val="single"/>
        </w:rPr>
        <w:tab/>
      </w:r>
      <w:bookmarkEnd w:id="3"/>
      <w:bookmarkEnd w:id="4"/>
      <w:bookmarkEnd w:id="5"/>
      <w:proofErr w:type="spellStart"/>
      <w:r>
        <w:rPr>
          <w:rFonts w:ascii="Times New Roman" w:hAnsi="Times New Roman" w:cs="Times New Roman"/>
          <w:bCs/>
          <w:sz w:val="28"/>
          <w:szCs w:val="28"/>
          <w:u w:val="single"/>
        </w:rPr>
        <w:t>Корнюхину</w:t>
      </w:r>
      <w:proofErr w:type="spellEnd"/>
      <w:r>
        <w:rPr>
          <w:rFonts w:ascii="Times New Roman" w:hAnsi="Times New Roman" w:cs="Times New Roman"/>
          <w:bCs/>
          <w:sz w:val="28"/>
          <w:szCs w:val="28"/>
          <w:u w:val="single"/>
        </w:rPr>
        <w:t xml:space="preserve"> Даниилу Алексеевичу</w:t>
      </w:r>
    </w:p>
    <w:p w:rsidR="000600F1" w:rsidRPr="000600F1" w:rsidRDefault="000600F1" w:rsidP="000600F1">
      <w:pPr>
        <w:spacing w:after="0"/>
        <w:ind w:right="57"/>
        <w:jc w:val="center"/>
        <w:rPr>
          <w:rFonts w:ascii="Times New Roman" w:hAnsi="Times New Roman" w:cs="Times New Roman"/>
          <w:sz w:val="28"/>
          <w:szCs w:val="28"/>
          <w:vertAlign w:val="superscript"/>
        </w:rPr>
      </w:pPr>
      <w:r w:rsidRPr="000600F1">
        <w:rPr>
          <w:rFonts w:ascii="Times New Roman" w:hAnsi="Times New Roman" w:cs="Times New Roman"/>
          <w:sz w:val="28"/>
          <w:szCs w:val="28"/>
          <w:vertAlign w:val="superscript"/>
        </w:rPr>
        <w:t>(ФИО полностью)</w:t>
      </w:r>
    </w:p>
    <w:p w:rsidR="000600F1" w:rsidRPr="000600F1" w:rsidRDefault="000600F1" w:rsidP="000600F1">
      <w:pPr>
        <w:spacing w:line="288" w:lineRule="auto"/>
        <w:rPr>
          <w:rFonts w:ascii="Times New Roman" w:hAnsi="Times New Roman" w:cs="Times New Roman"/>
          <w:sz w:val="28"/>
          <w:szCs w:val="28"/>
        </w:rPr>
      </w:pPr>
      <w:r w:rsidRPr="000600F1">
        <w:rPr>
          <w:rFonts w:ascii="Times New Roman" w:hAnsi="Times New Roman" w:cs="Times New Roman"/>
          <w:sz w:val="28"/>
          <w:szCs w:val="28"/>
        </w:rPr>
        <w:t xml:space="preserve">1. Тема: «Автоматизированная система прогнозирования качества исходного сырья для производства вина» утверждена приказом от </w:t>
      </w:r>
      <w:r w:rsidRPr="000600F1">
        <w:rPr>
          <w:rFonts w:ascii="Times New Roman" w:hAnsi="Times New Roman" w:cs="Times New Roman"/>
          <w:color w:val="000000" w:themeColor="text1"/>
          <w:sz w:val="28"/>
          <w:szCs w:val="28"/>
        </w:rPr>
        <w:t xml:space="preserve">«07» декабря </w:t>
      </w:r>
      <w:r w:rsidRPr="000600F1">
        <w:rPr>
          <w:rFonts w:ascii="Times New Roman" w:hAnsi="Times New Roman" w:cs="Times New Roman"/>
          <w:sz w:val="28"/>
          <w:szCs w:val="28"/>
        </w:rPr>
        <w:t>2022г. №5/3119.</w:t>
      </w:r>
    </w:p>
    <w:p w:rsidR="000600F1" w:rsidRPr="000600F1" w:rsidRDefault="000600F1" w:rsidP="000600F1">
      <w:pPr>
        <w:spacing w:line="288" w:lineRule="auto"/>
        <w:rPr>
          <w:rFonts w:ascii="Times New Roman" w:hAnsi="Times New Roman" w:cs="Times New Roman"/>
          <w:sz w:val="28"/>
          <w:szCs w:val="28"/>
        </w:rPr>
      </w:pPr>
      <w:r w:rsidRPr="000600F1">
        <w:rPr>
          <w:rFonts w:ascii="Times New Roman" w:hAnsi="Times New Roman" w:cs="Times New Roman"/>
          <w:sz w:val="28"/>
          <w:szCs w:val="28"/>
        </w:rPr>
        <w:t xml:space="preserve">2. Дата сдачи студентом законченной работы: </w:t>
      </w:r>
      <w:r>
        <w:rPr>
          <w:rFonts w:ascii="Times New Roman" w:hAnsi="Times New Roman" w:cs="Times New Roman"/>
          <w:color w:val="000000" w:themeColor="text1"/>
          <w:sz w:val="28"/>
          <w:szCs w:val="28"/>
        </w:rPr>
        <w:t>07</w:t>
      </w:r>
      <w:r w:rsidRPr="000600F1">
        <w:rPr>
          <w:rFonts w:ascii="Times New Roman" w:hAnsi="Times New Roman" w:cs="Times New Roman"/>
          <w:color w:val="000000" w:themeColor="text1"/>
          <w:sz w:val="28"/>
          <w:szCs w:val="28"/>
        </w:rPr>
        <w:t>.06.</w:t>
      </w:r>
      <w:r w:rsidRPr="000600F1">
        <w:rPr>
          <w:rFonts w:ascii="Times New Roman" w:hAnsi="Times New Roman" w:cs="Times New Roman"/>
          <w:sz w:val="28"/>
          <w:szCs w:val="28"/>
        </w:rPr>
        <w:t>2023 г.</w:t>
      </w:r>
    </w:p>
    <w:p w:rsidR="000600F1" w:rsidRPr="000600F1" w:rsidRDefault="000600F1" w:rsidP="000600F1">
      <w:pPr>
        <w:spacing w:line="288" w:lineRule="auto"/>
        <w:rPr>
          <w:rFonts w:ascii="Times New Roman" w:hAnsi="Times New Roman" w:cs="Times New Roman"/>
          <w:color w:val="000000"/>
          <w:sz w:val="28"/>
          <w:szCs w:val="28"/>
        </w:rPr>
      </w:pPr>
      <w:r w:rsidRPr="000600F1">
        <w:rPr>
          <w:rFonts w:ascii="Times New Roman" w:hAnsi="Times New Roman" w:cs="Times New Roman"/>
          <w:sz w:val="28"/>
          <w:szCs w:val="28"/>
        </w:rPr>
        <w:t xml:space="preserve">3. </w:t>
      </w:r>
      <w:r w:rsidRPr="000600F1">
        <w:rPr>
          <w:rFonts w:ascii="Times New Roman" w:hAnsi="Times New Roman" w:cs="Times New Roman"/>
          <w:color w:val="000000"/>
          <w:sz w:val="28"/>
          <w:szCs w:val="28"/>
        </w:rPr>
        <w:t xml:space="preserve">Специальные указания по работе: </w:t>
      </w:r>
    </w:p>
    <w:p w:rsidR="000600F1" w:rsidRPr="000600F1" w:rsidRDefault="000600F1" w:rsidP="000600F1">
      <w:pPr>
        <w:rPr>
          <w:rFonts w:ascii="Times New Roman" w:hAnsi="Times New Roman" w:cs="Times New Roman"/>
          <w:sz w:val="28"/>
          <w:szCs w:val="28"/>
        </w:rPr>
      </w:pPr>
      <w:r w:rsidRPr="000600F1">
        <w:rPr>
          <w:rFonts w:ascii="Times New Roman" w:hAnsi="Times New Roman" w:cs="Times New Roman"/>
          <w:sz w:val="28"/>
          <w:szCs w:val="28"/>
        </w:rPr>
        <w:t xml:space="preserve">4. Содержание пояснительной записки (перечень разработанных вопросов): Введение; </w:t>
      </w:r>
      <w:r w:rsidR="00851E6C" w:rsidRPr="00851E6C">
        <w:rPr>
          <w:rFonts w:ascii="Times New Roman" w:hAnsi="Times New Roman" w:cs="Times New Roman"/>
          <w:sz w:val="28"/>
          <w:szCs w:val="28"/>
        </w:rPr>
        <w:t>Технологический процесс производства вина</w:t>
      </w:r>
      <w:r w:rsidRPr="000600F1">
        <w:rPr>
          <w:rFonts w:ascii="Times New Roman" w:hAnsi="Times New Roman" w:cs="Times New Roman"/>
          <w:sz w:val="28"/>
          <w:szCs w:val="28"/>
        </w:rPr>
        <w:t xml:space="preserve">; </w:t>
      </w:r>
      <w:r w:rsidR="005D64C8">
        <w:rPr>
          <w:rFonts w:ascii="Times New Roman" w:hAnsi="Times New Roman" w:cs="Times New Roman"/>
          <w:sz w:val="28"/>
          <w:szCs w:val="28"/>
        </w:rPr>
        <w:t>Разработка системы</w:t>
      </w:r>
      <w:r w:rsidR="00851E6C">
        <w:rPr>
          <w:rFonts w:ascii="Times New Roman" w:hAnsi="Times New Roman" w:cs="Times New Roman"/>
          <w:sz w:val="28"/>
          <w:szCs w:val="28"/>
        </w:rPr>
        <w:t xml:space="preserve"> прогнозирования качества исходного сырья</w:t>
      </w:r>
      <w:r w:rsidR="005D64C8">
        <w:rPr>
          <w:rFonts w:ascii="Times New Roman" w:hAnsi="Times New Roman" w:cs="Times New Roman"/>
          <w:sz w:val="28"/>
          <w:szCs w:val="28"/>
        </w:rPr>
        <w:t>; Разработка машинного</w:t>
      </w:r>
      <w:r w:rsidR="00851E6C">
        <w:rPr>
          <w:rFonts w:ascii="Times New Roman" w:hAnsi="Times New Roman" w:cs="Times New Roman"/>
          <w:sz w:val="28"/>
          <w:szCs w:val="28"/>
        </w:rPr>
        <w:t xml:space="preserve"> обучение</w:t>
      </w:r>
      <w:r w:rsidRPr="000600F1">
        <w:rPr>
          <w:rFonts w:ascii="Times New Roman" w:hAnsi="Times New Roman" w:cs="Times New Roman"/>
          <w:sz w:val="28"/>
          <w:szCs w:val="28"/>
        </w:rPr>
        <w:t>;</w:t>
      </w:r>
      <w:r w:rsidR="005D64C8" w:rsidRPr="005D64C8">
        <w:rPr>
          <w:rFonts w:ascii="Times New Roman" w:hAnsi="Times New Roman" w:cs="Times New Roman"/>
          <w:sz w:val="28"/>
          <w:szCs w:val="28"/>
        </w:rPr>
        <w:t xml:space="preserve"> </w:t>
      </w:r>
      <w:r w:rsidR="005D64C8">
        <w:rPr>
          <w:rFonts w:ascii="Times New Roman" w:hAnsi="Times New Roman" w:cs="Times New Roman"/>
          <w:sz w:val="28"/>
          <w:szCs w:val="28"/>
        </w:rPr>
        <w:t>Разработка пользовательского интерфейса</w:t>
      </w:r>
      <w:r w:rsidR="005D64C8" w:rsidRPr="005D64C8">
        <w:rPr>
          <w:rFonts w:ascii="Times New Roman" w:hAnsi="Times New Roman" w:cs="Times New Roman"/>
          <w:sz w:val="28"/>
          <w:szCs w:val="28"/>
        </w:rPr>
        <w:t>;</w:t>
      </w:r>
      <w:r w:rsidR="005D64C8">
        <w:rPr>
          <w:rFonts w:ascii="Times New Roman" w:hAnsi="Times New Roman" w:cs="Times New Roman"/>
          <w:sz w:val="28"/>
          <w:szCs w:val="28"/>
        </w:rPr>
        <w:t xml:space="preserve"> </w:t>
      </w:r>
      <w:r w:rsidRPr="000600F1">
        <w:rPr>
          <w:rFonts w:ascii="Times New Roman" w:hAnsi="Times New Roman" w:cs="Times New Roman"/>
          <w:sz w:val="28"/>
          <w:szCs w:val="28"/>
        </w:rPr>
        <w:t>Заключение.</w:t>
      </w:r>
    </w:p>
    <w:p w:rsidR="000600F1" w:rsidRPr="00B6050B" w:rsidRDefault="000600F1" w:rsidP="000600F1">
      <w:pPr>
        <w:spacing w:after="0" w:line="240" w:lineRule="auto"/>
        <w:rPr>
          <w:rFonts w:ascii="Times New Roman" w:hAnsi="Times New Roman" w:cs="Times New Roman"/>
          <w:sz w:val="28"/>
          <w:szCs w:val="28"/>
        </w:rPr>
      </w:pPr>
    </w:p>
    <w:p w:rsidR="004532BA" w:rsidRPr="000600F1" w:rsidRDefault="004532BA" w:rsidP="000600F1">
      <w:pPr>
        <w:spacing w:after="0" w:line="240" w:lineRule="auto"/>
        <w:rPr>
          <w:rFonts w:ascii="Times New Roman" w:hAnsi="Times New Roman" w:cs="Times New Roman"/>
          <w:sz w:val="28"/>
          <w:szCs w:val="28"/>
        </w:rPr>
      </w:pPr>
    </w:p>
    <w:p w:rsidR="000600F1" w:rsidRPr="0062108F" w:rsidRDefault="000600F1" w:rsidP="000600F1">
      <w:pPr>
        <w:spacing w:after="0" w:line="240" w:lineRule="auto"/>
        <w:rPr>
          <w:rFonts w:ascii="Times New Roman" w:hAnsi="Times New Roman" w:cs="Times New Roman"/>
          <w:sz w:val="26"/>
          <w:szCs w:val="26"/>
        </w:rPr>
      </w:pPr>
      <w:r w:rsidRPr="0062108F">
        <w:rPr>
          <w:rFonts w:ascii="Times New Roman" w:hAnsi="Times New Roman" w:cs="Times New Roman"/>
          <w:sz w:val="26"/>
          <w:szCs w:val="26"/>
        </w:rPr>
        <w:t xml:space="preserve">Дата выдачи задания </w:t>
      </w:r>
      <w:r w:rsidRPr="0062108F">
        <w:rPr>
          <w:rFonts w:ascii="Times New Roman" w:hAnsi="Times New Roman" w:cs="Times New Roman"/>
          <w:color w:val="000000" w:themeColor="text1"/>
          <w:sz w:val="26"/>
          <w:szCs w:val="26"/>
        </w:rPr>
        <w:t xml:space="preserve">24 </w:t>
      </w:r>
      <w:r w:rsidRPr="0062108F">
        <w:rPr>
          <w:rFonts w:ascii="Times New Roman" w:hAnsi="Times New Roman" w:cs="Times New Roman"/>
          <w:sz w:val="26"/>
          <w:szCs w:val="26"/>
        </w:rPr>
        <w:t>марта 2023</w:t>
      </w:r>
      <w:r w:rsidR="0062108F">
        <w:rPr>
          <w:rFonts w:ascii="Times New Roman" w:hAnsi="Times New Roman" w:cs="Times New Roman"/>
          <w:sz w:val="26"/>
          <w:szCs w:val="26"/>
        </w:rPr>
        <w:t xml:space="preserve"> г. Руководитель______________</w:t>
      </w:r>
      <w:r w:rsidR="00147CEB" w:rsidRPr="0062108F">
        <w:rPr>
          <w:rFonts w:ascii="Times New Roman" w:hAnsi="Times New Roman" w:cs="Times New Roman"/>
          <w:sz w:val="26"/>
          <w:szCs w:val="26"/>
        </w:rPr>
        <w:t>/ Каргин В.А.</w:t>
      </w:r>
      <w:r w:rsidRPr="0062108F">
        <w:rPr>
          <w:rFonts w:ascii="Times New Roman" w:hAnsi="Times New Roman" w:cs="Times New Roman"/>
          <w:sz w:val="26"/>
          <w:szCs w:val="26"/>
        </w:rPr>
        <w:t xml:space="preserve"> /</w:t>
      </w:r>
    </w:p>
    <w:p w:rsidR="000600F1" w:rsidRPr="0062108F" w:rsidRDefault="000600F1" w:rsidP="000600F1">
      <w:pPr>
        <w:spacing w:after="0" w:line="240" w:lineRule="auto"/>
        <w:rPr>
          <w:rFonts w:ascii="Times New Roman" w:hAnsi="Times New Roman" w:cs="Times New Roman"/>
          <w:i/>
          <w:sz w:val="26"/>
          <w:szCs w:val="26"/>
          <w:vertAlign w:val="superscript"/>
        </w:rPr>
      </w:pPr>
      <w:r w:rsidRPr="0062108F">
        <w:rPr>
          <w:rFonts w:ascii="Times New Roman" w:hAnsi="Times New Roman" w:cs="Times New Roman"/>
          <w:i/>
          <w:sz w:val="26"/>
          <w:szCs w:val="26"/>
          <w:vertAlign w:val="superscript"/>
        </w:rPr>
        <w:t xml:space="preserve">                                                                                                </w:t>
      </w:r>
      <w:r w:rsidRPr="0062108F">
        <w:rPr>
          <w:rFonts w:ascii="Times New Roman" w:hAnsi="Times New Roman" w:cs="Times New Roman"/>
          <w:i/>
          <w:sz w:val="26"/>
          <w:szCs w:val="26"/>
          <w:vertAlign w:val="superscript"/>
        </w:rPr>
        <w:tab/>
      </w:r>
      <w:r w:rsidRPr="0062108F">
        <w:rPr>
          <w:rFonts w:ascii="Times New Roman" w:hAnsi="Times New Roman" w:cs="Times New Roman"/>
          <w:i/>
          <w:sz w:val="26"/>
          <w:szCs w:val="26"/>
          <w:vertAlign w:val="superscript"/>
        </w:rPr>
        <w:tab/>
      </w:r>
      <w:r w:rsidRPr="0062108F">
        <w:rPr>
          <w:rFonts w:ascii="Times New Roman" w:hAnsi="Times New Roman" w:cs="Times New Roman"/>
          <w:i/>
          <w:sz w:val="26"/>
          <w:szCs w:val="26"/>
          <w:vertAlign w:val="superscript"/>
        </w:rPr>
        <w:tab/>
        <w:t xml:space="preserve">         (подпись)</w:t>
      </w:r>
    </w:p>
    <w:p w:rsidR="000600F1" w:rsidRPr="000600F1" w:rsidRDefault="000600F1" w:rsidP="000600F1">
      <w:pPr>
        <w:spacing w:after="0" w:line="240" w:lineRule="auto"/>
        <w:rPr>
          <w:rFonts w:ascii="Times New Roman" w:hAnsi="Times New Roman" w:cs="Times New Roman"/>
          <w:sz w:val="28"/>
          <w:szCs w:val="28"/>
        </w:rPr>
      </w:pPr>
      <w:r w:rsidRPr="0062108F">
        <w:rPr>
          <w:rFonts w:ascii="Times New Roman" w:hAnsi="Times New Roman" w:cs="Times New Roman"/>
          <w:sz w:val="26"/>
          <w:szCs w:val="26"/>
        </w:rPr>
        <w:t xml:space="preserve">Задание принял к выполнению </w:t>
      </w:r>
      <w:r w:rsidRPr="0062108F">
        <w:rPr>
          <w:rFonts w:ascii="Times New Roman" w:hAnsi="Times New Roman" w:cs="Times New Roman"/>
          <w:color w:val="000000" w:themeColor="text1"/>
          <w:sz w:val="26"/>
          <w:szCs w:val="26"/>
        </w:rPr>
        <w:t>24</w:t>
      </w:r>
      <w:r w:rsidRPr="0062108F">
        <w:rPr>
          <w:rFonts w:ascii="Times New Roman" w:hAnsi="Times New Roman" w:cs="Times New Roman"/>
          <w:sz w:val="26"/>
          <w:szCs w:val="26"/>
        </w:rPr>
        <w:t xml:space="preserve"> м</w:t>
      </w:r>
      <w:r w:rsidR="0062108F">
        <w:rPr>
          <w:rFonts w:ascii="Times New Roman" w:hAnsi="Times New Roman" w:cs="Times New Roman"/>
          <w:sz w:val="26"/>
          <w:szCs w:val="26"/>
        </w:rPr>
        <w:t>арта 2023 г. Студент _______</w:t>
      </w:r>
      <w:r w:rsidRPr="0062108F">
        <w:rPr>
          <w:rFonts w:ascii="Times New Roman" w:hAnsi="Times New Roman" w:cs="Times New Roman"/>
          <w:sz w:val="26"/>
          <w:szCs w:val="26"/>
        </w:rPr>
        <w:t xml:space="preserve">_/ </w:t>
      </w:r>
      <w:proofErr w:type="spellStart"/>
      <w:r w:rsidR="006E4730" w:rsidRPr="0062108F">
        <w:rPr>
          <w:rFonts w:ascii="Times New Roman" w:hAnsi="Times New Roman" w:cs="Times New Roman"/>
          <w:sz w:val="26"/>
          <w:szCs w:val="26"/>
        </w:rPr>
        <w:t>Корнюхин</w:t>
      </w:r>
      <w:proofErr w:type="spellEnd"/>
      <w:r w:rsidRPr="0062108F">
        <w:rPr>
          <w:rFonts w:ascii="Times New Roman" w:hAnsi="Times New Roman" w:cs="Times New Roman"/>
          <w:sz w:val="26"/>
          <w:szCs w:val="26"/>
        </w:rPr>
        <w:t xml:space="preserve"> А.А. /</w:t>
      </w:r>
    </w:p>
    <w:p w:rsidR="000600F1" w:rsidRPr="000600F1" w:rsidRDefault="000600F1" w:rsidP="000600F1">
      <w:pPr>
        <w:spacing w:after="0" w:line="240" w:lineRule="auto"/>
        <w:rPr>
          <w:rFonts w:ascii="Times New Roman" w:hAnsi="Times New Roman" w:cs="Times New Roman"/>
          <w:i/>
          <w:sz w:val="28"/>
          <w:szCs w:val="28"/>
          <w:vertAlign w:val="superscript"/>
        </w:rPr>
      </w:pPr>
      <w:r w:rsidRPr="000600F1">
        <w:rPr>
          <w:rFonts w:ascii="Times New Roman" w:hAnsi="Times New Roman" w:cs="Times New Roman"/>
          <w:i/>
          <w:sz w:val="28"/>
          <w:szCs w:val="28"/>
          <w:vertAlign w:val="superscript"/>
        </w:rPr>
        <w:t xml:space="preserve">                                                                                                     </w:t>
      </w:r>
      <w:r w:rsidRPr="000600F1">
        <w:rPr>
          <w:rFonts w:ascii="Times New Roman" w:hAnsi="Times New Roman" w:cs="Times New Roman"/>
          <w:i/>
          <w:sz w:val="28"/>
          <w:szCs w:val="28"/>
          <w:vertAlign w:val="superscript"/>
        </w:rPr>
        <w:tab/>
      </w:r>
      <w:r w:rsidRPr="000600F1">
        <w:rPr>
          <w:rFonts w:ascii="Times New Roman" w:hAnsi="Times New Roman" w:cs="Times New Roman"/>
          <w:i/>
          <w:sz w:val="28"/>
          <w:szCs w:val="28"/>
          <w:vertAlign w:val="superscript"/>
        </w:rPr>
        <w:tab/>
        <w:t xml:space="preserve">                                 (подпись)</w:t>
      </w:r>
    </w:p>
    <w:p w:rsidR="00902913" w:rsidRPr="000600F1" w:rsidRDefault="00902913" w:rsidP="004F1DEC">
      <w:pPr>
        <w:spacing w:after="0" w:line="360" w:lineRule="auto"/>
        <w:ind w:firstLine="709"/>
        <w:jc w:val="both"/>
        <w:rPr>
          <w:rFonts w:ascii="Times New Roman" w:hAnsi="Times New Roman" w:cs="Times New Roman"/>
          <w:sz w:val="28"/>
          <w:szCs w:val="28"/>
        </w:rPr>
      </w:pPr>
    </w:p>
    <w:p w:rsidR="00902913" w:rsidRPr="000600F1" w:rsidRDefault="00902913" w:rsidP="004F1DEC">
      <w:pPr>
        <w:spacing w:after="0" w:line="360" w:lineRule="auto"/>
        <w:ind w:firstLine="709"/>
        <w:jc w:val="both"/>
        <w:rPr>
          <w:rFonts w:ascii="Times New Roman" w:hAnsi="Times New Roman" w:cs="Times New Roman"/>
          <w:sz w:val="28"/>
          <w:szCs w:val="28"/>
        </w:rPr>
      </w:pPr>
    </w:p>
    <w:p w:rsidR="000600F1" w:rsidRP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0600F1" w:rsidRDefault="000600F1" w:rsidP="004F1DEC">
      <w:pPr>
        <w:spacing w:after="0" w:line="360" w:lineRule="auto"/>
        <w:ind w:firstLine="709"/>
        <w:jc w:val="both"/>
        <w:rPr>
          <w:rFonts w:ascii="Times New Roman" w:hAnsi="Times New Roman" w:cs="Times New Roman"/>
          <w:sz w:val="28"/>
          <w:szCs w:val="28"/>
        </w:rPr>
      </w:pPr>
    </w:p>
    <w:p w:rsidR="0062108F" w:rsidRPr="00843411" w:rsidRDefault="0062108F" w:rsidP="004F1DEC">
      <w:pPr>
        <w:spacing w:after="0" w:line="360" w:lineRule="auto"/>
        <w:ind w:firstLine="709"/>
        <w:jc w:val="both"/>
        <w:rPr>
          <w:rFonts w:ascii="Times New Roman" w:hAnsi="Times New Roman" w:cs="Times New Roman"/>
          <w:sz w:val="28"/>
          <w:szCs w:val="28"/>
        </w:rPr>
      </w:pPr>
    </w:p>
    <w:p w:rsidR="00841DB1" w:rsidRDefault="00841DB1" w:rsidP="004F1DEC">
      <w:pPr>
        <w:spacing w:after="0" w:line="360" w:lineRule="auto"/>
        <w:ind w:firstLine="709"/>
        <w:jc w:val="both"/>
        <w:rPr>
          <w:rFonts w:ascii="Times New Roman" w:hAnsi="Times New Roman" w:cs="Times New Roman"/>
          <w:sz w:val="28"/>
          <w:szCs w:val="28"/>
        </w:rPr>
      </w:pPr>
    </w:p>
    <w:p w:rsidR="00763BFD" w:rsidRDefault="00763BFD" w:rsidP="004F1DEC">
      <w:pPr>
        <w:spacing w:after="0" w:line="360" w:lineRule="auto"/>
        <w:ind w:firstLine="709"/>
        <w:jc w:val="both"/>
        <w:rPr>
          <w:rFonts w:ascii="Times New Roman" w:hAnsi="Times New Roman" w:cs="Times New Roman"/>
          <w:sz w:val="28"/>
          <w:szCs w:val="28"/>
        </w:rPr>
      </w:pPr>
    </w:p>
    <w:p w:rsidR="002B5728" w:rsidRPr="002B5728" w:rsidRDefault="002B5728" w:rsidP="002B5728">
      <w:pPr>
        <w:spacing w:line="360" w:lineRule="auto"/>
        <w:jc w:val="center"/>
        <w:rPr>
          <w:rFonts w:ascii="Times New Roman" w:hAnsi="Times New Roman" w:cs="Times New Roman"/>
          <w:b/>
          <w:sz w:val="28"/>
          <w:szCs w:val="28"/>
        </w:rPr>
      </w:pPr>
      <w:r w:rsidRPr="002B5728">
        <w:rPr>
          <w:rFonts w:ascii="Times New Roman" w:hAnsi="Times New Roman" w:cs="Times New Roman"/>
          <w:b/>
          <w:sz w:val="28"/>
          <w:szCs w:val="28"/>
        </w:rPr>
        <w:lastRenderedPageBreak/>
        <w:t>АННОТАЦИЯ</w:t>
      </w:r>
    </w:p>
    <w:p w:rsidR="002B5728" w:rsidRPr="002B5728" w:rsidRDefault="002B5728" w:rsidP="002B5728">
      <w:pPr>
        <w:spacing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Целью вы</w:t>
      </w:r>
      <w:r w:rsidR="00866A71">
        <w:rPr>
          <w:rFonts w:ascii="Times New Roman" w:hAnsi="Times New Roman" w:cs="Times New Roman"/>
          <w:sz w:val="28"/>
          <w:szCs w:val="28"/>
        </w:rPr>
        <w:t>пускной квалификационной работы</w:t>
      </w:r>
      <w:r w:rsidRPr="002B5728">
        <w:rPr>
          <w:rFonts w:ascii="Times New Roman" w:hAnsi="Times New Roman" w:cs="Times New Roman"/>
          <w:sz w:val="28"/>
          <w:szCs w:val="28"/>
        </w:rPr>
        <w:t xml:space="preserve"> является </w:t>
      </w:r>
      <w:r w:rsidR="00866A71">
        <w:rPr>
          <w:rFonts w:ascii="Times New Roman" w:hAnsi="Times New Roman" w:cs="Times New Roman"/>
          <w:sz w:val="28"/>
          <w:szCs w:val="28"/>
        </w:rPr>
        <w:t>разработка автоматизированной</w:t>
      </w:r>
      <w:r w:rsidR="00866A71" w:rsidRPr="000600F1">
        <w:rPr>
          <w:rFonts w:ascii="Times New Roman" w:hAnsi="Times New Roman" w:cs="Times New Roman"/>
          <w:sz w:val="28"/>
          <w:szCs w:val="28"/>
        </w:rPr>
        <w:t xml:space="preserve"> система прогнозирования качества исходного сырья для производства вина</w:t>
      </w:r>
      <w:r w:rsidRPr="002B5728">
        <w:rPr>
          <w:rFonts w:ascii="Times New Roman" w:hAnsi="Times New Roman" w:cs="Times New Roman"/>
          <w:sz w:val="28"/>
          <w:szCs w:val="28"/>
        </w:rPr>
        <w:t>.</w:t>
      </w:r>
    </w:p>
    <w:p w:rsidR="002B5728" w:rsidRPr="002B5728" w:rsidRDefault="002B5728" w:rsidP="002B5728">
      <w:pPr>
        <w:spacing w:line="360" w:lineRule="auto"/>
        <w:ind w:firstLine="709"/>
        <w:jc w:val="both"/>
        <w:rPr>
          <w:rFonts w:ascii="Times New Roman" w:hAnsi="Times New Roman" w:cs="Times New Roman"/>
          <w:sz w:val="28"/>
          <w:szCs w:val="28"/>
          <w:highlight w:val="yellow"/>
        </w:rPr>
      </w:pPr>
      <w:r w:rsidRPr="002B5728">
        <w:rPr>
          <w:rFonts w:ascii="Times New Roman" w:hAnsi="Times New Roman" w:cs="Times New Roman"/>
          <w:sz w:val="28"/>
          <w:szCs w:val="28"/>
        </w:rPr>
        <w:t xml:space="preserve">Работа состоит из расчетно-пояснительной записки на </w:t>
      </w:r>
      <w:r w:rsidR="00866A71">
        <w:rPr>
          <w:rFonts w:ascii="Times New Roman" w:hAnsi="Times New Roman" w:cs="Times New Roman"/>
          <w:sz w:val="28"/>
          <w:szCs w:val="28"/>
        </w:rPr>
        <w:t>80</w:t>
      </w:r>
      <w:r w:rsidRPr="002B5728">
        <w:rPr>
          <w:rFonts w:ascii="Times New Roman" w:hAnsi="Times New Roman" w:cs="Times New Roman"/>
          <w:sz w:val="28"/>
          <w:szCs w:val="28"/>
        </w:rPr>
        <w:t xml:space="preserve"> страницах машинописного текста, выполненные в текстовом редакторе </w:t>
      </w:r>
      <w:r w:rsidRPr="002B5728">
        <w:rPr>
          <w:rFonts w:ascii="Times New Roman" w:hAnsi="Times New Roman" w:cs="Times New Roman"/>
          <w:sz w:val="28"/>
          <w:szCs w:val="28"/>
          <w:lang w:val="en-US"/>
        </w:rPr>
        <w:t>Microsoft</w:t>
      </w:r>
      <w:r w:rsidRPr="002B5728">
        <w:rPr>
          <w:rFonts w:ascii="Times New Roman" w:hAnsi="Times New Roman" w:cs="Times New Roman"/>
          <w:sz w:val="28"/>
          <w:szCs w:val="28"/>
        </w:rPr>
        <w:t xml:space="preserve"> </w:t>
      </w:r>
      <w:r w:rsidRPr="002B5728">
        <w:rPr>
          <w:rFonts w:ascii="Times New Roman" w:hAnsi="Times New Roman" w:cs="Times New Roman"/>
          <w:sz w:val="28"/>
          <w:szCs w:val="28"/>
          <w:lang w:val="en-US"/>
        </w:rPr>
        <w:t>Office</w:t>
      </w:r>
      <w:r w:rsidRPr="002B5728">
        <w:rPr>
          <w:rFonts w:ascii="Times New Roman" w:hAnsi="Times New Roman" w:cs="Times New Roman"/>
          <w:sz w:val="28"/>
          <w:szCs w:val="28"/>
        </w:rPr>
        <w:t xml:space="preserve"> </w:t>
      </w:r>
      <w:r w:rsidRPr="002B5728">
        <w:rPr>
          <w:rFonts w:ascii="Times New Roman" w:hAnsi="Times New Roman" w:cs="Times New Roman"/>
          <w:sz w:val="28"/>
          <w:szCs w:val="28"/>
          <w:lang w:val="en-US"/>
        </w:rPr>
        <w:t>Word</w:t>
      </w:r>
      <w:r w:rsidRPr="002B5728">
        <w:rPr>
          <w:rFonts w:ascii="Times New Roman" w:hAnsi="Times New Roman" w:cs="Times New Roman"/>
          <w:sz w:val="28"/>
          <w:szCs w:val="28"/>
        </w:rPr>
        <w:t xml:space="preserve"> 2010, включая </w:t>
      </w:r>
      <w:r w:rsidR="00866A71">
        <w:rPr>
          <w:rFonts w:ascii="Times New Roman" w:hAnsi="Times New Roman" w:cs="Times New Roman"/>
          <w:sz w:val="28"/>
          <w:szCs w:val="28"/>
        </w:rPr>
        <w:t>67</w:t>
      </w:r>
      <w:r w:rsidRPr="002B5728">
        <w:rPr>
          <w:rFonts w:ascii="Times New Roman" w:hAnsi="Times New Roman" w:cs="Times New Roman"/>
          <w:sz w:val="28"/>
          <w:szCs w:val="28"/>
        </w:rPr>
        <w:t xml:space="preserve"> иллюстраций и </w:t>
      </w:r>
      <w:r w:rsidR="00866A71">
        <w:rPr>
          <w:rFonts w:ascii="Times New Roman" w:hAnsi="Times New Roman" w:cs="Times New Roman"/>
          <w:sz w:val="28"/>
          <w:szCs w:val="28"/>
        </w:rPr>
        <w:t>2</w:t>
      </w:r>
      <w:r w:rsidRPr="002B5728">
        <w:rPr>
          <w:rFonts w:ascii="Times New Roman" w:hAnsi="Times New Roman" w:cs="Times New Roman"/>
          <w:sz w:val="28"/>
          <w:szCs w:val="28"/>
        </w:rPr>
        <w:t xml:space="preserve"> таблиц. Рисунки выполнены в графическом редакторе </w:t>
      </w:r>
      <w:r w:rsidR="00866A71">
        <w:rPr>
          <w:rFonts w:ascii="Times New Roman" w:hAnsi="Times New Roman" w:cs="Times New Roman"/>
          <w:sz w:val="28"/>
          <w:szCs w:val="28"/>
          <w:lang w:val="en-US"/>
        </w:rPr>
        <w:t>lucid</w:t>
      </w:r>
      <w:r w:rsidRPr="002B5728">
        <w:rPr>
          <w:rFonts w:ascii="Times New Roman" w:hAnsi="Times New Roman" w:cs="Times New Roman"/>
          <w:sz w:val="28"/>
          <w:szCs w:val="28"/>
        </w:rPr>
        <w:t>.</w:t>
      </w:r>
    </w:p>
    <w:p w:rsidR="002B5728" w:rsidRPr="002B5728" w:rsidRDefault="002B5728" w:rsidP="002B5728">
      <w:pPr>
        <w:spacing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Задачами </w:t>
      </w:r>
      <w:r w:rsidR="005101FE">
        <w:rPr>
          <w:rFonts w:ascii="Times New Roman" w:hAnsi="Times New Roman" w:cs="Times New Roman"/>
          <w:sz w:val="28"/>
          <w:szCs w:val="28"/>
        </w:rPr>
        <w:t>ВКР</w:t>
      </w:r>
      <w:r w:rsidRPr="002B5728">
        <w:rPr>
          <w:rFonts w:ascii="Times New Roman" w:hAnsi="Times New Roman" w:cs="Times New Roman"/>
          <w:sz w:val="28"/>
          <w:szCs w:val="28"/>
        </w:rPr>
        <w:t xml:space="preserve"> являются:</w:t>
      </w:r>
    </w:p>
    <w:p w:rsidR="002B5728" w:rsidRPr="002B5728" w:rsidRDefault="002B5728" w:rsidP="008E41F0">
      <w:pPr>
        <w:numPr>
          <w:ilvl w:val="0"/>
          <w:numId w:val="16"/>
        </w:numPr>
        <w:tabs>
          <w:tab w:val="num" w:pos="360"/>
        </w:tabs>
        <w:spacing w:after="0" w:line="360" w:lineRule="auto"/>
        <w:jc w:val="both"/>
        <w:rPr>
          <w:rFonts w:ascii="Times New Roman" w:hAnsi="Times New Roman" w:cs="Times New Roman"/>
          <w:sz w:val="28"/>
          <w:szCs w:val="28"/>
        </w:rPr>
      </w:pPr>
      <w:r w:rsidRPr="002B5728">
        <w:rPr>
          <w:rFonts w:ascii="Times New Roman" w:hAnsi="Times New Roman" w:cs="Times New Roman"/>
          <w:sz w:val="28"/>
          <w:szCs w:val="28"/>
        </w:rPr>
        <w:t xml:space="preserve">провести анализ </w:t>
      </w:r>
      <w:r w:rsidR="00866A71">
        <w:rPr>
          <w:rFonts w:ascii="Times New Roman" w:hAnsi="Times New Roman" w:cs="Times New Roman"/>
          <w:sz w:val="28"/>
          <w:szCs w:val="28"/>
        </w:rPr>
        <w:t>технологического</w:t>
      </w:r>
      <w:r w:rsidR="00866A71" w:rsidRPr="00866A71">
        <w:rPr>
          <w:rFonts w:ascii="Times New Roman" w:hAnsi="Times New Roman" w:cs="Times New Roman"/>
          <w:sz w:val="28"/>
          <w:szCs w:val="28"/>
        </w:rPr>
        <w:t xml:space="preserve"> процесс</w:t>
      </w:r>
      <w:r w:rsidR="00866A71">
        <w:rPr>
          <w:rFonts w:ascii="Times New Roman" w:hAnsi="Times New Roman" w:cs="Times New Roman"/>
          <w:sz w:val="28"/>
          <w:szCs w:val="28"/>
        </w:rPr>
        <w:t>а</w:t>
      </w:r>
      <w:r w:rsidR="00866A71" w:rsidRPr="00866A71">
        <w:rPr>
          <w:rFonts w:ascii="Times New Roman" w:hAnsi="Times New Roman" w:cs="Times New Roman"/>
          <w:sz w:val="28"/>
          <w:szCs w:val="28"/>
        </w:rPr>
        <w:t xml:space="preserve"> производства вина</w:t>
      </w:r>
      <w:r w:rsidRPr="002B5728">
        <w:rPr>
          <w:rFonts w:ascii="Times New Roman" w:hAnsi="Times New Roman" w:cs="Times New Roman"/>
          <w:sz w:val="28"/>
          <w:szCs w:val="28"/>
        </w:rPr>
        <w:t>;</w:t>
      </w:r>
    </w:p>
    <w:p w:rsidR="002B5728" w:rsidRPr="002B5728" w:rsidRDefault="00866A71" w:rsidP="008E41F0">
      <w:pPr>
        <w:numPr>
          <w:ilvl w:val="0"/>
          <w:numId w:val="16"/>
        </w:numPr>
        <w:tabs>
          <w:tab w:val="num" w:pos="36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разработка</w:t>
      </w:r>
      <w:r w:rsidRPr="00866A71">
        <w:t xml:space="preserve"> </w:t>
      </w:r>
      <w:r>
        <w:rPr>
          <w:rFonts w:ascii="Times New Roman" w:hAnsi="Times New Roman" w:cs="Times New Roman"/>
          <w:sz w:val="28"/>
          <w:szCs w:val="28"/>
        </w:rPr>
        <w:t>системы</w:t>
      </w:r>
      <w:r w:rsidRPr="00866A71">
        <w:rPr>
          <w:rFonts w:ascii="Times New Roman" w:hAnsi="Times New Roman" w:cs="Times New Roman"/>
          <w:sz w:val="28"/>
          <w:szCs w:val="28"/>
        </w:rPr>
        <w:t xml:space="preserve"> прогнозирования качества исходного сырья</w:t>
      </w:r>
      <w:r w:rsidR="002B5728" w:rsidRPr="002B5728">
        <w:rPr>
          <w:rFonts w:ascii="Times New Roman" w:hAnsi="Times New Roman" w:cs="Times New Roman"/>
          <w:sz w:val="28"/>
          <w:szCs w:val="28"/>
        </w:rPr>
        <w:t>;</w:t>
      </w:r>
    </w:p>
    <w:p w:rsidR="005101FE" w:rsidRDefault="005101FE" w:rsidP="008E41F0">
      <w:pPr>
        <w:numPr>
          <w:ilvl w:val="0"/>
          <w:numId w:val="16"/>
        </w:numPr>
        <w:tabs>
          <w:tab w:val="num" w:pos="360"/>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разработка</w:t>
      </w:r>
      <w:r w:rsidRPr="00866A71">
        <w:t xml:space="preserve"> </w:t>
      </w:r>
      <w:r>
        <w:rPr>
          <w:rFonts w:ascii="Times New Roman" w:hAnsi="Times New Roman" w:cs="Times New Roman"/>
          <w:sz w:val="28"/>
          <w:szCs w:val="28"/>
        </w:rPr>
        <w:t>системы</w:t>
      </w:r>
      <w:r w:rsidRPr="00866A71">
        <w:rPr>
          <w:rFonts w:ascii="Times New Roman" w:hAnsi="Times New Roman" w:cs="Times New Roman"/>
          <w:sz w:val="28"/>
          <w:szCs w:val="28"/>
        </w:rPr>
        <w:t xml:space="preserve"> </w:t>
      </w:r>
      <w:r>
        <w:rPr>
          <w:rFonts w:ascii="Times New Roman" w:hAnsi="Times New Roman" w:cs="Times New Roman"/>
          <w:sz w:val="28"/>
          <w:szCs w:val="28"/>
        </w:rPr>
        <w:t>машинного обучения</w:t>
      </w:r>
      <w:r w:rsidRPr="002B5728">
        <w:rPr>
          <w:rFonts w:ascii="Times New Roman" w:hAnsi="Times New Roman" w:cs="Times New Roman"/>
          <w:sz w:val="28"/>
          <w:szCs w:val="28"/>
        </w:rPr>
        <w:t>;</w:t>
      </w:r>
    </w:p>
    <w:p w:rsidR="002B5728" w:rsidRPr="002B5728" w:rsidRDefault="005101FE" w:rsidP="008E41F0">
      <w:pPr>
        <w:numPr>
          <w:ilvl w:val="0"/>
          <w:numId w:val="16"/>
        </w:numPr>
        <w:tabs>
          <w:tab w:val="num" w:pos="360"/>
        </w:tabs>
        <w:spacing w:after="0" w:line="360" w:lineRule="auto"/>
        <w:jc w:val="both"/>
        <w:rPr>
          <w:rFonts w:ascii="Times New Roman" w:hAnsi="Times New Roman" w:cs="Times New Roman"/>
          <w:sz w:val="28"/>
          <w:szCs w:val="28"/>
        </w:rPr>
      </w:pPr>
      <w:r>
        <w:rPr>
          <w:rFonts w:ascii="Times New Roman" w:hAnsi="Times New Roman" w:cs="Times New Roman"/>
          <w:spacing w:val="-4"/>
          <w:sz w:val="28"/>
          <w:szCs w:val="28"/>
        </w:rPr>
        <w:t>разработка пользовательского интерфейса</w:t>
      </w:r>
      <w:r w:rsidR="002B5728" w:rsidRPr="002B5728">
        <w:rPr>
          <w:rFonts w:ascii="Times New Roman" w:hAnsi="Times New Roman" w:cs="Times New Roman"/>
          <w:spacing w:val="-4"/>
          <w:sz w:val="28"/>
          <w:szCs w:val="28"/>
        </w:rPr>
        <w:t>.</w:t>
      </w:r>
    </w:p>
    <w:p w:rsidR="005101FE" w:rsidRPr="00BE5624" w:rsidRDefault="002B5728" w:rsidP="005101FE">
      <w:pPr>
        <w:spacing w:after="0" w:line="360" w:lineRule="auto"/>
        <w:ind w:firstLine="709"/>
        <w:rPr>
          <w:rFonts w:ascii="Times New Roman" w:hAnsi="Times New Roman" w:cs="Times New Roman"/>
          <w:sz w:val="28"/>
          <w:szCs w:val="28"/>
        </w:rPr>
      </w:pPr>
      <w:r w:rsidRPr="002B5728">
        <w:rPr>
          <w:rFonts w:ascii="Times New Roman" w:hAnsi="Times New Roman" w:cs="Times New Roman"/>
          <w:sz w:val="28"/>
          <w:szCs w:val="28"/>
        </w:rPr>
        <w:t>В процессе подготовки выпускной квалификационной работы</w:t>
      </w:r>
      <w:r w:rsidR="005101FE">
        <w:rPr>
          <w:rFonts w:ascii="Times New Roman" w:hAnsi="Times New Roman" w:cs="Times New Roman"/>
          <w:sz w:val="28"/>
          <w:szCs w:val="28"/>
        </w:rPr>
        <w:t xml:space="preserve"> </w:t>
      </w:r>
      <w:r w:rsidR="005101FE" w:rsidRPr="00BE5624">
        <w:rPr>
          <w:rFonts w:ascii="Times New Roman" w:hAnsi="Times New Roman" w:cs="Times New Roman"/>
          <w:sz w:val="28"/>
          <w:szCs w:val="28"/>
        </w:rPr>
        <w:t xml:space="preserve">был проведён анализ </w:t>
      </w:r>
      <w:r w:rsidR="005101FE">
        <w:rPr>
          <w:rFonts w:ascii="Times New Roman" w:hAnsi="Times New Roman" w:cs="Times New Roman"/>
          <w:sz w:val="28"/>
          <w:szCs w:val="28"/>
        </w:rPr>
        <w:t>этапов производства вина, влияние параметров и местности на качества вина. Были выявлены проблемы с которыми можно столкнуться при поиска оптимальной местности, и</w:t>
      </w:r>
      <w:r w:rsidR="005101FE" w:rsidRPr="00BE5624">
        <w:rPr>
          <w:rFonts w:ascii="Times New Roman" w:hAnsi="Times New Roman" w:cs="Times New Roman"/>
          <w:sz w:val="28"/>
          <w:szCs w:val="28"/>
        </w:rPr>
        <w:t xml:space="preserve">з которого был сделан вывод о необходимости модернизации. </w:t>
      </w:r>
    </w:p>
    <w:p w:rsidR="002B5728" w:rsidRDefault="005101FE" w:rsidP="00D0555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ходе данной работы было разработано решение, облегчающее процесс поиска местности</w:t>
      </w:r>
      <w:r w:rsidRPr="00BE5624">
        <w:rPr>
          <w:rFonts w:ascii="Times New Roman" w:hAnsi="Times New Roman" w:cs="Times New Roman"/>
          <w:sz w:val="28"/>
          <w:szCs w:val="28"/>
        </w:rPr>
        <w:t xml:space="preserve">. </w:t>
      </w:r>
      <w:r>
        <w:rPr>
          <w:rFonts w:ascii="Times New Roman" w:hAnsi="Times New Roman" w:cs="Times New Roman"/>
          <w:sz w:val="28"/>
          <w:szCs w:val="28"/>
        </w:rPr>
        <w:t xml:space="preserve">В частности, разработана архитектура приложения; ролевая модель для разграниченного взаимодействия с приложением; система создания набора местности, сбора климатических и почвенных данных. </w:t>
      </w:r>
      <w:r w:rsidR="002B5728" w:rsidRPr="002B5728">
        <w:rPr>
          <w:rFonts w:ascii="Times New Roman" w:hAnsi="Times New Roman" w:cs="Times New Roman"/>
          <w:sz w:val="28"/>
          <w:szCs w:val="28"/>
        </w:rPr>
        <w:t xml:space="preserve"> </w:t>
      </w:r>
    </w:p>
    <w:p w:rsidR="00D0555A" w:rsidRPr="00D0555A" w:rsidRDefault="00D0555A" w:rsidP="00D0555A">
      <w:pPr>
        <w:spacing w:line="360" w:lineRule="auto"/>
        <w:ind w:firstLine="709"/>
        <w:jc w:val="center"/>
        <w:rPr>
          <w:rFonts w:ascii="Times New Roman" w:hAnsi="Times New Roman" w:cs="Times New Roman"/>
          <w:sz w:val="28"/>
          <w:szCs w:val="28"/>
          <w:lang w:val="en-US"/>
        </w:rPr>
      </w:pPr>
      <w:r>
        <w:rPr>
          <w:rFonts w:ascii="Times New Roman" w:hAnsi="Times New Roman" w:cs="Times New Roman"/>
          <w:sz w:val="28"/>
          <w:szCs w:val="28"/>
          <w:lang w:val="en-US"/>
        </w:rPr>
        <w:t>ANNOTATION</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The purpose of the final qualification work is to develop an automated system for predicting the quality of raw materials for wine production.</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lastRenderedPageBreak/>
        <w:t xml:space="preserve">The work consists of a calculation and explanatory note on 80 pages of typewritten text, made in a Microsoft Office Word 2010 text editor, including 67 illustrations and 2 tables. The drawings </w:t>
      </w:r>
      <w:proofErr w:type="gramStart"/>
      <w:r w:rsidRPr="00D0555A">
        <w:rPr>
          <w:rFonts w:ascii="Times New Roman" w:hAnsi="Times New Roman" w:cs="Times New Roman"/>
          <w:sz w:val="28"/>
          <w:szCs w:val="28"/>
          <w:lang w:val="en-US"/>
        </w:rPr>
        <w:t>are made</w:t>
      </w:r>
      <w:proofErr w:type="gramEnd"/>
      <w:r w:rsidRPr="00D0555A">
        <w:rPr>
          <w:rFonts w:ascii="Times New Roman" w:hAnsi="Times New Roman" w:cs="Times New Roman"/>
          <w:sz w:val="28"/>
          <w:szCs w:val="28"/>
          <w:lang w:val="en-US"/>
        </w:rPr>
        <w:t xml:space="preserve"> in the graphic editor lucid.</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The tasks of the WRC are:</w:t>
      </w:r>
    </w:p>
    <w:p w:rsidR="00D0555A" w:rsidRPr="00D0555A" w:rsidRDefault="00D0555A" w:rsidP="008E41F0">
      <w:pPr>
        <w:pStyle w:val="a8"/>
        <w:numPr>
          <w:ilvl w:val="0"/>
          <w:numId w:val="17"/>
        </w:numPr>
        <w:tabs>
          <w:tab w:val="num" w:pos="360"/>
        </w:tabs>
        <w:spacing w:line="360" w:lineRule="auto"/>
        <w:rPr>
          <w:rFonts w:ascii="Times New Roman" w:hAnsi="Times New Roman" w:cs="Times New Roman"/>
          <w:sz w:val="28"/>
          <w:szCs w:val="28"/>
          <w:lang w:val="en-US"/>
        </w:rPr>
      </w:pPr>
      <w:r w:rsidRPr="00D0555A">
        <w:rPr>
          <w:rFonts w:ascii="Times New Roman" w:hAnsi="Times New Roman" w:cs="Times New Roman"/>
          <w:sz w:val="28"/>
          <w:szCs w:val="28"/>
          <w:lang w:val="en-US"/>
        </w:rPr>
        <w:t>to analyze the technological process of wine production;</w:t>
      </w:r>
    </w:p>
    <w:p w:rsidR="00D0555A" w:rsidRPr="00D0555A" w:rsidRDefault="00D0555A" w:rsidP="008E41F0">
      <w:pPr>
        <w:pStyle w:val="a8"/>
        <w:numPr>
          <w:ilvl w:val="0"/>
          <w:numId w:val="17"/>
        </w:numPr>
        <w:tabs>
          <w:tab w:val="num" w:pos="360"/>
        </w:tabs>
        <w:spacing w:line="360" w:lineRule="auto"/>
        <w:rPr>
          <w:rFonts w:ascii="Times New Roman" w:hAnsi="Times New Roman" w:cs="Times New Roman"/>
          <w:sz w:val="28"/>
          <w:szCs w:val="28"/>
          <w:lang w:val="en-US"/>
        </w:rPr>
      </w:pPr>
      <w:r w:rsidRPr="00D0555A">
        <w:rPr>
          <w:rFonts w:ascii="Times New Roman" w:hAnsi="Times New Roman" w:cs="Times New Roman"/>
          <w:sz w:val="28"/>
          <w:szCs w:val="28"/>
          <w:lang w:val="en-US"/>
        </w:rPr>
        <w:t xml:space="preserve"> development of a system for predicting the quality of raw materials;</w:t>
      </w:r>
    </w:p>
    <w:p w:rsidR="00D0555A" w:rsidRPr="00D0555A" w:rsidRDefault="00D0555A" w:rsidP="008E41F0">
      <w:pPr>
        <w:pStyle w:val="a8"/>
        <w:numPr>
          <w:ilvl w:val="0"/>
          <w:numId w:val="17"/>
        </w:numPr>
        <w:tabs>
          <w:tab w:val="num" w:pos="360"/>
        </w:tabs>
        <w:spacing w:line="360" w:lineRule="auto"/>
        <w:rPr>
          <w:rFonts w:ascii="Times New Roman" w:hAnsi="Times New Roman" w:cs="Times New Roman"/>
          <w:sz w:val="28"/>
          <w:szCs w:val="28"/>
          <w:lang w:val="en-US"/>
        </w:rPr>
      </w:pPr>
      <w:r w:rsidRPr="00D0555A">
        <w:rPr>
          <w:rFonts w:ascii="Times New Roman" w:hAnsi="Times New Roman" w:cs="Times New Roman"/>
          <w:sz w:val="28"/>
          <w:szCs w:val="28"/>
          <w:lang w:val="en-US"/>
        </w:rPr>
        <w:t>development of a machine learning system;</w:t>
      </w:r>
    </w:p>
    <w:p w:rsidR="00D0555A" w:rsidRPr="00D0555A" w:rsidRDefault="00D0555A" w:rsidP="008E41F0">
      <w:pPr>
        <w:pStyle w:val="a8"/>
        <w:numPr>
          <w:ilvl w:val="0"/>
          <w:numId w:val="17"/>
        </w:numPr>
        <w:tabs>
          <w:tab w:val="num" w:pos="360"/>
        </w:tabs>
        <w:spacing w:line="360" w:lineRule="auto"/>
        <w:rPr>
          <w:rFonts w:ascii="Times New Roman" w:hAnsi="Times New Roman" w:cs="Times New Roman"/>
          <w:sz w:val="28"/>
          <w:szCs w:val="28"/>
          <w:lang w:val="en-US"/>
        </w:rPr>
      </w:pPr>
      <w:r w:rsidRPr="00D0555A">
        <w:rPr>
          <w:rFonts w:ascii="Times New Roman" w:hAnsi="Times New Roman" w:cs="Times New Roman"/>
          <w:sz w:val="28"/>
          <w:szCs w:val="28"/>
          <w:lang w:val="en-US"/>
        </w:rPr>
        <w:t>User interface development.</w:t>
      </w:r>
    </w:p>
    <w:p w:rsidR="00D0555A" w:rsidRPr="00D0555A" w:rsidRDefault="00D0555A" w:rsidP="00D0555A">
      <w:pPr>
        <w:spacing w:line="360" w:lineRule="auto"/>
        <w:ind w:firstLine="709"/>
        <w:rPr>
          <w:rFonts w:ascii="Times New Roman" w:hAnsi="Times New Roman" w:cs="Times New Roman"/>
          <w:sz w:val="28"/>
          <w:szCs w:val="28"/>
          <w:lang w:val="en-US"/>
        </w:rPr>
      </w:pPr>
      <w:r w:rsidRPr="00D0555A">
        <w:rPr>
          <w:rFonts w:ascii="Times New Roman" w:hAnsi="Times New Roman" w:cs="Times New Roman"/>
          <w:sz w:val="28"/>
          <w:szCs w:val="28"/>
          <w:lang w:val="en-US"/>
        </w:rPr>
        <w:t xml:space="preserve">In the process of preparing the final qualification work, an analysis of the stages of wine production, the influence of parameters and terrain on the quality of wine </w:t>
      </w:r>
      <w:proofErr w:type="gramStart"/>
      <w:r w:rsidRPr="00D0555A">
        <w:rPr>
          <w:rFonts w:ascii="Times New Roman" w:hAnsi="Times New Roman" w:cs="Times New Roman"/>
          <w:sz w:val="28"/>
          <w:szCs w:val="28"/>
          <w:lang w:val="en-US"/>
        </w:rPr>
        <w:t>was conducted</w:t>
      </w:r>
      <w:proofErr w:type="gramEnd"/>
      <w:r w:rsidRPr="00D0555A">
        <w:rPr>
          <w:rFonts w:ascii="Times New Roman" w:hAnsi="Times New Roman" w:cs="Times New Roman"/>
          <w:sz w:val="28"/>
          <w:szCs w:val="28"/>
          <w:lang w:val="en-US"/>
        </w:rPr>
        <w:t xml:space="preserve">. The problems that </w:t>
      </w:r>
      <w:proofErr w:type="gramStart"/>
      <w:r w:rsidRPr="00D0555A">
        <w:rPr>
          <w:rFonts w:ascii="Times New Roman" w:hAnsi="Times New Roman" w:cs="Times New Roman"/>
          <w:sz w:val="28"/>
          <w:szCs w:val="28"/>
          <w:lang w:val="en-US"/>
        </w:rPr>
        <w:t>can be encountered</w:t>
      </w:r>
      <w:proofErr w:type="gramEnd"/>
      <w:r w:rsidRPr="00D0555A">
        <w:rPr>
          <w:rFonts w:ascii="Times New Roman" w:hAnsi="Times New Roman" w:cs="Times New Roman"/>
          <w:sz w:val="28"/>
          <w:szCs w:val="28"/>
          <w:lang w:val="en-US"/>
        </w:rPr>
        <w:t xml:space="preserve"> when searching for the optimal terrain were identified, from which a conclusion was drawn about the need for modernization. </w:t>
      </w:r>
    </w:p>
    <w:p w:rsidR="002B5728" w:rsidRDefault="00D0555A" w:rsidP="004F1DEC">
      <w:pPr>
        <w:spacing w:after="0" w:line="360" w:lineRule="auto"/>
        <w:ind w:firstLine="709"/>
        <w:jc w:val="both"/>
        <w:rPr>
          <w:rFonts w:ascii="Times New Roman" w:hAnsi="Times New Roman" w:cs="Times New Roman"/>
          <w:sz w:val="28"/>
          <w:szCs w:val="28"/>
          <w:lang w:val="en-US"/>
        </w:rPr>
      </w:pPr>
      <w:r w:rsidRPr="00D0555A">
        <w:rPr>
          <w:rFonts w:ascii="Times New Roman" w:hAnsi="Times New Roman" w:cs="Times New Roman"/>
          <w:sz w:val="28"/>
          <w:szCs w:val="28"/>
          <w:lang w:val="en-US"/>
        </w:rPr>
        <w:t xml:space="preserve">In the course of this work, a solution </w:t>
      </w:r>
      <w:proofErr w:type="gramStart"/>
      <w:r w:rsidRPr="00D0555A">
        <w:rPr>
          <w:rFonts w:ascii="Times New Roman" w:hAnsi="Times New Roman" w:cs="Times New Roman"/>
          <w:sz w:val="28"/>
          <w:szCs w:val="28"/>
          <w:lang w:val="en-US"/>
        </w:rPr>
        <w:t>was developed</w:t>
      </w:r>
      <w:proofErr w:type="gramEnd"/>
      <w:r w:rsidRPr="00D0555A">
        <w:rPr>
          <w:rFonts w:ascii="Times New Roman" w:hAnsi="Times New Roman" w:cs="Times New Roman"/>
          <w:sz w:val="28"/>
          <w:szCs w:val="28"/>
          <w:lang w:val="en-US"/>
        </w:rPr>
        <w:t xml:space="preserve"> that facilitates the process of locality search. In particular, the application architecture has been developed; a role model for delimited interaction with the application; a system for creating a terrain set, collecting climatic and soil data.</w:t>
      </w:r>
    </w:p>
    <w:p w:rsidR="00D0555A" w:rsidRPr="00D0555A" w:rsidRDefault="00D0555A" w:rsidP="004F1DEC">
      <w:pPr>
        <w:spacing w:after="0" w:line="360" w:lineRule="auto"/>
        <w:ind w:firstLine="709"/>
        <w:jc w:val="both"/>
        <w:rPr>
          <w:rFonts w:ascii="Times New Roman" w:hAnsi="Times New Roman" w:cs="Times New Roman"/>
          <w:sz w:val="28"/>
          <w:szCs w:val="28"/>
          <w:lang w:val="en-US"/>
        </w:rPr>
      </w:pPr>
    </w:p>
    <w:sdt>
      <w:sdtPr>
        <w:rPr>
          <w:rFonts w:ascii="Times New Roman" w:eastAsiaTheme="minorHAnsi" w:hAnsi="Times New Roman" w:cs="Times New Roman"/>
          <w:color w:val="auto"/>
          <w:sz w:val="28"/>
          <w:szCs w:val="28"/>
          <w:lang w:eastAsia="en-US"/>
        </w:rPr>
        <w:id w:val="139397743"/>
        <w:docPartObj>
          <w:docPartGallery w:val="Table of Contents"/>
          <w:docPartUnique/>
        </w:docPartObj>
      </w:sdtPr>
      <w:sdtEndPr>
        <w:rPr>
          <w:b/>
          <w:bCs/>
        </w:rPr>
      </w:sdtEndPr>
      <w:sdtContent>
        <w:p w:rsidR="003225DF" w:rsidRPr="00843411" w:rsidRDefault="00843411" w:rsidP="002B5728">
          <w:pPr>
            <w:pStyle w:val="ab"/>
            <w:spacing w:before="0" w:line="360" w:lineRule="auto"/>
            <w:ind w:firstLine="709"/>
            <w:jc w:val="center"/>
            <w:rPr>
              <w:rFonts w:ascii="Times New Roman" w:hAnsi="Times New Roman" w:cs="Times New Roman"/>
              <w:color w:val="auto"/>
              <w:sz w:val="28"/>
              <w:szCs w:val="28"/>
            </w:rPr>
          </w:pPr>
          <w:r w:rsidRPr="00843411">
            <w:rPr>
              <w:rFonts w:ascii="Times New Roman" w:hAnsi="Times New Roman" w:cs="Times New Roman"/>
              <w:b/>
              <w:color w:val="auto"/>
              <w:sz w:val="28"/>
              <w:szCs w:val="28"/>
            </w:rPr>
            <w:t>СОДЕРЖАНИЕ</w:t>
          </w:r>
        </w:p>
        <w:p w:rsidR="00A26CCC" w:rsidRDefault="003225DF">
          <w:pPr>
            <w:pStyle w:val="11"/>
            <w:rPr>
              <w:ins w:id="6" w:author="root" w:date="2023-06-09T12:06:00Z"/>
              <w:rFonts w:eastAsiaTheme="minorEastAsia"/>
              <w:noProof/>
              <w:lang w:eastAsia="ru-RU"/>
            </w:rPr>
          </w:pPr>
          <w:r w:rsidRPr="00843411">
            <w:rPr>
              <w:b/>
              <w:bCs/>
            </w:rPr>
            <w:fldChar w:fldCharType="begin"/>
          </w:r>
          <w:r w:rsidRPr="00843411">
            <w:rPr>
              <w:b/>
              <w:bCs/>
            </w:rPr>
            <w:instrText xml:space="preserve"> TOC \o "1-3" \h \z \u </w:instrText>
          </w:r>
          <w:r w:rsidRPr="00843411">
            <w:rPr>
              <w:b/>
              <w:bCs/>
            </w:rPr>
            <w:fldChar w:fldCharType="separate"/>
          </w:r>
          <w:ins w:id="7" w:author="root" w:date="2023-06-09T12:06:00Z">
            <w:r w:rsidR="00A26CCC" w:rsidRPr="00C0272B">
              <w:rPr>
                <w:rStyle w:val="a5"/>
                <w:noProof/>
              </w:rPr>
              <w:fldChar w:fldCharType="begin"/>
            </w:r>
            <w:r w:rsidR="00A26CCC" w:rsidRPr="00C0272B">
              <w:rPr>
                <w:rStyle w:val="a5"/>
                <w:noProof/>
              </w:rPr>
              <w:instrText xml:space="preserve"> </w:instrText>
            </w:r>
            <w:r w:rsidR="00A26CCC">
              <w:rPr>
                <w:noProof/>
              </w:rPr>
              <w:instrText>HYPERLINK \l "_Toc137204784"</w:instrText>
            </w:r>
            <w:r w:rsidR="00A26CCC" w:rsidRPr="00C0272B">
              <w:rPr>
                <w:rStyle w:val="a5"/>
                <w:noProof/>
              </w:rPr>
              <w:instrText xml:space="preserve"> </w:instrText>
            </w:r>
            <w:r w:rsidR="00A26CCC" w:rsidRPr="00C0272B">
              <w:rPr>
                <w:rStyle w:val="a5"/>
                <w:noProof/>
              </w:rPr>
            </w:r>
            <w:r w:rsidR="00A26CCC" w:rsidRPr="00C0272B">
              <w:rPr>
                <w:rStyle w:val="a5"/>
                <w:noProof/>
              </w:rPr>
              <w:fldChar w:fldCharType="separate"/>
            </w:r>
            <w:r w:rsidR="00A26CCC" w:rsidRPr="00C0272B">
              <w:rPr>
                <w:rStyle w:val="a5"/>
                <w:noProof/>
              </w:rPr>
              <w:t>ВВЕДЕНИЕ</w:t>
            </w:r>
            <w:r w:rsidR="00A26CCC">
              <w:rPr>
                <w:noProof/>
                <w:webHidden/>
              </w:rPr>
              <w:tab/>
            </w:r>
            <w:r w:rsidR="00A26CCC">
              <w:rPr>
                <w:noProof/>
                <w:webHidden/>
              </w:rPr>
              <w:fldChar w:fldCharType="begin"/>
            </w:r>
            <w:r w:rsidR="00A26CCC">
              <w:rPr>
                <w:noProof/>
                <w:webHidden/>
              </w:rPr>
              <w:instrText xml:space="preserve"> PAGEREF _Toc137204784 \h </w:instrText>
            </w:r>
            <w:r w:rsidR="00A26CCC">
              <w:rPr>
                <w:noProof/>
                <w:webHidden/>
              </w:rPr>
            </w:r>
          </w:ins>
          <w:r w:rsidR="00A26CCC">
            <w:rPr>
              <w:noProof/>
              <w:webHidden/>
            </w:rPr>
            <w:fldChar w:fldCharType="separate"/>
          </w:r>
          <w:ins w:id="8" w:author="root" w:date="2023-06-09T12:06:00Z">
            <w:r w:rsidR="00A26CCC">
              <w:rPr>
                <w:noProof/>
                <w:webHidden/>
              </w:rPr>
              <w:t>5</w:t>
            </w:r>
            <w:r w:rsidR="00A26CCC">
              <w:rPr>
                <w:noProof/>
                <w:webHidden/>
              </w:rPr>
              <w:fldChar w:fldCharType="end"/>
            </w:r>
            <w:r w:rsidR="00A26CCC" w:rsidRPr="00C0272B">
              <w:rPr>
                <w:rStyle w:val="a5"/>
                <w:noProof/>
              </w:rPr>
              <w:fldChar w:fldCharType="end"/>
            </w:r>
          </w:ins>
        </w:p>
        <w:p w:rsidR="00A26CCC" w:rsidRDefault="00A26CCC">
          <w:pPr>
            <w:pStyle w:val="11"/>
            <w:rPr>
              <w:ins w:id="9" w:author="root" w:date="2023-06-09T12:06:00Z"/>
              <w:rFonts w:eastAsiaTheme="minorEastAsia"/>
              <w:noProof/>
              <w:lang w:eastAsia="ru-RU"/>
            </w:rPr>
          </w:pPr>
          <w:ins w:id="10" w:author="root" w:date="2023-06-09T12:06:00Z">
            <w:r w:rsidRPr="00C0272B">
              <w:rPr>
                <w:rStyle w:val="a5"/>
                <w:noProof/>
              </w:rPr>
              <w:fldChar w:fldCharType="begin"/>
            </w:r>
            <w:r w:rsidRPr="00C0272B">
              <w:rPr>
                <w:rStyle w:val="a5"/>
                <w:noProof/>
              </w:rPr>
              <w:instrText xml:space="preserve"> </w:instrText>
            </w:r>
            <w:r>
              <w:rPr>
                <w:noProof/>
              </w:rPr>
              <w:instrText>HYPERLINK \l "_Toc137204785"</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1. ТЕХНОЛОГИЧЕСКИЙ ПРОЦЕСС ПРОИЗВОДСТВА ВИНА</w:t>
            </w:r>
            <w:r>
              <w:rPr>
                <w:noProof/>
                <w:webHidden/>
              </w:rPr>
              <w:tab/>
            </w:r>
            <w:r>
              <w:rPr>
                <w:noProof/>
                <w:webHidden/>
              </w:rPr>
              <w:fldChar w:fldCharType="begin"/>
            </w:r>
            <w:r>
              <w:rPr>
                <w:noProof/>
                <w:webHidden/>
              </w:rPr>
              <w:instrText xml:space="preserve"> PAGEREF _Toc137204785 \h </w:instrText>
            </w:r>
            <w:r>
              <w:rPr>
                <w:noProof/>
                <w:webHidden/>
              </w:rPr>
            </w:r>
          </w:ins>
          <w:r>
            <w:rPr>
              <w:noProof/>
              <w:webHidden/>
            </w:rPr>
            <w:fldChar w:fldCharType="separate"/>
          </w:r>
          <w:ins w:id="11" w:author="root" w:date="2023-06-09T12:06:00Z">
            <w:r>
              <w:rPr>
                <w:noProof/>
                <w:webHidden/>
              </w:rPr>
              <w:t>7</w:t>
            </w:r>
            <w:r>
              <w:rPr>
                <w:noProof/>
                <w:webHidden/>
              </w:rPr>
              <w:fldChar w:fldCharType="end"/>
            </w:r>
            <w:r w:rsidRPr="00C0272B">
              <w:rPr>
                <w:rStyle w:val="a5"/>
                <w:noProof/>
              </w:rPr>
              <w:fldChar w:fldCharType="end"/>
            </w:r>
          </w:ins>
        </w:p>
        <w:p w:rsidR="00A26CCC" w:rsidRDefault="00A26CCC">
          <w:pPr>
            <w:pStyle w:val="11"/>
            <w:tabs>
              <w:tab w:val="left" w:pos="440"/>
            </w:tabs>
            <w:rPr>
              <w:ins w:id="12" w:author="root" w:date="2023-06-09T12:06:00Z"/>
              <w:rFonts w:eastAsiaTheme="minorEastAsia"/>
              <w:noProof/>
              <w:lang w:eastAsia="ru-RU"/>
            </w:rPr>
          </w:pPr>
          <w:ins w:id="13" w:author="root" w:date="2023-06-09T12:06:00Z">
            <w:r w:rsidRPr="00C0272B">
              <w:rPr>
                <w:rStyle w:val="a5"/>
                <w:noProof/>
              </w:rPr>
              <w:fldChar w:fldCharType="begin"/>
            </w:r>
            <w:r w:rsidRPr="00C0272B">
              <w:rPr>
                <w:rStyle w:val="a5"/>
                <w:noProof/>
              </w:rPr>
              <w:instrText xml:space="preserve"> </w:instrText>
            </w:r>
            <w:r>
              <w:rPr>
                <w:noProof/>
              </w:rPr>
              <w:instrText>HYPERLINK \l "_Toc137204786"</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1.</w:t>
            </w:r>
            <w:r>
              <w:rPr>
                <w:rFonts w:eastAsiaTheme="minorEastAsia"/>
                <w:noProof/>
                <w:lang w:eastAsia="ru-RU"/>
              </w:rPr>
              <w:tab/>
            </w:r>
            <w:r w:rsidRPr="00C0272B">
              <w:rPr>
                <w:rStyle w:val="a5"/>
                <w:noProof/>
              </w:rPr>
              <w:t>. Этапы производства вина</w:t>
            </w:r>
            <w:r>
              <w:rPr>
                <w:noProof/>
                <w:webHidden/>
              </w:rPr>
              <w:tab/>
            </w:r>
            <w:r>
              <w:rPr>
                <w:noProof/>
                <w:webHidden/>
              </w:rPr>
              <w:fldChar w:fldCharType="begin"/>
            </w:r>
            <w:r>
              <w:rPr>
                <w:noProof/>
                <w:webHidden/>
              </w:rPr>
              <w:instrText xml:space="preserve"> PAGEREF _Toc137204786 \h </w:instrText>
            </w:r>
            <w:r>
              <w:rPr>
                <w:noProof/>
                <w:webHidden/>
              </w:rPr>
            </w:r>
          </w:ins>
          <w:r>
            <w:rPr>
              <w:noProof/>
              <w:webHidden/>
            </w:rPr>
            <w:fldChar w:fldCharType="separate"/>
          </w:r>
          <w:ins w:id="14" w:author="root" w:date="2023-06-09T12:06:00Z">
            <w:r>
              <w:rPr>
                <w:noProof/>
                <w:webHidden/>
              </w:rPr>
              <w:t>7</w:t>
            </w:r>
            <w:r>
              <w:rPr>
                <w:noProof/>
                <w:webHidden/>
              </w:rPr>
              <w:fldChar w:fldCharType="end"/>
            </w:r>
            <w:r w:rsidRPr="00C0272B">
              <w:rPr>
                <w:rStyle w:val="a5"/>
                <w:noProof/>
              </w:rPr>
              <w:fldChar w:fldCharType="end"/>
            </w:r>
          </w:ins>
        </w:p>
        <w:p w:rsidR="00A26CCC" w:rsidRDefault="00A26CCC">
          <w:pPr>
            <w:pStyle w:val="11"/>
            <w:rPr>
              <w:ins w:id="15" w:author="root" w:date="2023-06-09T12:06:00Z"/>
              <w:rFonts w:eastAsiaTheme="minorEastAsia"/>
              <w:noProof/>
              <w:lang w:eastAsia="ru-RU"/>
            </w:rPr>
          </w:pPr>
          <w:ins w:id="16" w:author="root" w:date="2023-06-09T12:06:00Z">
            <w:r w:rsidRPr="00C0272B">
              <w:rPr>
                <w:rStyle w:val="a5"/>
                <w:noProof/>
              </w:rPr>
              <w:fldChar w:fldCharType="begin"/>
            </w:r>
            <w:r w:rsidRPr="00C0272B">
              <w:rPr>
                <w:rStyle w:val="a5"/>
                <w:noProof/>
              </w:rPr>
              <w:instrText xml:space="preserve"> </w:instrText>
            </w:r>
            <w:r>
              <w:rPr>
                <w:noProof/>
              </w:rPr>
              <w:instrText>HYPERLINK \l "_Toc137204787"</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1.2. Влияние различных факторов на качество исходного сырья</w:t>
            </w:r>
            <w:r>
              <w:rPr>
                <w:noProof/>
                <w:webHidden/>
              </w:rPr>
              <w:tab/>
            </w:r>
            <w:r>
              <w:rPr>
                <w:noProof/>
                <w:webHidden/>
              </w:rPr>
              <w:fldChar w:fldCharType="begin"/>
            </w:r>
            <w:r>
              <w:rPr>
                <w:noProof/>
                <w:webHidden/>
              </w:rPr>
              <w:instrText xml:space="preserve"> PAGEREF _Toc137204787 \h </w:instrText>
            </w:r>
            <w:r>
              <w:rPr>
                <w:noProof/>
                <w:webHidden/>
              </w:rPr>
            </w:r>
          </w:ins>
          <w:r>
            <w:rPr>
              <w:noProof/>
              <w:webHidden/>
            </w:rPr>
            <w:fldChar w:fldCharType="separate"/>
          </w:r>
          <w:ins w:id="17" w:author="root" w:date="2023-06-09T12:06:00Z">
            <w:r>
              <w:rPr>
                <w:noProof/>
                <w:webHidden/>
              </w:rPr>
              <w:t>9</w:t>
            </w:r>
            <w:r>
              <w:rPr>
                <w:noProof/>
                <w:webHidden/>
              </w:rPr>
              <w:fldChar w:fldCharType="end"/>
            </w:r>
            <w:r w:rsidRPr="00C0272B">
              <w:rPr>
                <w:rStyle w:val="a5"/>
                <w:noProof/>
              </w:rPr>
              <w:fldChar w:fldCharType="end"/>
            </w:r>
          </w:ins>
        </w:p>
        <w:p w:rsidR="00A26CCC" w:rsidRDefault="00A26CCC">
          <w:pPr>
            <w:pStyle w:val="11"/>
            <w:rPr>
              <w:ins w:id="18" w:author="root" w:date="2023-06-09T12:06:00Z"/>
              <w:rFonts w:eastAsiaTheme="minorEastAsia"/>
              <w:noProof/>
              <w:lang w:eastAsia="ru-RU"/>
            </w:rPr>
          </w:pPr>
          <w:ins w:id="19" w:author="root" w:date="2023-06-09T12:06:00Z">
            <w:r w:rsidRPr="00C0272B">
              <w:rPr>
                <w:rStyle w:val="a5"/>
                <w:noProof/>
              </w:rPr>
              <w:fldChar w:fldCharType="begin"/>
            </w:r>
            <w:r w:rsidRPr="00C0272B">
              <w:rPr>
                <w:rStyle w:val="a5"/>
                <w:noProof/>
              </w:rPr>
              <w:instrText xml:space="preserve"> </w:instrText>
            </w:r>
            <w:r>
              <w:rPr>
                <w:noProof/>
              </w:rPr>
              <w:instrText>HYPERLINK \l "_Toc137204788"</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1.2.1. Влияние климатических факторов на виноград</w:t>
            </w:r>
            <w:r>
              <w:rPr>
                <w:noProof/>
                <w:webHidden/>
              </w:rPr>
              <w:tab/>
            </w:r>
            <w:r>
              <w:rPr>
                <w:noProof/>
                <w:webHidden/>
              </w:rPr>
              <w:fldChar w:fldCharType="begin"/>
            </w:r>
            <w:r>
              <w:rPr>
                <w:noProof/>
                <w:webHidden/>
              </w:rPr>
              <w:instrText xml:space="preserve"> PAGEREF _Toc137204788 \h </w:instrText>
            </w:r>
            <w:r>
              <w:rPr>
                <w:noProof/>
                <w:webHidden/>
              </w:rPr>
            </w:r>
          </w:ins>
          <w:r>
            <w:rPr>
              <w:noProof/>
              <w:webHidden/>
            </w:rPr>
            <w:fldChar w:fldCharType="separate"/>
          </w:r>
          <w:ins w:id="20" w:author="root" w:date="2023-06-09T12:06:00Z">
            <w:r>
              <w:rPr>
                <w:noProof/>
                <w:webHidden/>
              </w:rPr>
              <w:t>9</w:t>
            </w:r>
            <w:r>
              <w:rPr>
                <w:noProof/>
                <w:webHidden/>
              </w:rPr>
              <w:fldChar w:fldCharType="end"/>
            </w:r>
            <w:r w:rsidRPr="00C0272B">
              <w:rPr>
                <w:rStyle w:val="a5"/>
                <w:noProof/>
              </w:rPr>
              <w:fldChar w:fldCharType="end"/>
            </w:r>
          </w:ins>
        </w:p>
        <w:p w:rsidR="00A26CCC" w:rsidRDefault="00A26CCC">
          <w:pPr>
            <w:pStyle w:val="11"/>
            <w:rPr>
              <w:ins w:id="21" w:author="root" w:date="2023-06-09T12:06:00Z"/>
              <w:rFonts w:eastAsiaTheme="minorEastAsia"/>
              <w:noProof/>
              <w:lang w:eastAsia="ru-RU"/>
            </w:rPr>
          </w:pPr>
          <w:ins w:id="22" w:author="root" w:date="2023-06-09T12:06:00Z">
            <w:r w:rsidRPr="00C0272B">
              <w:rPr>
                <w:rStyle w:val="a5"/>
                <w:noProof/>
              </w:rPr>
              <w:fldChar w:fldCharType="begin"/>
            </w:r>
            <w:r w:rsidRPr="00C0272B">
              <w:rPr>
                <w:rStyle w:val="a5"/>
                <w:noProof/>
              </w:rPr>
              <w:instrText xml:space="preserve"> </w:instrText>
            </w:r>
            <w:r>
              <w:rPr>
                <w:noProof/>
              </w:rPr>
              <w:instrText>HYPERLINK \l "_Toc137204789"</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1.2.2. Влияние почвенных параметров.</w:t>
            </w:r>
            <w:r>
              <w:rPr>
                <w:noProof/>
                <w:webHidden/>
              </w:rPr>
              <w:tab/>
            </w:r>
            <w:r>
              <w:rPr>
                <w:noProof/>
                <w:webHidden/>
              </w:rPr>
              <w:fldChar w:fldCharType="begin"/>
            </w:r>
            <w:r>
              <w:rPr>
                <w:noProof/>
                <w:webHidden/>
              </w:rPr>
              <w:instrText xml:space="preserve"> PAGEREF _Toc137204789 \h </w:instrText>
            </w:r>
            <w:r>
              <w:rPr>
                <w:noProof/>
                <w:webHidden/>
              </w:rPr>
            </w:r>
          </w:ins>
          <w:r>
            <w:rPr>
              <w:noProof/>
              <w:webHidden/>
            </w:rPr>
            <w:fldChar w:fldCharType="separate"/>
          </w:r>
          <w:ins w:id="23" w:author="root" w:date="2023-06-09T12:06:00Z">
            <w:r>
              <w:rPr>
                <w:noProof/>
                <w:webHidden/>
              </w:rPr>
              <w:t>13</w:t>
            </w:r>
            <w:r>
              <w:rPr>
                <w:noProof/>
                <w:webHidden/>
              </w:rPr>
              <w:fldChar w:fldCharType="end"/>
            </w:r>
            <w:r w:rsidRPr="00C0272B">
              <w:rPr>
                <w:rStyle w:val="a5"/>
                <w:noProof/>
              </w:rPr>
              <w:fldChar w:fldCharType="end"/>
            </w:r>
          </w:ins>
        </w:p>
        <w:p w:rsidR="00A26CCC" w:rsidRDefault="00A26CCC">
          <w:pPr>
            <w:pStyle w:val="11"/>
            <w:rPr>
              <w:ins w:id="24" w:author="root" w:date="2023-06-09T12:06:00Z"/>
              <w:rFonts w:eastAsiaTheme="minorEastAsia"/>
              <w:noProof/>
              <w:lang w:eastAsia="ru-RU"/>
            </w:rPr>
          </w:pPr>
          <w:ins w:id="25" w:author="root" w:date="2023-06-09T12:06:00Z">
            <w:r w:rsidRPr="00C0272B">
              <w:rPr>
                <w:rStyle w:val="a5"/>
                <w:noProof/>
              </w:rPr>
              <w:fldChar w:fldCharType="begin"/>
            </w:r>
            <w:r w:rsidRPr="00C0272B">
              <w:rPr>
                <w:rStyle w:val="a5"/>
                <w:noProof/>
              </w:rPr>
              <w:instrText xml:space="preserve"> </w:instrText>
            </w:r>
            <w:r>
              <w:rPr>
                <w:noProof/>
              </w:rPr>
              <w:instrText>HYPERLINK \l "_Toc137204790"</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1.3. Цель и постановка задач</w:t>
            </w:r>
            <w:r>
              <w:rPr>
                <w:noProof/>
                <w:webHidden/>
              </w:rPr>
              <w:tab/>
            </w:r>
            <w:r>
              <w:rPr>
                <w:noProof/>
                <w:webHidden/>
              </w:rPr>
              <w:fldChar w:fldCharType="begin"/>
            </w:r>
            <w:r>
              <w:rPr>
                <w:noProof/>
                <w:webHidden/>
              </w:rPr>
              <w:instrText xml:space="preserve"> PAGEREF _Toc137204790 \h </w:instrText>
            </w:r>
            <w:r>
              <w:rPr>
                <w:noProof/>
                <w:webHidden/>
              </w:rPr>
            </w:r>
          </w:ins>
          <w:r>
            <w:rPr>
              <w:noProof/>
              <w:webHidden/>
            </w:rPr>
            <w:fldChar w:fldCharType="separate"/>
          </w:r>
          <w:ins w:id="26" w:author="root" w:date="2023-06-09T12:06:00Z">
            <w:r>
              <w:rPr>
                <w:noProof/>
                <w:webHidden/>
              </w:rPr>
              <w:t>15</w:t>
            </w:r>
            <w:r>
              <w:rPr>
                <w:noProof/>
                <w:webHidden/>
              </w:rPr>
              <w:fldChar w:fldCharType="end"/>
            </w:r>
            <w:r w:rsidRPr="00C0272B">
              <w:rPr>
                <w:rStyle w:val="a5"/>
                <w:noProof/>
              </w:rPr>
              <w:fldChar w:fldCharType="end"/>
            </w:r>
          </w:ins>
        </w:p>
        <w:p w:rsidR="00A26CCC" w:rsidRDefault="00A26CCC">
          <w:pPr>
            <w:pStyle w:val="11"/>
            <w:rPr>
              <w:ins w:id="27" w:author="root" w:date="2023-06-09T12:06:00Z"/>
              <w:rFonts w:eastAsiaTheme="minorEastAsia"/>
              <w:noProof/>
              <w:lang w:eastAsia="ru-RU"/>
            </w:rPr>
          </w:pPr>
          <w:ins w:id="28" w:author="root" w:date="2023-06-09T12:06:00Z">
            <w:r w:rsidRPr="00C0272B">
              <w:rPr>
                <w:rStyle w:val="a5"/>
                <w:noProof/>
              </w:rPr>
              <w:fldChar w:fldCharType="begin"/>
            </w:r>
            <w:r w:rsidRPr="00C0272B">
              <w:rPr>
                <w:rStyle w:val="a5"/>
                <w:noProof/>
              </w:rPr>
              <w:instrText xml:space="preserve"> </w:instrText>
            </w:r>
            <w:r>
              <w:rPr>
                <w:noProof/>
              </w:rPr>
              <w:instrText>HYPERLINK \l "_Toc137204791"</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1.4. Выводы по главе</w:t>
            </w:r>
            <w:r>
              <w:rPr>
                <w:noProof/>
                <w:webHidden/>
              </w:rPr>
              <w:tab/>
            </w:r>
            <w:r>
              <w:rPr>
                <w:noProof/>
                <w:webHidden/>
              </w:rPr>
              <w:fldChar w:fldCharType="begin"/>
            </w:r>
            <w:r>
              <w:rPr>
                <w:noProof/>
                <w:webHidden/>
              </w:rPr>
              <w:instrText xml:space="preserve"> PAGEREF _Toc137204791 \h </w:instrText>
            </w:r>
            <w:r>
              <w:rPr>
                <w:noProof/>
                <w:webHidden/>
              </w:rPr>
            </w:r>
          </w:ins>
          <w:r>
            <w:rPr>
              <w:noProof/>
              <w:webHidden/>
            </w:rPr>
            <w:fldChar w:fldCharType="separate"/>
          </w:r>
          <w:ins w:id="29" w:author="root" w:date="2023-06-09T12:06:00Z">
            <w:r>
              <w:rPr>
                <w:noProof/>
                <w:webHidden/>
              </w:rPr>
              <w:t>16</w:t>
            </w:r>
            <w:r>
              <w:rPr>
                <w:noProof/>
                <w:webHidden/>
              </w:rPr>
              <w:fldChar w:fldCharType="end"/>
            </w:r>
            <w:r w:rsidRPr="00C0272B">
              <w:rPr>
                <w:rStyle w:val="a5"/>
                <w:noProof/>
              </w:rPr>
              <w:fldChar w:fldCharType="end"/>
            </w:r>
          </w:ins>
        </w:p>
        <w:p w:rsidR="00A26CCC" w:rsidRDefault="00A26CCC">
          <w:pPr>
            <w:pStyle w:val="11"/>
            <w:rPr>
              <w:ins w:id="30" w:author="root" w:date="2023-06-09T12:06:00Z"/>
              <w:rFonts w:eastAsiaTheme="minorEastAsia"/>
              <w:noProof/>
              <w:lang w:eastAsia="ru-RU"/>
            </w:rPr>
          </w:pPr>
          <w:ins w:id="31" w:author="root" w:date="2023-06-09T12:06:00Z">
            <w:r w:rsidRPr="00C0272B">
              <w:rPr>
                <w:rStyle w:val="a5"/>
                <w:noProof/>
              </w:rPr>
              <w:fldChar w:fldCharType="begin"/>
            </w:r>
            <w:r w:rsidRPr="00C0272B">
              <w:rPr>
                <w:rStyle w:val="a5"/>
                <w:noProof/>
              </w:rPr>
              <w:instrText xml:space="preserve"> </w:instrText>
            </w:r>
            <w:r>
              <w:rPr>
                <w:noProof/>
              </w:rPr>
              <w:instrText>HYPERLINK \l "_Toc137204792"</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2. СИСТЕМА ПРОГНОЗИРОВАНИЯ КАЧЕСТВА ИСХОДНОГО СЫРЬЯ</w:t>
            </w:r>
            <w:r>
              <w:rPr>
                <w:noProof/>
                <w:webHidden/>
              </w:rPr>
              <w:tab/>
            </w:r>
            <w:r>
              <w:rPr>
                <w:noProof/>
                <w:webHidden/>
              </w:rPr>
              <w:fldChar w:fldCharType="begin"/>
            </w:r>
            <w:r>
              <w:rPr>
                <w:noProof/>
                <w:webHidden/>
              </w:rPr>
              <w:instrText xml:space="preserve"> PAGEREF _Toc137204792 \h </w:instrText>
            </w:r>
            <w:r>
              <w:rPr>
                <w:noProof/>
                <w:webHidden/>
              </w:rPr>
            </w:r>
          </w:ins>
          <w:r>
            <w:rPr>
              <w:noProof/>
              <w:webHidden/>
            </w:rPr>
            <w:fldChar w:fldCharType="separate"/>
          </w:r>
          <w:ins w:id="32" w:author="root" w:date="2023-06-09T12:06:00Z">
            <w:r>
              <w:rPr>
                <w:noProof/>
                <w:webHidden/>
              </w:rPr>
              <w:t>16</w:t>
            </w:r>
            <w:r>
              <w:rPr>
                <w:noProof/>
                <w:webHidden/>
              </w:rPr>
              <w:fldChar w:fldCharType="end"/>
            </w:r>
            <w:r w:rsidRPr="00C0272B">
              <w:rPr>
                <w:rStyle w:val="a5"/>
                <w:noProof/>
              </w:rPr>
              <w:fldChar w:fldCharType="end"/>
            </w:r>
          </w:ins>
        </w:p>
        <w:p w:rsidR="00A26CCC" w:rsidRDefault="00A26CCC">
          <w:pPr>
            <w:pStyle w:val="11"/>
            <w:rPr>
              <w:ins w:id="33" w:author="root" w:date="2023-06-09T12:06:00Z"/>
              <w:rFonts w:eastAsiaTheme="minorEastAsia"/>
              <w:noProof/>
              <w:lang w:eastAsia="ru-RU"/>
            </w:rPr>
          </w:pPr>
          <w:ins w:id="34" w:author="root" w:date="2023-06-09T12:06:00Z">
            <w:r w:rsidRPr="00C0272B">
              <w:rPr>
                <w:rStyle w:val="a5"/>
                <w:noProof/>
              </w:rPr>
              <w:fldChar w:fldCharType="begin"/>
            </w:r>
            <w:r w:rsidRPr="00C0272B">
              <w:rPr>
                <w:rStyle w:val="a5"/>
                <w:noProof/>
              </w:rPr>
              <w:instrText xml:space="preserve"> </w:instrText>
            </w:r>
            <w:r>
              <w:rPr>
                <w:noProof/>
              </w:rPr>
              <w:instrText>HYPERLINK \l "_Toc137204793"</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2.1. Ролевая модель</w:t>
            </w:r>
            <w:r>
              <w:rPr>
                <w:noProof/>
                <w:webHidden/>
              </w:rPr>
              <w:tab/>
            </w:r>
            <w:r>
              <w:rPr>
                <w:noProof/>
                <w:webHidden/>
              </w:rPr>
              <w:fldChar w:fldCharType="begin"/>
            </w:r>
            <w:r>
              <w:rPr>
                <w:noProof/>
                <w:webHidden/>
              </w:rPr>
              <w:instrText xml:space="preserve"> PAGEREF _Toc137204793 \h </w:instrText>
            </w:r>
            <w:r>
              <w:rPr>
                <w:noProof/>
                <w:webHidden/>
              </w:rPr>
            </w:r>
          </w:ins>
          <w:r>
            <w:rPr>
              <w:noProof/>
              <w:webHidden/>
            </w:rPr>
            <w:fldChar w:fldCharType="separate"/>
          </w:r>
          <w:ins w:id="35" w:author="root" w:date="2023-06-09T12:06:00Z">
            <w:r>
              <w:rPr>
                <w:noProof/>
                <w:webHidden/>
              </w:rPr>
              <w:t>16</w:t>
            </w:r>
            <w:r>
              <w:rPr>
                <w:noProof/>
                <w:webHidden/>
              </w:rPr>
              <w:fldChar w:fldCharType="end"/>
            </w:r>
            <w:r w:rsidRPr="00C0272B">
              <w:rPr>
                <w:rStyle w:val="a5"/>
                <w:noProof/>
              </w:rPr>
              <w:fldChar w:fldCharType="end"/>
            </w:r>
          </w:ins>
        </w:p>
        <w:p w:rsidR="00A26CCC" w:rsidRDefault="00A26CCC">
          <w:pPr>
            <w:pStyle w:val="11"/>
            <w:rPr>
              <w:ins w:id="36" w:author="root" w:date="2023-06-09T12:06:00Z"/>
              <w:rFonts w:eastAsiaTheme="minorEastAsia"/>
              <w:noProof/>
              <w:lang w:eastAsia="ru-RU"/>
            </w:rPr>
          </w:pPr>
          <w:ins w:id="37" w:author="root" w:date="2023-06-09T12:06:00Z">
            <w:r w:rsidRPr="00C0272B">
              <w:rPr>
                <w:rStyle w:val="a5"/>
                <w:noProof/>
              </w:rPr>
              <w:fldChar w:fldCharType="begin"/>
            </w:r>
            <w:r w:rsidRPr="00C0272B">
              <w:rPr>
                <w:rStyle w:val="a5"/>
                <w:noProof/>
              </w:rPr>
              <w:instrText xml:space="preserve"> </w:instrText>
            </w:r>
            <w:r>
              <w:rPr>
                <w:noProof/>
              </w:rPr>
              <w:instrText>HYPERLINK \l "_Toc137204794"</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2.2. Архитектура системы прогнозирования качества исходного сырья</w:t>
            </w:r>
            <w:r>
              <w:rPr>
                <w:noProof/>
                <w:webHidden/>
              </w:rPr>
              <w:tab/>
            </w:r>
            <w:r>
              <w:rPr>
                <w:noProof/>
                <w:webHidden/>
              </w:rPr>
              <w:fldChar w:fldCharType="begin"/>
            </w:r>
            <w:r>
              <w:rPr>
                <w:noProof/>
                <w:webHidden/>
              </w:rPr>
              <w:instrText xml:space="preserve"> PAGEREF _Toc137204794 \h </w:instrText>
            </w:r>
            <w:r>
              <w:rPr>
                <w:noProof/>
                <w:webHidden/>
              </w:rPr>
            </w:r>
          </w:ins>
          <w:r>
            <w:rPr>
              <w:noProof/>
              <w:webHidden/>
            </w:rPr>
            <w:fldChar w:fldCharType="separate"/>
          </w:r>
          <w:ins w:id="38" w:author="root" w:date="2023-06-09T12:06:00Z">
            <w:r>
              <w:rPr>
                <w:noProof/>
                <w:webHidden/>
              </w:rPr>
              <w:t>17</w:t>
            </w:r>
            <w:r>
              <w:rPr>
                <w:noProof/>
                <w:webHidden/>
              </w:rPr>
              <w:fldChar w:fldCharType="end"/>
            </w:r>
            <w:r w:rsidRPr="00C0272B">
              <w:rPr>
                <w:rStyle w:val="a5"/>
                <w:noProof/>
              </w:rPr>
              <w:fldChar w:fldCharType="end"/>
            </w:r>
          </w:ins>
        </w:p>
        <w:p w:rsidR="00A26CCC" w:rsidRDefault="00A26CCC">
          <w:pPr>
            <w:pStyle w:val="11"/>
            <w:rPr>
              <w:ins w:id="39" w:author="root" w:date="2023-06-09T12:06:00Z"/>
              <w:rFonts w:eastAsiaTheme="minorEastAsia"/>
              <w:noProof/>
              <w:lang w:eastAsia="ru-RU"/>
            </w:rPr>
          </w:pPr>
          <w:ins w:id="40" w:author="root" w:date="2023-06-09T12:06:00Z">
            <w:r w:rsidRPr="00C0272B">
              <w:rPr>
                <w:rStyle w:val="a5"/>
                <w:noProof/>
              </w:rPr>
              <w:lastRenderedPageBreak/>
              <w:fldChar w:fldCharType="begin"/>
            </w:r>
            <w:r w:rsidRPr="00C0272B">
              <w:rPr>
                <w:rStyle w:val="a5"/>
                <w:noProof/>
              </w:rPr>
              <w:instrText xml:space="preserve"> </w:instrText>
            </w:r>
            <w:r>
              <w:rPr>
                <w:noProof/>
              </w:rPr>
              <w:instrText>HYPERLINK \l "_Toc137204795"</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2.3. Сбор данных для оценки местности и предоставления их пользователю</w:t>
            </w:r>
            <w:r>
              <w:rPr>
                <w:noProof/>
                <w:webHidden/>
              </w:rPr>
              <w:tab/>
            </w:r>
            <w:r>
              <w:rPr>
                <w:noProof/>
                <w:webHidden/>
              </w:rPr>
              <w:fldChar w:fldCharType="begin"/>
            </w:r>
            <w:r>
              <w:rPr>
                <w:noProof/>
                <w:webHidden/>
              </w:rPr>
              <w:instrText xml:space="preserve"> PAGEREF _Toc137204795 \h </w:instrText>
            </w:r>
            <w:r>
              <w:rPr>
                <w:noProof/>
                <w:webHidden/>
              </w:rPr>
            </w:r>
          </w:ins>
          <w:r>
            <w:rPr>
              <w:noProof/>
              <w:webHidden/>
            </w:rPr>
            <w:fldChar w:fldCharType="separate"/>
          </w:r>
          <w:ins w:id="41" w:author="root" w:date="2023-06-09T12:06:00Z">
            <w:r>
              <w:rPr>
                <w:noProof/>
                <w:webHidden/>
              </w:rPr>
              <w:t>19</w:t>
            </w:r>
            <w:r>
              <w:rPr>
                <w:noProof/>
                <w:webHidden/>
              </w:rPr>
              <w:fldChar w:fldCharType="end"/>
            </w:r>
            <w:r w:rsidRPr="00C0272B">
              <w:rPr>
                <w:rStyle w:val="a5"/>
                <w:noProof/>
              </w:rPr>
              <w:fldChar w:fldCharType="end"/>
            </w:r>
          </w:ins>
        </w:p>
        <w:p w:rsidR="00A26CCC" w:rsidRDefault="00A26CCC">
          <w:pPr>
            <w:pStyle w:val="11"/>
            <w:rPr>
              <w:ins w:id="42" w:author="root" w:date="2023-06-09T12:06:00Z"/>
              <w:rFonts w:eastAsiaTheme="minorEastAsia"/>
              <w:noProof/>
              <w:lang w:eastAsia="ru-RU"/>
            </w:rPr>
          </w:pPr>
          <w:ins w:id="43" w:author="root" w:date="2023-06-09T12:06:00Z">
            <w:r w:rsidRPr="00C0272B">
              <w:rPr>
                <w:rStyle w:val="a5"/>
                <w:noProof/>
              </w:rPr>
              <w:fldChar w:fldCharType="begin"/>
            </w:r>
            <w:r w:rsidRPr="00C0272B">
              <w:rPr>
                <w:rStyle w:val="a5"/>
                <w:noProof/>
              </w:rPr>
              <w:instrText xml:space="preserve"> </w:instrText>
            </w:r>
            <w:r>
              <w:rPr>
                <w:noProof/>
              </w:rPr>
              <w:instrText>HYPERLINK \l "_Toc137204796"</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2.4. Сущности, реализующие бизнес логику</w:t>
            </w:r>
            <w:r>
              <w:rPr>
                <w:noProof/>
                <w:webHidden/>
              </w:rPr>
              <w:tab/>
            </w:r>
            <w:r>
              <w:rPr>
                <w:noProof/>
                <w:webHidden/>
              </w:rPr>
              <w:fldChar w:fldCharType="begin"/>
            </w:r>
            <w:r>
              <w:rPr>
                <w:noProof/>
                <w:webHidden/>
              </w:rPr>
              <w:instrText xml:space="preserve"> PAGEREF _Toc137204796 \h </w:instrText>
            </w:r>
            <w:r>
              <w:rPr>
                <w:noProof/>
                <w:webHidden/>
              </w:rPr>
            </w:r>
          </w:ins>
          <w:r>
            <w:rPr>
              <w:noProof/>
              <w:webHidden/>
            </w:rPr>
            <w:fldChar w:fldCharType="separate"/>
          </w:r>
          <w:ins w:id="44" w:author="root" w:date="2023-06-09T12:06:00Z">
            <w:r>
              <w:rPr>
                <w:noProof/>
                <w:webHidden/>
              </w:rPr>
              <w:t>26</w:t>
            </w:r>
            <w:r>
              <w:rPr>
                <w:noProof/>
                <w:webHidden/>
              </w:rPr>
              <w:fldChar w:fldCharType="end"/>
            </w:r>
            <w:r w:rsidRPr="00C0272B">
              <w:rPr>
                <w:rStyle w:val="a5"/>
                <w:noProof/>
              </w:rPr>
              <w:fldChar w:fldCharType="end"/>
            </w:r>
          </w:ins>
        </w:p>
        <w:p w:rsidR="00A26CCC" w:rsidRDefault="00A26CCC">
          <w:pPr>
            <w:pStyle w:val="11"/>
            <w:rPr>
              <w:ins w:id="45" w:author="root" w:date="2023-06-09T12:06:00Z"/>
              <w:rFonts w:eastAsiaTheme="minorEastAsia"/>
              <w:noProof/>
              <w:lang w:eastAsia="ru-RU"/>
            </w:rPr>
          </w:pPr>
          <w:ins w:id="46" w:author="root" w:date="2023-06-09T12:06:00Z">
            <w:r w:rsidRPr="00C0272B">
              <w:rPr>
                <w:rStyle w:val="a5"/>
                <w:noProof/>
              </w:rPr>
              <w:fldChar w:fldCharType="begin"/>
            </w:r>
            <w:r w:rsidRPr="00C0272B">
              <w:rPr>
                <w:rStyle w:val="a5"/>
                <w:noProof/>
              </w:rPr>
              <w:instrText xml:space="preserve"> </w:instrText>
            </w:r>
            <w:r>
              <w:rPr>
                <w:noProof/>
              </w:rPr>
              <w:instrText>HYPERLINK \l "_Toc137204797"</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2.5. Выводы по главе</w:t>
            </w:r>
            <w:r>
              <w:rPr>
                <w:noProof/>
                <w:webHidden/>
              </w:rPr>
              <w:tab/>
            </w:r>
            <w:r>
              <w:rPr>
                <w:noProof/>
                <w:webHidden/>
              </w:rPr>
              <w:fldChar w:fldCharType="begin"/>
            </w:r>
            <w:r>
              <w:rPr>
                <w:noProof/>
                <w:webHidden/>
              </w:rPr>
              <w:instrText xml:space="preserve"> PAGEREF _Toc137204797 \h </w:instrText>
            </w:r>
            <w:r>
              <w:rPr>
                <w:noProof/>
                <w:webHidden/>
              </w:rPr>
            </w:r>
          </w:ins>
          <w:r>
            <w:rPr>
              <w:noProof/>
              <w:webHidden/>
            </w:rPr>
            <w:fldChar w:fldCharType="separate"/>
          </w:r>
          <w:ins w:id="47" w:author="root" w:date="2023-06-09T12:06:00Z">
            <w:r>
              <w:rPr>
                <w:noProof/>
                <w:webHidden/>
              </w:rPr>
              <w:t>41</w:t>
            </w:r>
            <w:r>
              <w:rPr>
                <w:noProof/>
                <w:webHidden/>
              </w:rPr>
              <w:fldChar w:fldCharType="end"/>
            </w:r>
            <w:r w:rsidRPr="00C0272B">
              <w:rPr>
                <w:rStyle w:val="a5"/>
                <w:noProof/>
              </w:rPr>
              <w:fldChar w:fldCharType="end"/>
            </w:r>
          </w:ins>
        </w:p>
        <w:p w:rsidR="00A26CCC" w:rsidRDefault="00A26CCC">
          <w:pPr>
            <w:pStyle w:val="11"/>
            <w:rPr>
              <w:ins w:id="48" w:author="root" w:date="2023-06-09T12:06:00Z"/>
              <w:rFonts w:eastAsiaTheme="minorEastAsia"/>
              <w:noProof/>
              <w:lang w:eastAsia="ru-RU"/>
            </w:rPr>
          </w:pPr>
          <w:ins w:id="49" w:author="root" w:date="2023-06-09T12:06:00Z">
            <w:r w:rsidRPr="00C0272B">
              <w:rPr>
                <w:rStyle w:val="a5"/>
                <w:noProof/>
              </w:rPr>
              <w:fldChar w:fldCharType="begin"/>
            </w:r>
            <w:r w:rsidRPr="00C0272B">
              <w:rPr>
                <w:rStyle w:val="a5"/>
                <w:noProof/>
              </w:rPr>
              <w:instrText xml:space="preserve"> </w:instrText>
            </w:r>
            <w:r>
              <w:rPr>
                <w:noProof/>
              </w:rPr>
              <w:instrText>HYPERLINK \l "_Toc137204798"</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3. СИСТЕМА МАШИННОГО ОБУЧЕНИЕ</w:t>
            </w:r>
            <w:r>
              <w:rPr>
                <w:noProof/>
                <w:webHidden/>
              </w:rPr>
              <w:tab/>
            </w:r>
            <w:r>
              <w:rPr>
                <w:noProof/>
                <w:webHidden/>
              </w:rPr>
              <w:fldChar w:fldCharType="begin"/>
            </w:r>
            <w:r>
              <w:rPr>
                <w:noProof/>
                <w:webHidden/>
              </w:rPr>
              <w:instrText xml:space="preserve"> PAGEREF _Toc137204798 \h </w:instrText>
            </w:r>
            <w:r>
              <w:rPr>
                <w:noProof/>
                <w:webHidden/>
              </w:rPr>
            </w:r>
          </w:ins>
          <w:r>
            <w:rPr>
              <w:noProof/>
              <w:webHidden/>
            </w:rPr>
            <w:fldChar w:fldCharType="separate"/>
          </w:r>
          <w:ins w:id="50" w:author="root" w:date="2023-06-09T12:06:00Z">
            <w:r>
              <w:rPr>
                <w:noProof/>
                <w:webHidden/>
              </w:rPr>
              <w:t>42</w:t>
            </w:r>
            <w:r>
              <w:rPr>
                <w:noProof/>
                <w:webHidden/>
              </w:rPr>
              <w:fldChar w:fldCharType="end"/>
            </w:r>
            <w:r w:rsidRPr="00C0272B">
              <w:rPr>
                <w:rStyle w:val="a5"/>
                <w:noProof/>
              </w:rPr>
              <w:fldChar w:fldCharType="end"/>
            </w:r>
          </w:ins>
        </w:p>
        <w:p w:rsidR="00A26CCC" w:rsidRDefault="00A26CCC">
          <w:pPr>
            <w:pStyle w:val="11"/>
            <w:rPr>
              <w:ins w:id="51" w:author="root" w:date="2023-06-09T12:06:00Z"/>
              <w:rFonts w:eastAsiaTheme="minorEastAsia"/>
              <w:noProof/>
              <w:lang w:eastAsia="ru-RU"/>
            </w:rPr>
          </w:pPr>
          <w:ins w:id="52" w:author="root" w:date="2023-06-09T12:06:00Z">
            <w:r w:rsidRPr="00C0272B">
              <w:rPr>
                <w:rStyle w:val="a5"/>
                <w:noProof/>
              </w:rPr>
              <w:fldChar w:fldCharType="begin"/>
            </w:r>
            <w:r w:rsidRPr="00C0272B">
              <w:rPr>
                <w:rStyle w:val="a5"/>
                <w:noProof/>
              </w:rPr>
              <w:instrText xml:space="preserve"> </w:instrText>
            </w:r>
            <w:r>
              <w:rPr>
                <w:noProof/>
              </w:rPr>
              <w:instrText>HYPERLINK \l "_Toc137204799"</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3.1. Обучение модели</w:t>
            </w:r>
            <w:r>
              <w:rPr>
                <w:noProof/>
                <w:webHidden/>
              </w:rPr>
              <w:tab/>
            </w:r>
            <w:r>
              <w:rPr>
                <w:noProof/>
                <w:webHidden/>
              </w:rPr>
              <w:fldChar w:fldCharType="begin"/>
            </w:r>
            <w:r>
              <w:rPr>
                <w:noProof/>
                <w:webHidden/>
              </w:rPr>
              <w:instrText xml:space="preserve"> PAGEREF _Toc137204799 \h </w:instrText>
            </w:r>
            <w:r>
              <w:rPr>
                <w:noProof/>
                <w:webHidden/>
              </w:rPr>
            </w:r>
          </w:ins>
          <w:r>
            <w:rPr>
              <w:noProof/>
              <w:webHidden/>
            </w:rPr>
            <w:fldChar w:fldCharType="separate"/>
          </w:r>
          <w:ins w:id="53" w:author="root" w:date="2023-06-09T12:06:00Z">
            <w:r>
              <w:rPr>
                <w:noProof/>
                <w:webHidden/>
              </w:rPr>
              <w:t>44</w:t>
            </w:r>
            <w:r>
              <w:rPr>
                <w:noProof/>
                <w:webHidden/>
              </w:rPr>
              <w:fldChar w:fldCharType="end"/>
            </w:r>
            <w:r w:rsidRPr="00C0272B">
              <w:rPr>
                <w:rStyle w:val="a5"/>
                <w:noProof/>
              </w:rPr>
              <w:fldChar w:fldCharType="end"/>
            </w:r>
          </w:ins>
        </w:p>
        <w:p w:rsidR="00A26CCC" w:rsidRDefault="00A26CCC">
          <w:pPr>
            <w:pStyle w:val="11"/>
            <w:rPr>
              <w:ins w:id="54" w:author="root" w:date="2023-06-09T12:06:00Z"/>
              <w:rFonts w:eastAsiaTheme="minorEastAsia"/>
              <w:noProof/>
              <w:lang w:eastAsia="ru-RU"/>
            </w:rPr>
          </w:pPr>
          <w:ins w:id="55" w:author="root" w:date="2023-06-09T12:06:00Z">
            <w:r w:rsidRPr="00C0272B">
              <w:rPr>
                <w:rStyle w:val="a5"/>
                <w:noProof/>
              </w:rPr>
              <w:fldChar w:fldCharType="begin"/>
            </w:r>
            <w:r w:rsidRPr="00C0272B">
              <w:rPr>
                <w:rStyle w:val="a5"/>
                <w:noProof/>
              </w:rPr>
              <w:instrText xml:space="preserve"> </w:instrText>
            </w:r>
            <w:r>
              <w:rPr>
                <w:noProof/>
              </w:rPr>
              <w:instrText>HYPERLINK \l "_Toc137204800"</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3.2. Оценка качества модели</w:t>
            </w:r>
            <w:r>
              <w:rPr>
                <w:noProof/>
                <w:webHidden/>
              </w:rPr>
              <w:tab/>
            </w:r>
            <w:r>
              <w:rPr>
                <w:noProof/>
                <w:webHidden/>
              </w:rPr>
              <w:fldChar w:fldCharType="begin"/>
            </w:r>
            <w:r>
              <w:rPr>
                <w:noProof/>
                <w:webHidden/>
              </w:rPr>
              <w:instrText xml:space="preserve"> PAGEREF _Toc137204800 \h </w:instrText>
            </w:r>
            <w:r>
              <w:rPr>
                <w:noProof/>
                <w:webHidden/>
              </w:rPr>
            </w:r>
          </w:ins>
          <w:r>
            <w:rPr>
              <w:noProof/>
              <w:webHidden/>
            </w:rPr>
            <w:fldChar w:fldCharType="separate"/>
          </w:r>
          <w:ins w:id="56" w:author="root" w:date="2023-06-09T12:06:00Z">
            <w:r>
              <w:rPr>
                <w:noProof/>
                <w:webHidden/>
              </w:rPr>
              <w:t>51</w:t>
            </w:r>
            <w:r>
              <w:rPr>
                <w:noProof/>
                <w:webHidden/>
              </w:rPr>
              <w:fldChar w:fldCharType="end"/>
            </w:r>
            <w:r w:rsidRPr="00C0272B">
              <w:rPr>
                <w:rStyle w:val="a5"/>
                <w:noProof/>
              </w:rPr>
              <w:fldChar w:fldCharType="end"/>
            </w:r>
          </w:ins>
        </w:p>
        <w:p w:rsidR="00A26CCC" w:rsidRDefault="00A26CCC">
          <w:pPr>
            <w:pStyle w:val="11"/>
            <w:rPr>
              <w:ins w:id="57" w:author="root" w:date="2023-06-09T12:06:00Z"/>
              <w:rFonts w:eastAsiaTheme="minorEastAsia"/>
              <w:noProof/>
              <w:lang w:eastAsia="ru-RU"/>
            </w:rPr>
          </w:pPr>
          <w:ins w:id="58" w:author="root" w:date="2023-06-09T12:06:00Z">
            <w:r w:rsidRPr="00C0272B">
              <w:rPr>
                <w:rStyle w:val="a5"/>
                <w:noProof/>
              </w:rPr>
              <w:fldChar w:fldCharType="begin"/>
            </w:r>
            <w:r w:rsidRPr="00C0272B">
              <w:rPr>
                <w:rStyle w:val="a5"/>
                <w:noProof/>
              </w:rPr>
              <w:instrText xml:space="preserve"> </w:instrText>
            </w:r>
            <w:r>
              <w:rPr>
                <w:noProof/>
              </w:rPr>
              <w:instrText>HYPERLINK \l "_Toc137204801"</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3.3. Сохранение модели</w:t>
            </w:r>
            <w:r>
              <w:rPr>
                <w:noProof/>
                <w:webHidden/>
              </w:rPr>
              <w:tab/>
            </w:r>
            <w:r>
              <w:rPr>
                <w:noProof/>
                <w:webHidden/>
              </w:rPr>
              <w:fldChar w:fldCharType="begin"/>
            </w:r>
            <w:r>
              <w:rPr>
                <w:noProof/>
                <w:webHidden/>
              </w:rPr>
              <w:instrText xml:space="preserve"> PAGEREF _Toc137204801 \h </w:instrText>
            </w:r>
            <w:r>
              <w:rPr>
                <w:noProof/>
                <w:webHidden/>
              </w:rPr>
            </w:r>
          </w:ins>
          <w:r>
            <w:rPr>
              <w:noProof/>
              <w:webHidden/>
            </w:rPr>
            <w:fldChar w:fldCharType="separate"/>
          </w:r>
          <w:ins w:id="59" w:author="root" w:date="2023-06-09T12:06:00Z">
            <w:r>
              <w:rPr>
                <w:noProof/>
                <w:webHidden/>
              </w:rPr>
              <w:t>56</w:t>
            </w:r>
            <w:r>
              <w:rPr>
                <w:noProof/>
                <w:webHidden/>
              </w:rPr>
              <w:fldChar w:fldCharType="end"/>
            </w:r>
            <w:r w:rsidRPr="00C0272B">
              <w:rPr>
                <w:rStyle w:val="a5"/>
                <w:noProof/>
              </w:rPr>
              <w:fldChar w:fldCharType="end"/>
            </w:r>
          </w:ins>
        </w:p>
        <w:p w:rsidR="00A26CCC" w:rsidRDefault="00A26CCC">
          <w:pPr>
            <w:pStyle w:val="11"/>
            <w:rPr>
              <w:ins w:id="60" w:author="root" w:date="2023-06-09T12:06:00Z"/>
              <w:rFonts w:eastAsiaTheme="minorEastAsia"/>
              <w:noProof/>
              <w:lang w:eastAsia="ru-RU"/>
            </w:rPr>
          </w:pPr>
          <w:ins w:id="61" w:author="root" w:date="2023-06-09T12:06:00Z">
            <w:r w:rsidRPr="00C0272B">
              <w:rPr>
                <w:rStyle w:val="a5"/>
                <w:noProof/>
              </w:rPr>
              <w:fldChar w:fldCharType="begin"/>
            </w:r>
            <w:r w:rsidRPr="00C0272B">
              <w:rPr>
                <w:rStyle w:val="a5"/>
                <w:noProof/>
              </w:rPr>
              <w:instrText xml:space="preserve"> </w:instrText>
            </w:r>
            <w:r>
              <w:rPr>
                <w:noProof/>
              </w:rPr>
              <w:instrText>HYPERLINK \l "_Toc137204802"</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3.4. Вывод по главе</w:t>
            </w:r>
            <w:r>
              <w:rPr>
                <w:noProof/>
                <w:webHidden/>
              </w:rPr>
              <w:tab/>
            </w:r>
            <w:r>
              <w:rPr>
                <w:noProof/>
                <w:webHidden/>
              </w:rPr>
              <w:fldChar w:fldCharType="begin"/>
            </w:r>
            <w:r>
              <w:rPr>
                <w:noProof/>
                <w:webHidden/>
              </w:rPr>
              <w:instrText xml:space="preserve"> PAGEREF _Toc137204802 \h </w:instrText>
            </w:r>
            <w:r>
              <w:rPr>
                <w:noProof/>
                <w:webHidden/>
              </w:rPr>
            </w:r>
          </w:ins>
          <w:r>
            <w:rPr>
              <w:noProof/>
              <w:webHidden/>
            </w:rPr>
            <w:fldChar w:fldCharType="separate"/>
          </w:r>
          <w:ins w:id="62" w:author="root" w:date="2023-06-09T12:06:00Z">
            <w:r>
              <w:rPr>
                <w:noProof/>
                <w:webHidden/>
              </w:rPr>
              <w:t>57</w:t>
            </w:r>
            <w:r>
              <w:rPr>
                <w:noProof/>
                <w:webHidden/>
              </w:rPr>
              <w:fldChar w:fldCharType="end"/>
            </w:r>
            <w:r w:rsidRPr="00C0272B">
              <w:rPr>
                <w:rStyle w:val="a5"/>
                <w:noProof/>
              </w:rPr>
              <w:fldChar w:fldCharType="end"/>
            </w:r>
          </w:ins>
        </w:p>
        <w:p w:rsidR="00A26CCC" w:rsidRDefault="00A26CCC">
          <w:pPr>
            <w:pStyle w:val="11"/>
            <w:tabs>
              <w:tab w:val="left" w:pos="440"/>
            </w:tabs>
            <w:rPr>
              <w:ins w:id="63" w:author="root" w:date="2023-06-09T12:06:00Z"/>
              <w:rFonts w:eastAsiaTheme="minorEastAsia"/>
              <w:noProof/>
              <w:lang w:eastAsia="ru-RU"/>
            </w:rPr>
          </w:pPr>
          <w:ins w:id="64" w:author="root" w:date="2023-06-09T12:06:00Z">
            <w:r w:rsidRPr="00C0272B">
              <w:rPr>
                <w:rStyle w:val="a5"/>
                <w:noProof/>
              </w:rPr>
              <w:fldChar w:fldCharType="begin"/>
            </w:r>
            <w:r w:rsidRPr="00C0272B">
              <w:rPr>
                <w:rStyle w:val="a5"/>
                <w:noProof/>
              </w:rPr>
              <w:instrText xml:space="preserve"> </w:instrText>
            </w:r>
            <w:r>
              <w:rPr>
                <w:noProof/>
              </w:rPr>
              <w:instrText>HYPERLINK \l "_Toc137204803"</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6.</w:t>
            </w:r>
            <w:r>
              <w:rPr>
                <w:rFonts w:eastAsiaTheme="minorEastAsia"/>
                <w:noProof/>
                <w:lang w:eastAsia="ru-RU"/>
              </w:rPr>
              <w:tab/>
            </w:r>
            <w:r w:rsidRPr="00C0272B">
              <w:rPr>
                <w:rStyle w:val="a5"/>
                <w:noProof/>
              </w:rPr>
              <w:t>РАЗРАБОТКА ПОЛЬЗОВАТЕЛЬСКОГО ИНТЕРФЕЙСА</w:t>
            </w:r>
            <w:r>
              <w:rPr>
                <w:noProof/>
                <w:webHidden/>
              </w:rPr>
              <w:tab/>
            </w:r>
            <w:r>
              <w:rPr>
                <w:noProof/>
                <w:webHidden/>
              </w:rPr>
              <w:fldChar w:fldCharType="begin"/>
            </w:r>
            <w:r>
              <w:rPr>
                <w:noProof/>
                <w:webHidden/>
              </w:rPr>
              <w:instrText xml:space="preserve"> PAGEREF _Toc137204803 \h </w:instrText>
            </w:r>
            <w:r>
              <w:rPr>
                <w:noProof/>
                <w:webHidden/>
              </w:rPr>
            </w:r>
          </w:ins>
          <w:r>
            <w:rPr>
              <w:noProof/>
              <w:webHidden/>
            </w:rPr>
            <w:fldChar w:fldCharType="separate"/>
          </w:r>
          <w:ins w:id="65" w:author="root" w:date="2023-06-09T12:06:00Z">
            <w:r>
              <w:rPr>
                <w:noProof/>
                <w:webHidden/>
              </w:rPr>
              <w:t>58</w:t>
            </w:r>
            <w:r>
              <w:rPr>
                <w:noProof/>
                <w:webHidden/>
              </w:rPr>
              <w:fldChar w:fldCharType="end"/>
            </w:r>
            <w:r w:rsidRPr="00C0272B">
              <w:rPr>
                <w:rStyle w:val="a5"/>
                <w:noProof/>
              </w:rPr>
              <w:fldChar w:fldCharType="end"/>
            </w:r>
          </w:ins>
        </w:p>
        <w:p w:rsidR="00A26CCC" w:rsidRDefault="00A26CCC">
          <w:pPr>
            <w:pStyle w:val="11"/>
            <w:rPr>
              <w:ins w:id="66" w:author="root" w:date="2023-06-09T12:06:00Z"/>
              <w:rFonts w:eastAsiaTheme="minorEastAsia"/>
              <w:noProof/>
              <w:lang w:eastAsia="ru-RU"/>
            </w:rPr>
          </w:pPr>
          <w:ins w:id="67" w:author="root" w:date="2023-06-09T12:06:00Z">
            <w:r w:rsidRPr="00C0272B">
              <w:rPr>
                <w:rStyle w:val="a5"/>
                <w:noProof/>
              </w:rPr>
              <w:fldChar w:fldCharType="begin"/>
            </w:r>
            <w:r w:rsidRPr="00C0272B">
              <w:rPr>
                <w:rStyle w:val="a5"/>
                <w:noProof/>
              </w:rPr>
              <w:instrText xml:space="preserve"> </w:instrText>
            </w:r>
            <w:r>
              <w:rPr>
                <w:noProof/>
              </w:rPr>
              <w:instrText>HYPERLINK \l "_Toc137204804"</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Пользовательский интерфейс представляет из себя 2 части — это отображаемая часть приложения (фронтенд) -  это разработка пользовательского интерфейса и функций, которые работают на клиентской стороне веб страницы и бэкенд -  это разработка бизнес-логики приложения.</w:t>
            </w:r>
            <w:r>
              <w:rPr>
                <w:noProof/>
                <w:webHidden/>
              </w:rPr>
              <w:tab/>
            </w:r>
            <w:r>
              <w:rPr>
                <w:noProof/>
                <w:webHidden/>
              </w:rPr>
              <w:fldChar w:fldCharType="begin"/>
            </w:r>
            <w:r>
              <w:rPr>
                <w:noProof/>
                <w:webHidden/>
              </w:rPr>
              <w:instrText xml:space="preserve"> PAGEREF _Toc137204804 \h </w:instrText>
            </w:r>
            <w:r>
              <w:rPr>
                <w:noProof/>
                <w:webHidden/>
              </w:rPr>
            </w:r>
          </w:ins>
          <w:r>
            <w:rPr>
              <w:noProof/>
              <w:webHidden/>
            </w:rPr>
            <w:fldChar w:fldCharType="separate"/>
          </w:r>
          <w:ins w:id="68" w:author="root" w:date="2023-06-09T12:06:00Z">
            <w:r>
              <w:rPr>
                <w:noProof/>
                <w:webHidden/>
              </w:rPr>
              <w:t>58</w:t>
            </w:r>
            <w:r>
              <w:rPr>
                <w:noProof/>
                <w:webHidden/>
              </w:rPr>
              <w:fldChar w:fldCharType="end"/>
            </w:r>
            <w:r w:rsidRPr="00C0272B">
              <w:rPr>
                <w:rStyle w:val="a5"/>
                <w:noProof/>
              </w:rPr>
              <w:fldChar w:fldCharType="end"/>
            </w:r>
          </w:ins>
        </w:p>
        <w:p w:rsidR="00A26CCC" w:rsidRDefault="00A26CCC">
          <w:pPr>
            <w:pStyle w:val="11"/>
            <w:tabs>
              <w:tab w:val="left" w:pos="660"/>
            </w:tabs>
            <w:rPr>
              <w:ins w:id="69" w:author="root" w:date="2023-06-09T12:06:00Z"/>
              <w:rFonts w:eastAsiaTheme="minorEastAsia"/>
              <w:noProof/>
              <w:lang w:eastAsia="ru-RU"/>
            </w:rPr>
          </w:pPr>
          <w:ins w:id="70" w:author="root" w:date="2023-06-09T12:06:00Z">
            <w:r w:rsidRPr="00C0272B">
              <w:rPr>
                <w:rStyle w:val="a5"/>
                <w:noProof/>
              </w:rPr>
              <w:fldChar w:fldCharType="begin"/>
            </w:r>
            <w:r w:rsidRPr="00C0272B">
              <w:rPr>
                <w:rStyle w:val="a5"/>
                <w:noProof/>
              </w:rPr>
              <w:instrText xml:space="preserve"> </w:instrText>
            </w:r>
            <w:r>
              <w:rPr>
                <w:noProof/>
              </w:rPr>
              <w:instrText>HYPERLINK \l "_Toc137204805"</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4.3</w:t>
            </w:r>
            <w:r>
              <w:rPr>
                <w:rFonts w:eastAsiaTheme="minorEastAsia"/>
                <w:noProof/>
                <w:lang w:eastAsia="ru-RU"/>
              </w:rPr>
              <w:tab/>
            </w:r>
            <w:r w:rsidRPr="00C0272B">
              <w:rPr>
                <w:rStyle w:val="a5"/>
                <w:noProof/>
              </w:rPr>
              <w:t>Отображаемая часть интерфейса</w:t>
            </w:r>
            <w:r>
              <w:rPr>
                <w:noProof/>
                <w:webHidden/>
              </w:rPr>
              <w:tab/>
            </w:r>
            <w:r>
              <w:rPr>
                <w:noProof/>
                <w:webHidden/>
              </w:rPr>
              <w:fldChar w:fldCharType="begin"/>
            </w:r>
            <w:r>
              <w:rPr>
                <w:noProof/>
                <w:webHidden/>
              </w:rPr>
              <w:instrText xml:space="preserve"> PAGEREF _Toc137204805 \h </w:instrText>
            </w:r>
            <w:r>
              <w:rPr>
                <w:noProof/>
                <w:webHidden/>
              </w:rPr>
            </w:r>
          </w:ins>
          <w:r>
            <w:rPr>
              <w:noProof/>
              <w:webHidden/>
            </w:rPr>
            <w:fldChar w:fldCharType="separate"/>
          </w:r>
          <w:ins w:id="71" w:author="root" w:date="2023-06-09T12:06:00Z">
            <w:r>
              <w:rPr>
                <w:noProof/>
                <w:webHidden/>
              </w:rPr>
              <w:t>59</w:t>
            </w:r>
            <w:r>
              <w:rPr>
                <w:noProof/>
                <w:webHidden/>
              </w:rPr>
              <w:fldChar w:fldCharType="end"/>
            </w:r>
            <w:r w:rsidRPr="00C0272B">
              <w:rPr>
                <w:rStyle w:val="a5"/>
                <w:noProof/>
              </w:rPr>
              <w:fldChar w:fldCharType="end"/>
            </w:r>
          </w:ins>
        </w:p>
        <w:p w:rsidR="00A26CCC" w:rsidRDefault="00A26CCC">
          <w:pPr>
            <w:pStyle w:val="11"/>
            <w:tabs>
              <w:tab w:val="left" w:pos="440"/>
            </w:tabs>
            <w:rPr>
              <w:ins w:id="72" w:author="root" w:date="2023-06-09T12:06:00Z"/>
              <w:rFonts w:eastAsiaTheme="minorEastAsia"/>
              <w:noProof/>
              <w:lang w:eastAsia="ru-RU"/>
            </w:rPr>
          </w:pPr>
          <w:ins w:id="73" w:author="root" w:date="2023-06-09T12:06:00Z">
            <w:r w:rsidRPr="00C0272B">
              <w:rPr>
                <w:rStyle w:val="a5"/>
                <w:noProof/>
              </w:rPr>
              <w:fldChar w:fldCharType="begin"/>
            </w:r>
            <w:r w:rsidRPr="00C0272B">
              <w:rPr>
                <w:rStyle w:val="a5"/>
                <w:noProof/>
              </w:rPr>
              <w:instrText xml:space="preserve"> </w:instrText>
            </w:r>
            <w:r>
              <w:rPr>
                <w:noProof/>
              </w:rPr>
              <w:instrText>HYPERLINK \l "_Toc137204806"</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a.</w:t>
            </w:r>
            <w:r>
              <w:rPr>
                <w:rFonts w:eastAsiaTheme="minorEastAsia"/>
                <w:noProof/>
                <w:lang w:eastAsia="ru-RU"/>
              </w:rPr>
              <w:tab/>
            </w:r>
            <w:r w:rsidRPr="00C0272B">
              <w:rPr>
                <w:rStyle w:val="a5"/>
                <w:noProof/>
              </w:rPr>
              <w:t>Серверная часть приложения</w:t>
            </w:r>
            <w:r>
              <w:rPr>
                <w:noProof/>
                <w:webHidden/>
              </w:rPr>
              <w:tab/>
            </w:r>
            <w:r>
              <w:rPr>
                <w:noProof/>
                <w:webHidden/>
              </w:rPr>
              <w:fldChar w:fldCharType="begin"/>
            </w:r>
            <w:r>
              <w:rPr>
                <w:noProof/>
                <w:webHidden/>
              </w:rPr>
              <w:instrText xml:space="preserve"> PAGEREF _Toc137204806 \h </w:instrText>
            </w:r>
            <w:r>
              <w:rPr>
                <w:noProof/>
                <w:webHidden/>
              </w:rPr>
            </w:r>
          </w:ins>
          <w:r>
            <w:rPr>
              <w:noProof/>
              <w:webHidden/>
            </w:rPr>
            <w:fldChar w:fldCharType="separate"/>
          </w:r>
          <w:ins w:id="74" w:author="root" w:date="2023-06-09T12:06:00Z">
            <w:r>
              <w:rPr>
                <w:noProof/>
                <w:webHidden/>
              </w:rPr>
              <w:t>67</w:t>
            </w:r>
            <w:r>
              <w:rPr>
                <w:noProof/>
                <w:webHidden/>
              </w:rPr>
              <w:fldChar w:fldCharType="end"/>
            </w:r>
            <w:r w:rsidRPr="00C0272B">
              <w:rPr>
                <w:rStyle w:val="a5"/>
                <w:noProof/>
              </w:rPr>
              <w:fldChar w:fldCharType="end"/>
            </w:r>
          </w:ins>
        </w:p>
        <w:p w:rsidR="00A26CCC" w:rsidRDefault="00A26CCC">
          <w:pPr>
            <w:pStyle w:val="11"/>
            <w:tabs>
              <w:tab w:val="left" w:pos="440"/>
            </w:tabs>
            <w:rPr>
              <w:ins w:id="75" w:author="root" w:date="2023-06-09T12:06:00Z"/>
              <w:rFonts w:eastAsiaTheme="minorEastAsia"/>
              <w:noProof/>
              <w:lang w:eastAsia="ru-RU"/>
            </w:rPr>
          </w:pPr>
          <w:ins w:id="76" w:author="root" w:date="2023-06-09T12:06:00Z">
            <w:r w:rsidRPr="00C0272B">
              <w:rPr>
                <w:rStyle w:val="a5"/>
                <w:noProof/>
              </w:rPr>
              <w:fldChar w:fldCharType="begin"/>
            </w:r>
            <w:r w:rsidRPr="00C0272B">
              <w:rPr>
                <w:rStyle w:val="a5"/>
                <w:noProof/>
              </w:rPr>
              <w:instrText xml:space="preserve"> </w:instrText>
            </w:r>
            <w:r>
              <w:rPr>
                <w:noProof/>
              </w:rPr>
              <w:instrText>HYPERLINK \l "_Toc137204807"</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b.</w:t>
            </w:r>
            <w:r>
              <w:rPr>
                <w:rFonts w:eastAsiaTheme="minorEastAsia"/>
                <w:noProof/>
                <w:lang w:eastAsia="ru-RU"/>
              </w:rPr>
              <w:tab/>
            </w:r>
            <w:r w:rsidRPr="00C0272B">
              <w:rPr>
                <w:rStyle w:val="a5"/>
                <w:noProof/>
              </w:rPr>
              <w:t>Вывод по главе</w:t>
            </w:r>
            <w:r>
              <w:rPr>
                <w:noProof/>
                <w:webHidden/>
              </w:rPr>
              <w:tab/>
            </w:r>
            <w:r>
              <w:rPr>
                <w:noProof/>
                <w:webHidden/>
              </w:rPr>
              <w:fldChar w:fldCharType="begin"/>
            </w:r>
            <w:r>
              <w:rPr>
                <w:noProof/>
                <w:webHidden/>
              </w:rPr>
              <w:instrText xml:space="preserve"> PAGEREF _Toc137204807 \h </w:instrText>
            </w:r>
            <w:r>
              <w:rPr>
                <w:noProof/>
                <w:webHidden/>
              </w:rPr>
            </w:r>
          </w:ins>
          <w:r>
            <w:rPr>
              <w:noProof/>
              <w:webHidden/>
            </w:rPr>
            <w:fldChar w:fldCharType="separate"/>
          </w:r>
          <w:ins w:id="77" w:author="root" w:date="2023-06-09T12:06:00Z">
            <w:r>
              <w:rPr>
                <w:noProof/>
                <w:webHidden/>
              </w:rPr>
              <w:t>74</w:t>
            </w:r>
            <w:r>
              <w:rPr>
                <w:noProof/>
                <w:webHidden/>
              </w:rPr>
              <w:fldChar w:fldCharType="end"/>
            </w:r>
            <w:r w:rsidRPr="00C0272B">
              <w:rPr>
                <w:rStyle w:val="a5"/>
                <w:noProof/>
              </w:rPr>
              <w:fldChar w:fldCharType="end"/>
            </w:r>
          </w:ins>
        </w:p>
        <w:p w:rsidR="00A26CCC" w:rsidRDefault="00A26CCC">
          <w:pPr>
            <w:pStyle w:val="11"/>
            <w:rPr>
              <w:ins w:id="78" w:author="root" w:date="2023-06-09T12:06:00Z"/>
              <w:rFonts w:eastAsiaTheme="minorEastAsia"/>
              <w:noProof/>
              <w:lang w:eastAsia="ru-RU"/>
            </w:rPr>
          </w:pPr>
          <w:ins w:id="79" w:author="root" w:date="2023-06-09T12:06:00Z">
            <w:r w:rsidRPr="00C0272B">
              <w:rPr>
                <w:rStyle w:val="a5"/>
                <w:noProof/>
              </w:rPr>
              <w:fldChar w:fldCharType="begin"/>
            </w:r>
            <w:r w:rsidRPr="00C0272B">
              <w:rPr>
                <w:rStyle w:val="a5"/>
                <w:noProof/>
              </w:rPr>
              <w:instrText xml:space="preserve"> </w:instrText>
            </w:r>
            <w:r>
              <w:rPr>
                <w:noProof/>
              </w:rPr>
              <w:instrText>HYPERLINK \l "_Toc137204808"</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ЗАКЛЮЧЕНИЕ</w:t>
            </w:r>
            <w:r>
              <w:rPr>
                <w:noProof/>
                <w:webHidden/>
              </w:rPr>
              <w:tab/>
            </w:r>
            <w:r>
              <w:rPr>
                <w:noProof/>
                <w:webHidden/>
              </w:rPr>
              <w:fldChar w:fldCharType="begin"/>
            </w:r>
            <w:r>
              <w:rPr>
                <w:noProof/>
                <w:webHidden/>
              </w:rPr>
              <w:instrText xml:space="preserve"> PAGEREF _Toc137204808 \h </w:instrText>
            </w:r>
            <w:r>
              <w:rPr>
                <w:noProof/>
                <w:webHidden/>
              </w:rPr>
            </w:r>
          </w:ins>
          <w:r>
            <w:rPr>
              <w:noProof/>
              <w:webHidden/>
            </w:rPr>
            <w:fldChar w:fldCharType="separate"/>
          </w:r>
          <w:ins w:id="80" w:author="root" w:date="2023-06-09T12:06:00Z">
            <w:r>
              <w:rPr>
                <w:noProof/>
                <w:webHidden/>
              </w:rPr>
              <w:t>75</w:t>
            </w:r>
            <w:r>
              <w:rPr>
                <w:noProof/>
                <w:webHidden/>
              </w:rPr>
              <w:fldChar w:fldCharType="end"/>
            </w:r>
            <w:r w:rsidRPr="00C0272B">
              <w:rPr>
                <w:rStyle w:val="a5"/>
                <w:noProof/>
              </w:rPr>
              <w:fldChar w:fldCharType="end"/>
            </w:r>
          </w:ins>
        </w:p>
        <w:p w:rsidR="00A26CCC" w:rsidRDefault="00A26CCC">
          <w:pPr>
            <w:pStyle w:val="11"/>
            <w:rPr>
              <w:ins w:id="81" w:author="root" w:date="2023-06-09T12:06:00Z"/>
              <w:rFonts w:eastAsiaTheme="minorEastAsia"/>
              <w:noProof/>
              <w:lang w:eastAsia="ru-RU"/>
            </w:rPr>
          </w:pPr>
          <w:ins w:id="82" w:author="root" w:date="2023-06-09T12:06:00Z">
            <w:r w:rsidRPr="00C0272B">
              <w:rPr>
                <w:rStyle w:val="a5"/>
                <w:noProof/>
              </w:rPr>
              <w:fldChar w:fldCharType="begin"/>
            </w:r>
            <w:r w:rsidRPr="00C0272B">
              <w:rPr>
                <w:rStyle w:val="a5"/>
                <w:noProof/>
              </w:rPr>
              <w:instrText xml:space="preserve"> </w:instrText>
            </w:r>
            <w:r>
              <w:rPr>
                <w:noProof/>
              </w:rPr>
              <w:instrText>HYPERLINK \l "_Toc137204809"</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Приложение</w:t>
            </w:r>
            <w:r>
              <w:rPr>
                <w:noProof/>
                <w:webHidden/>
              </w:rPr>
              <w:tab/>
            </w:r>
            <w:r>
              <w:rPr>
                <w:noProof/>
                <w:webHidden/>
              </w:rPr>
              <w:fldChar w:fldCharType="begin"/>
            </w:r>
            <w:r>
              <w:rPr>
                <w:noProof/>
                <w:webHidden/>
              </w:rPr>
              <w:instrText xml:space="preserve"> PAGEREF _Toc137204809 \h </w:instrText>
            </w:r>
            <w:r>
              <w:rPr>
                <w:noProof/>
                <w:webHidden/>
              </w:rPr>
            </w:r>
          </w:ins>
          <w:r>
            <w:rPr>
              <w:noProof/>
              <w:webHidden/>
            </w:rPr>
            <w:fldChar w:fldCharType="separate"/>
          </w:r>
          <w:ins w:id="83" w:author="root" w:date="2023-06-09T12:06:00Z">
            <w:r>
              <w:rPr>
                <w:noProof/>
                <w:webHidden/>
              </w:rPr>
              <w:t>76</w:t>
            </w:r>
            <w:r>
              <w:rPr>
                <w:noProof/>
                <w:webHidden/>
              </w:rPr>
              <w:fldChar w:fldCharType="end"/>
            </w:r>
            <w:r w:rsidRPr="00C0272B">
              <w:rPr>
                <w:rStyle w:val="a5"/>
                <w:noProof/>
              </w:rPr>
              <w:fldChar w:fldCharType="end"/>
            </w:r>
          </w:ins>
        </w:p>
        <w:p w:rsidR="00A26CCC" w:rsidRDefault="00A26CCC">
          <w:pPr>
            <w:pStyle w:val="11"/>
            <w:rPr>
              <w:ins w:id="84" w:author="root" w:date="2023-06-09T12:06:00Z"/>
              <w:rFonts w:eastAsiaTheme="minorEastAsia"/>
              <w:noProof/>
              <w:lang w:eastAsia="ru-RU"/>
            </w:rPr>
          </w:pPr>
          <w:ins w:id="85" w:author="root" w:date="2023-06-09T12:06:00Z">
            <w:r w:rsidRPr="00C0272B">
              <w:rPr>
                <w:rStyle w:val="a5"/>
                <w:noProof/>
              </w:rPr>
              <w:fldChar w:fldCharType="begin"/>
            </w:r>
            <w:r w:rsidRPr="00C0272B">
              <w:rPr>
                <w:rStyle w:val="a5"/>
                <w:noProof/>
              </w:rPr>
              <w:instrText xml:space="preserve"> </w:instrText>
            </w:r>
            <w:r>
              <w:rPr>
                <w:noProof/>
              </w:rPr>
              <w:instrText>HYPERLINK \l "_Toc137204810"</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П.1 Ключевые слова</w:t>
            </w:r>
            <w:r>
              <w:rPr>
                <w:noProof/>
                <w:webHidden/>
              </w:rPr>
              <w:tab/>
            </w:r>
            <w:r>
              <w:rPr>
                <w:noProof/>
                <w:webHidden/>
              </w:rPr>
              <w:fldChar w:fldCharType="begin"/>
            </w:r>
            <w:r>
              <w:rPr>
                <w:noProof/>
                <w:webHidden/>
              </w:rPr>
              <w:instrText xml:space="preserve"> PAGEREF _Toc137204810 \h </w:instrText>
            </w:r>
            <w:r>
              <w:rPr>
                <w:noProof/>
                <w:webHidden/>
              </w:rPr>
            </w:r>
          </w:ins>
          <w:r>
            <w:rPr>
              <w:noProof/>
              <w:webHidden/>
            </w:rPr>
            <w:fldChar w:fldCharType="separate"/>
          </w:r>
          <w:ins w:id="86" w:author="root" w:date="2023-06-09T12:06:00Z">
            <w:r>
              <w:rPr>
                <w:noProof/>
                <w:webHidden/>
              </w:rPr>
              <w:t>76</w:t>
            </w:r>
            <w:r>
              <w:rPr>
                <w:noProof/>
                <w:webHidden/>
              </w:rPr>
              <w:fldChar w:fldCharType="end"/>
            </w:r>
            <w:r w:rsidRPr="00C0272B">
              <w:rPr>
                <w:rStyle w:val="a5"/>
                <w:noProof/>
              </w:rPr>
              <w:fldChar w:fldCharType="end"/>
            </w:r>
          </w:ins>
        </w:p>
        <w:p w:rsidR="00A26CCC" w:rsidRDefault="00A26CCC">
          <w:pPr>
            <w:pStyle w:val="11"/>
            <w:rPr>
              <w:ins w:id="87" w:author="root" w:date="2023-06-09T12:06:00Z"/>
              <w:rFonts w:eastAsiaTheme="minorEastAsia"/>
              <w:noProof/>
              <w:lang w:eastAsia="ru-RU"/>
            </w:rPr>
          </w:pPr>
          <w:ins w:id="88" w:author="root" w:date="2023-06-09T12:06:00Z">
            <w:r w:rsidRPr="00C0272B">
              <w:rPr>
                <w:rStyle w:val="a5"/>
                <w:noProof/>
              </w:rPr>
              <w:fldChar w:fldCharType="begin"/>
            </w:r>
            <w:r w:rsidRPr="00C0272B">
              <w:rPr>
                <w:rStyle w:val="a5"/>
                <w:noProof/>
              </w:rPr>
              <w:instrText xml:space="preserve"> </w:instrText>
            </w:r>
            <w:r>
              <w:rPr>
                <w:noProof/>
              </w:rPr>
              <w:instrText>HYPERLINK \l "_Toc137204811"</w:instrText>
            </w:r>
            <w:r w:rsidRPr="00C0272B">
              <w:rPr>
                <w:rStyle w:val="a5"/>
                <w:noProof/>
              </w:rPr>
              <w:instrText xml:space="preserve"> </w:instrText>
            </w:r>
            <w:r w:rsidRPr="00C0272B">
              <w:rPr>
                <w:rStyle w:val="a5"/>
                <w:noProof/>
              </w:rPr>
            </w:r>
            <w:r w:rsidRPr="00C0272B">
              <w:rPr>
                <w:rStyle w:val="a5"/>
                <w:noProof/>
              </w:rPr>
              <w:fldChar w:fldCharType="separate"/>
            </w:r>
            <w:r w:rsidRPr="00C0272B">
              <w:rPr>
                <w:rStyle w:val="a5"/>
                <w:noProof/>
              </w:rPr>
              <w:t>Список литературы</w:t>
            </w:r>
            <w:r>
              <w:rPr>
                <w:noProof/>
                <w:webHidden/>
              </w:rPr>
              <w:tab/>
            </w:r>
            <w:r>
              <w:rPr>
                <w:noProof/>
                <w:webHidden/>
              </w:rPr>
              <w:fldChar w:fldCharType="begin"/>
            </w:r>
            <w:r>
              <w:rPr>
                <w:noProof/>
                <w:webHidden/>
              </w:rPr>
              <w:instrText xml:space="preserve"> PAGEREF _Toc137204811 \h </w:instrText>
            </w:r>
            <w:r>
              <w:rPr>
                <w:noProof/>
                <w:webHidden/>
              </w:rPr>
            </w:r>
          </w:ins>
          <w:r>
            <w:rPr>
              <w:noProof/>
              <w:webHidden/>
            </w:rPr>
            <w:fldChar w:fldCharType="separate"/>
          </w:r>
          <w:ins w:id="89" w:author="root" w:date="2023-06-09T12:06:00Z">
            <w:r>
              <w:rPr>
                <w:noProof/>
                <w:webHidden/>
              </w:rPr>
              <w:t>77</w:t>
            </w:r>
            <w:r>
              <w:rPr>
                <w:noProof/>
                <w:webHidden/>
              </w:rPr>
              <w:fldChar w:fldCharType="end"/>
            </w:r>
            <w:r w:rsidRPr="00C0272B">
              <w:rPr>
                <w:rStyle w:val="a5"/>
                <w:noProof/>
              </w:rPr>
              <w:fldChar w:fldCharType="end"/>
            </w:r>
          </w:ins>
        </w:p>
        <w:p w:rsidR="00147CEB" w:rsidDel="00A26CCC" w:rsidRDefault="00147CEB">
          <w:pPr>
            <w:pStyle w:val="11"/>
            <w:rPr>
              <w:del w:id="90" w:author="root" w:date="2023-06-09T12:06:00Z"/>
              <w:rFonts w:eastAsiaTheme="minorEastAsia"/>
              <w:noProof/>
              <w:lang w:eastAsia="ru-RU"/>
            </w:rPr>
          </w:pPr>
          <w:del w:id="91" w:author="root" w:date="2023-06-09T12:06:00Z">
            <w:r w:rsidRPr="007106C6" w:rsidDel="00A26CCC">
              <w:rPr>
                <w:rStyle w:val="a5"/>
                <w:noProof/>
              </w:rPr>
              <w:delText>ВВЕДЕНИЕ</w:delText>
            </w:r>
            <w:r w:rsidDel="00A26CCC">
              <w:rPr>
                <w:noProof/>
                <w:webHidden/>
              </w:rPr>
              <w:tab/>
              <w:delText>3</w:delText>
            </w:r>
          </w:del>
        </w:p>
        <w:p w:rsidR="00147CEB" w:rsidDel="00A26CCC" w:rsidRDefault="00147CEB">
          <w:pPr>
            <w:pStyle w:val="11"/>
            <w:rPr>
              <w:del w:id="92" w:author="root" w:date="2023-06-09T12:06:00Z"/>
              <w:rFonts w:eastAsiaTheme="minorEastAsia"/>
              <w:noProof/>
              <w:lang w:eastAsia="ru-RU"/>
            </w:rPr>
          </w:pPr>
          <w:del w:id="93" w:author="root" w:date="2023-06-09T12:06:00Z">
            <w:r w:rsidRPr="007106C6" w:rsidDel="00A26CCC">
              <w:rPr>
                <w:rStyle w:val="a5"/>
                <w:noProof/>
              </w:rPr>
              <w:delText>1. ТЕХНОЛОГИЧЕСКИЙ ПРОЦЕСС ПРОИЗВОДСТВА ВИНА</w:delText>
            </w:r>
            <w:r w:rsidDel="00A26CCC">
              <w:rPr>
                <w:noProof/>
                <w:webHidden/>
              </w:rPr>
              <w:tab/>
              <w:delText>3</w:delText>
            </w:r>
          </w:del>
        </w:p>
        <w:p w:rsidR="00147CEB" w:rsidDel="00A26CCC" w:rsidRDefault="00147CEB">
          <w:pPr>
            <w:pStyle w:val="11"/>
            <w:tabs>
              <w:tab w:val="left" w:pos="660"/>
            </w:tabs>
            <w:rPr>
              <w:del w:id="94" w:author="root" w:date="2023-06-09T12:06:00Z"/>
              <w:rFonts w:eastAsiaTheme="minorEastAsia"/>
              <w:noProof/>
              <w:lang w:eastAsia="ru-RU"/>
            </w:rPr>
          </w:pPr>
          <w:del w:id="95" w:author="root" w:date="2023-06-09T12:06:00Z">
            <w:r w:rsidRPr="007106C6" w:rsidDel="00A26CCC">
              <w:rPr>
                <w:rStyle w:val="a5"/>
                <w:noProof/>
              </w:rPr>
              <w:delText>1.1. Этапы производства вина</w:delText>
            </w:r>
            <w:r w:rsidDel="00A26CCC">
              <w:rPr>
                <w:noProof/>
                <w:webHidden/>
              </w:rPr>
              <w:tab/>
              <w:delText>4</w:delText>
            </w:r>
          </w:del>
        </w:p>
        <w:p w:rsidR="00147CEB" w:rsidDel="00A26CCC" w:rsidRDefault="00147CEB">
          <w:pPr>
            <w:pStyle w:val="11"/>
            <w:rPr>
              <w:del w:id="96" w:author="root" w:date="2023-06-09T12:06:00Z"/>
              <w:rFonts w:eastAsiaTheme="minorEastAsia"/>
              <w:noProof/>
              <w:lang w:eastAsia="ru-RU"/>
            </w:rPr>
          </w:pPr>
          <w:del w:id="97" w:author="root" w:date="2023-06-09T12:06:00Z">
            <w:r w:rsidRPr="007106C6" w:rsidDel="00A26CCC">
              <w:rPr>
                <w:rStyle w:val="a5"/>
                <w:noProof/>
              </w:rPr>
              <w:delText>1.2. Влияние различных факторов на качество исходного сырья</w:delText>
            </w:r>
            <w:r w:rsidDel="00A26CCC">
              <w:rPr>
                <w:noProof/>
                <w:webHidden/>
              </w:rPr>
              <w:tab/>
              <w:delText>6</w:delText>
            </w:r>
          </w:del>
        </w:p>
        <w:p w:rsidR="00147CEB" w:rsidDel="00A26CCC" w:rsidRDefault="00147CEB">
          <w:pPr>
            <w:pStyle w:val="11"/>
            <w:rPr>
              <w:del w:id="98" w:author="root" w:date="2023-06-09T12:06:00Z"/>
              <w:rFonts w:eastAsiaTheme="minorEastAsia"/>
              <w:noProof/>
              <w:lang w:eastAsia="ru-RU"/>
            </w:rPr>
          </w:pPr>
          <w:del w:id="99" w:author="root" w:date="2023-06-09T12:06:00Z">
            <w:r w:rsidRPr="007106C6" w:rsidDel="00A26CCC">
              <w:rPr>
                <w:rStyle w:val="a5"/>
                <w:noProof/>
              </w:rPr>
              <w:delText>1.2.1. Влияние климатических факторов на виноград</w:delText>
            </w:r>
            <w:r w:rsidDel="00A26CCC">
              <w:rPr>
                <w:noProof/>
                <w:webHidden/>
              </w:rPr>
              <w:tab/>
              <w:delText>6</w:delText>
            </w:r>
          </w:del>
        </w:p>
        <w:p w:rsidR="00147CEB" w:rsidDel="00A26CCC" w:rsidRDefault="00147CEB">
          <w:pPr>
            <w:pStyle w:val="11"/>
            <w:rPr>
              <w:del w:id="100" w:author="root" w:date="2023-06-09T12:06:00Z"/>
              <w:rFonts w:eastAsiaTheme="minorEastAsia"/>
              <w:noProof/>
              <w:lang w:eastAsia="ru-RU"/>
            </w:rPr>
          </w:pPr>
          <w:del w:id="101" w:author="root" w:date="2023-06-09T12:06:00Z">
            <w:r w:rsidRPr="007106C6" w:rsidDel="00A26CCC">
              <w:rPr>
                <w:rStyle w:val="a5"/>
                <w:noProof/>
              </w:rPr>
              <w:delText>1.2.2. Влияние почвенных параметров</w:delText>
            </w:r>
            <w:r w:rsidDel="00A26CCC">
              <w:rPr>
                <w:noProof/>
                <w:webHidden/>
              </w:rPr>
              <w:tab/>
              <w:delText>9</w:delText>
            </w:r>
          </w:del>
        </w:p>
        <w:p w:rsidR="00147CEB" w:rsidDel="00A26CCC" w:rsidRDefault="00147CEB">
          <w:pPr>
            <w:pStyle w:val="11"/>
            <w:rPr>
              <w:del w:id="102" w:author="root" w:date="2023-06-09T12:06:00Z"/>
              <w:rFonts w:eastAsiaTheme="minorEastAsia"/>
              <w:noProof/>
              <w:lang w:eastAsia="ru-RU"/>
            </w:rPr>
          </w:pPr>
          <w:del w:id="103" w:author="root" w:date="2023-06-09T12:06:00Z">
            <w:r w:rsidRPr="007106C6" w:rsidDel="00A26CCC">
              <w:rPr>
                <w:rStyle w:val="a5"/>
                <w:noProof/>
              </w:rPr>
              <w:delText>1.3. Цель и постановка задач</w:delText>
            </w:r>
            <w:r w:rsidDel="00A26CCC">
              <w:rPr>
                <w:noProof/>
                <w:webHidden/>
              </w:rPr>
              <w:tab/>
              <w:delText>12</w:delText>
            </w:r>
          </w:del>
        </w:p>
        <w:p w:rsidR="00147CEB" w:rsidDel="00A26CCC" w:rsidRDefault="00147CEB">
          <w:pPr>
            <w:pStyle w:val="11"/>
            <w:rPr>
              <w:del w:id="104" w:author="root" w:date="2023-06-09T12:06:00Z"/>
              <w:rFonts w:eastAsiaTheme="minorEastAsia"/>
              <w:noProof/>
              <w:lang w:eastAsia="ru-RU"/>
            </w:rPr>
          </w:pPr>
          <w:del w:id="105" w:author="root" w:date="2023-06-09T12:06:00Z">
            <w:r w:rsidRPr="007106C6" w:rsidDel="00A26CCC">
              <w:rPr>
                <w:rStyle w:val="a5"/>
                <w:noProof/>
              </w:rPr>
              <w:delText>1.4. Выводы по главе</w:delText>
            </w:r>
            <w:r w:rsidDel="00A26CCC">
              <w:rPr>
                <w:noProof/>
                <w:webHidden/>
              </w:rPr>
              <w:tab/>
              <w:delText>12</w:delText>
            </w:r>
          </w:del>
        </w:p>
        <w:p w:rsidR="00147CEB" w:rsidDel="00A26CCC" w:rsidRDefault="00147CEB">
          <w:pPr>
            <w:pStyle w:val="11"/>
            <w:rPr>
              <w:del w:id="106" w:author="root" w:date="2023-06-09T12:06:00Z"/>
              <w:rFonts w:eastAsiaTheme="minorEastAsia"/>
              <w:noProof/>
              <w:lang w:eastAsia="ru-RU"/>
            </w:rPr>
          </w:pPr>
          <w:del w:id="107" w:author="root" w:date="2023-06-09T12:06:00Z">
            <w:r w:rsidRPr="007106C6" w:rsidDel="00A26CCC">
              <w:rPr>
                <w:rStyle w:val="a5"/>
                <w:noProof/>
              </w:rPr>
              <w:delText>2. СИСТЕМА ПРОГНОЗИРОВАНИЯ КАЧЕСТВА ИСХОДНОГО СЫРЬЯ</w:delText>
            </w:r>
            <w:r w:rsidDel="00A26CCC">
              <w:rPr>
                <w:noProof/>
                <w:webHidden/>
              </w:rPr>
              <w:tab/>
              <w:delText>13</w:delText>
            </w:r>
          </w:del>
        </w:p>
        <w:p w:rsidR="00147CEB" w:rsidDel="00A26CCC" w:rsidRDefault="00147CEB">
          <w:pPr>
            <w:pStyle w:val="11"/>
            <w:rPr>
              <w:del w:id="108" w:author="root" w:date="2023-06-09T12:06:00Z"/>
              <w:rFonts w:eastAsiaTheme="minorEastAsia"/>
              <w:noProof/>
              <w:lang w:eastAsia="ru-RU"/>
            </w:rPr>
          </w:pPr>
          <w:del w:id="109" w:author="root" w:date="2023-06-09T12:06:00Z">
            <w:r w:rsidRPr="007106C6" w:rsidDel="00A26CCC">
              <w:rPr>
                <w:rStyle w:val="a5"/>
                <w:noProof/>
              </w:rPr>
              <w:delText>2.1. Ролевая модель</w:delText>
            </w:r>
            <w:r w:rsidDel="00A26CCC">
              <w:rPr>
                <w:noProof/>
                <w:webHidden/>
              </w:rPr>
              <w:tab/>
              <w:delText>13</w:delText>
            </w:r>
          </w:del>
        </w:p>
        <w:p w:rsidR="00147CEB" w:rsidDel="00A26CCC" w:rsidRDefault="00147CEB">
          <w:pPr>
            <w:pStyle w:val="11"/>
            <w:rPr>
              <w:del w:id="110" w:author="root" w:date="2023-06-09T12:06:00Z"/>
              <w:rFonts w:eastAsiaTheme="minorEastAsia"/>
              <w:noProof/>
              <w:lang w:eastAsia="ru-RU"/>
            </w:rPr>
          </w:pPr>
          <w:del w:id="111" w:author="root" w:date="2023-06-09T12:06:00Z">
            <w:r w:rsidRPr="007106C6" w:rsidDel="00A26CCC">
              <w:rPr>
                <w:rStyle w:val="a5"/>
                <w:noProof/>
              </w:rPr>
              <w:delText>2.2. Архитектура системы прогнозирования качества исходного сырья</w:delText>
            </w:r>
            <w:r w:rsidDel="00A26CCC">
              <w:rPr>
                <w:noProof/>
                <w:webHidden/>
              </w:rPr>
              <w:tab/>
              <w:delText>14</w:delText>
            </w:r>
          </w:del>
        </w:p>
        <w:p w:rsidR="00147CEB" w:rsidDel="00A26CCC" w:rsidRDefault="00147CEB">
          <w:pPr>
            <w:pStyle w:val="11"/>
            <w:rPr>
              <w:del w:id="112" w:author="root" w:date="2023-06-09T12:06:00Z"/>
              <w:rFonts w:eastAsiaTheme="minorEastAsia"/>
              <w:noProof/>
              <w:lang w:eastAsia="ru-RU"/>
            </w:rPr>
          </w:pPr>
          <w:del w:id="113" w:author="root" w:date="2023-06-09T12:06:00Z">
            <w:r w:rsidRPr="007106C6" w:rsidDel="00A26CCC">
              <w:rPr>
                <w:rStyle w:val="a5"/>
                <w:noProof/>
              </w:rPr>
              <w:delText>2.3. Сбор данных</w:delText>
            </w:r>
            <w:r w:rsidDel="00A26CCC">
              <w:rPr>
                <w:noProof/>
                <w:webHidden/>
              </w:rPr>
              <w:tab/>
              <w:delText>16</w:delText>
            </w:r>
          </w:del>
        </w:p>
        <w:p w:rsidR="00147CEB" w:rsidDel="00A26CCC" w:rsidRDefault="00147CEB">
          <w:pPr>
            <w:pStyle w:val="11"/>
            <w:rPr>
              <w:del w:id="114" w:author="root" w:date="2023-06-09T12:06:00Z"/>
              <w:rFonts w:eastAsiaTheme="minorEastAsia"/>
              <w:noProof/>
              <w:lang w:eastAsia="ru-RU"/>
            </w:rPr>
          </w:pPr>
          <w:del w:id="115" w:author="root" w:date="2023-06-09T12:06:00Z">
            <w:r w:rsidRPr="007106C6" w:rsidDel="00A26CCC">
              <w:rPr>
                <w:rStyle w:val="a5"/>
                <w:noProof/>
              </w:rPr>
              <w:delText>2.4. Сущности</w:delText>
            </w:r>
            <w:r w:rsidDel="00A26CCC">
              <w:rPr>
                <w:noProof/>
                <w:webHidden/>
              </w:rPr>
              <w:tab/>
              <w:delText>23</w:delText>
            </w:r>
          </w:del>
        </w:p>
        <w:p w:rsidR="00147CEB" w:rsidDel="00A26CCC" w:rsidRDefault="00147CEB">
          <w:pPr>
            <w:pStyle w:val="11"/>
            <w:rPr>
              <w:del w:id="116" w:author="root" w:date="2023-06-09T12:06:00Z"/>
              <w:rFonts w:eastAsiaTheme="minorEastAsia"/>
              <w:noProof/>
              <w:lang w:eastAsia="ru-RU"/>
            </w:rPr>
          </w:pPr>
          <w:del w:id="117" w:author="root" w:date="2023-06-09T12:06:00Z">
            <w:r w:rsidRPr="007106C6" w:rsidDel="00A26CCC">
              <w:rPr>
                <w:rStyle w:val="a5"/>
                <w:noProof/>
              </w:rPr>
              <w:delText>2.5 Выводы по главе</w:delText>
            </w:r>
            <w:r w:rsidDel="00A26CCC">
              <w:rPr>
                <w:noProof/>
                <w:webHidden/>
              </w:rPr>
              <w:tab/>
              <w:delText>41</w:delText>
            </w:r>
          </w:del>
        </w:p>
        <w:p w:rsidR="00147CEB" w:rsidDel="00A26CCC" w:rsidRDefault="00147CEB">
          <w:pPr>
            <w:pStyle w:val="11"/>
            <w:rPr>
              <w:del w:id="118" w:author="root" w:date="2023-06-09T12:06:00Z"/>
              <w:rFonts w:eastAsiaTheme="minorEastAsia"/>
              <w:noProof/>
              <w:lang w:eastAsia="ru-RU"/>
            </w:rPr>
          </w:pPr>
          <w:del w:id="119" w:author="root" w:date="2023-06-09T12:06:00Z">
            <w:r w:rsidRPr="007106C6" w:rsidDel="00A26CCC">
              <w:rPr>
                <w:rStyle w:val="a5"/>
                <w:noProof/>
              </w:rPr>
              <w:delText>3. МАШИННОЕ ОБУЧЕНИЕ</w:delText>
            </w:r>
            <w:r w:rsidDel="00A26CCC">
              <w:rPr>
                <w:noProof/>
                <w:webHidden/>
              </w:rPr>
              <w:tab/>
              <w:delText>42</w:delText>
            </w:r>
          </w:del>
        </w:p>
        <w:p w:rsidR="00147CEB" w:rsidDel="00A26CCC" w:rsidRDefault="00147CEB">
          <w:pPr>
            <w:pStyle w:val="11"/>
            <w:rPr>
              <w:del w:id="120" w:author="root" w:date="2023-06-09T12:06:00Z"/>
              <w:rFonts w:eastAsiaTheme="minorEastAsia"/>
              <w:noProof/>
              <w:lang w:eastAsia="ru-RU"/>
            </w:rPr>
          </w:pPr>
          <w:del w:id="121" w:author="root" w:date="2023-06-09T12:06:00Z">
            <w:r w:rsidRPr="007106C6" w:rsidDel="00A26CCC">
              <w:rPr>
                <w:rStyle w:val="a5"/>
                <w:noProof/>
              </w:rPr>
              <w:delText>3.1 Обучение модели</w:delText>
            </w:r>
            <w:r w:rsidDel="00A26CCC">
              <w:rPr>
                <w:noProof/>
                <w:webHidden/>
              </w:rPr>
              <w:tab/>
              <w:delText>43</w:delText>
            </w:r>
          </w:del>
        </w:p>
        <w:p w:rsidR="00147CEB" w:rsidDel="00A26CCC" w:rsidRDefault="00147CEB">
          <w:pPr>
            <w:pStyle w:val="11"/>
            <w:rPr>
              <w:del w:id="122" w:author="root" w:date="2023-06-09T12:06:00Z"/>
              <w:rFonts w:eastAsiaTheme="minorEastAsia"/>
              <w:noProof/>
              <w:lang w:eastAsia="ru-RU"/>
            </w:rPr>
          </w:pPr>
          <w:del w:id="123" w:author="root" w:date="2023-06-09T12:06:00Z">
            <w:r w:rsidRPr="007106C6" w:rsidDel="00A26CCC">
              <w:rPr>
                <w:rStyle w:val="a5"/>
                <w:noProof/>
              </w:rPr>
              <w:delText>3.2 Оценка качества модели</w:delText>
            </w:r>
            <w:r w:rsidDel="00A26CCC">
              <w:rPr>
                <w:noProof/>
                <w:webHidden/>
              </w:rPr>
              <w:tab/>
              <w:delText>53</w:delText>
            </w:r>
          </w:del>
        </w:p>
        <w:p w:rsidR="00147CEB" w:rsidDel="00A26CCC" w:rsidRDefault="00147CEB">
          <w:pPr>
            <w:pStyle w:val="11"/>
            <w:rPr>
              <w:del w:id="124" w:author="root" w:date="2023-06-09T12:06:00Z"/>
              <w:rFonts w:eastAsiaTheme="minorEastAsia"/>
              <w:noProof/>
              <w:lang w:eastAsia="ru-RU"/>
            </w:rPr>
          </w:pPr>
          <w:del w:id="125" w:author="root" w:date="2023-06-09T12:06:00Z">
            <w:r w:rsidRPr="007106C6" w:rsidDel="00A26CCC">
              <w:rPr>
                <w:rStyle w:val="a5"/>
                <w:noProof/>
              </w:rPr>
              <w:delText>3.3 Сохранение модели</w:delText>
            </w:r>
            <w:r w:rsidDel="00A26CCC">
              <w:rPr>
                <w:noProof/>
                <w:webHidden/>
              </w:rPr>
              <w:tab/>
              <w:delText>58</w:delText>
            </w:r>
          </w:del>
        </w:p>
        <w:p w:rsidR="00147CEB" w:rsidDel="00A26CCC" w:rsidRDefault="00147CEB">
          <w:pPr>
            <w:pStyle w:val="11"/>
            <w:tabs>
              <w:tab w:val="left" w:pos="660"/>
            </w:tabs>
            <w:rPr>
              <w:del w:id="126" w:author="root" w:date="2023-06-09T12:06:00Z"/>
              <w:rFonts w:eastAsiaTheme="minorEastAsia"/>
              <w:noProof/>
              <w:lang w:eastAsia="ru-RU"/>
            </w:rPr>
          </w:pPr>
          <w:del w:id="127" w:author="root" w:date="2023-06-09T12:06:00Z">
            <w:r w:rsidRPr="007106C6" w:rsidDel="00A26CCC">
              <w:rPr>
                <w:rStyle w:val="a5"/>
                <w:noProof/>
              </w:rPr>
              <w:delText>3.4</w:delText>
            </w:r>
            <w:r w:rsidDel="00A26CCC">
              <w:rPr>
                <w:rFonts w:eastAsiaTheme="minorEastAsia"/>
                <w:noProof/>
                <w:lang w:eastAsia="ru-RU"/>
              </w:rPr>
              <w:tab/>
            </w:r>
            <w:r w:rsidRPr="007106C6" w:rsidDel="00A26CCC">
              <w:rPr>
                <w:rStyle w:val="a5"/>
                <w:noProof/>
              </w:rPr>
              <w:delText>Вывод по главе</w:delText>
            </w:r>
            <w:r w:rsidDel="00A26CCC">
              <w:rPr>
                <w:noProof/>
                <w:webHidden/>
              </w:rPr>
              <w:tab/>
              <w:delText>58</w:delText>
            </w:r>
          </w:del>
        </w:p>
        <w:p w:rsidR="00147CEB" w:rsidDel="00A26CCC" w:rsidRDefault="00147CEB">
          <w:pPr>
            <w:pStyle w:val="11"/>
            <w:tabs>
              <w:tab w:val="left" w:pos="440"/>
            </w:tabs>
            <w:rPr>
              <w:del w:id="128" w:author="root" w:date="2023-06-09T12:06:00Z"/>
              <w:rFonts w:eastAsiaTheme="minorEastAsia"/>
              <w:noProof/>
              <w:lang w:eastAsia="ru-RU"/>
            </w:rPr>
          </w:pPr>
          <w:del w:id="129" w:author="root" w:date="2023-06-09T12:06:00Z">
            <w:r w:rsidRPr="007106C6" w:rsidDel="00A26CCC">
              <w:rPr>
                <w:rStyle w:val="a5"/>
                <w:noProof/>
              </w:rPr>
              <w:delText>4.</w:delText>
            </w:r>
            <w:r w:rsidDel="00A26CCC">
              <w:rPr>
                <w:rFonts w:eastAsiaTheme="minorEastAsia"/>
                <w:noProof/>
                <w:lang w:eastAsia="ru-RU"/>
              </w:rPr>
              <w:tab/>
            </w:r>
            <w:r w:rsidRPr="007106C6" w:rsidDel="00A26CCC">
              <w:rPr>
                <w:rStyle w:val="a5"/>
                <w:noProof/>
              </w:rPr>
              <w:delText>Разработка пользовательского интерфейса</w:delText>
            </w:r>
            <w:r w:rsidDel="00A26CCC">
              <w:rPr>
                <w:noProof/>
                <w:webHidden/>
              </w:rPr>
              <w:tab/>
              <w:delText>59</w:delText>
            </w:r>
          </w:del>
        </w:p>
        <w:p w:rsidR="00147CEB" w:rsidDel="00A26CCC" w:rsidRDefault="00147CEB">
          <w:pPr>
            <w:pStyle w:val="11"/>
            <w:rPr>
              <w:del w:id="130" w:author="root" w:date="2023-06-09T12:06:00Z"/>
              <w:rFonts w:eastAsiaTheme="minorEastAsia"/>
              <w:noProof/>
              <w:lang w:eastAsia="ru-RU"/>
            </w:rPr>
          </w:pPr>
          <w:del w:id="131" w:author="root" w:date="2023-06-09T12:06:00Z">
            <w:r w:rsidRPr="007106C6" w:rsidDel="00A26CCC">
              <w:rPr>
                <w:rStyle w:val="a5"/>
                <w:noProof/>
              </w:rPr>
              <w:delText>4.1 Фронтенд</w:delText>
            </w:r>
            <w:r w:rsidDel="00A26CCC">
              <w:rPr>
                <w:noProof/>
                <w:webHidden/>
              </w:rPr>
              <w:tab/>
              <w:delText>60</w:delText>
            </w:r>
          </w:del>
        </w:p>
        <w:p w:rsidR="00147CEB" w:rsidDel="00A26CCC" w:rsidRDefault="00147CEB">
          <w:pPr>
            <w:pStyle w:val="11"/>
            <w:rPr>
              <w:del w:id="132" w:author="root" w:date="2023-06-09T12:06:00Z"/>
              <w:rFonts w:eastAsiaTheme="minorEastAsia"/>
              <w:noProof/>
              <w:lang w:eastAsia="ru-RU"/>
            </w:rPr>
          </w:pPr>
          <w:del w:id="133" w:author="root" w:date="2023-06-09T12:06:00Z">
            <w:r w:rsidRPr="007106C6" w:rsidDel="00A26CCC">
              <w:rPr>
                <w:rStyle w:val="a5"/>
                <w:noProof/>
              </w:rPr>
              <w:delText>4.2 Бэкенд</w:delText>
            </w:r>
            <w:r w:rsidDel="00A26CCC">
              <w:rPr>
                <w:noProof/>
                <w:webHidden/>
              </w:rPr>
              <w:tab/>
              <w:delText>69</w:delText>
            </w:r>
          </w:del>
        </w:p>
        <w:p w:rsidR="00147CEB" w:rsidDel="00A26CCC" w:rsidRDefault="00147CEB">
          <w:pPr>
            <w:pStyle w:val="11"/>
            <w:tabs>
              <w:tab w:val="left" w:pos="660"/>
            </w:tabs>
            <w:rPr>
              <w:del w:id="134" w:author="root" w:date="2023-06-09T12:06:00Z"/>
              <w:rFonts w:eastAsiaTheme="minorEastAsia"/>
              <w:noProof/>
              <w:lang w:eastAsia="ru-RU"/>
            </w:rPr>
          </w:pPr>
          <w:del w:id="135" w:author="root" w:date="2023-06-09T12:06:00Z">
            <w:r w:rsidRPr="007106C6" w:rsidDel="00A26CCC">
              <w:rPr>
                <w:rStyle w:val="a5"/>
                <w:noProof/>
              </w:rPr>
              <w:delText>4.3</w:delText>
            </w:r>
            <w:r w:rsidDel="00A26CCC">
              <w:rPr>
                <w:rFonts w:eastAsiaTheme="minorEastAsia"/>
                <w:noProof/>
                <w:lang w:eastAsia="ru-RU"/>
              </w:rPr>
              <w:tab/>
            </w:r>
            <w:r w:rsidRPr="007106C6" w:rsidDel="00A26CCC">
              <w:rPr>
                <w:rStyle w:val="a5"/>
                <w:noProof/>
              </w:rPr>
              <w:delText>Вывод по главе</w:delText>
            </w:r>
            <w:r w:rsidDel="00A26CCC">
              <w:rPr>
                <w:noProof/>
                <w:webHidden/>
              </w:rPr>
              <w:tab/>
              <w:delText>76</w:delText>
            </w:r>
          </w:del>
        </w:p>
        <w:p w:rsidR="00147CEB" w:rsidDel="00A26CCC" w:rsidRDefault="00147CEB">
          <w:pPr>
            <w:pStyle w:val="11"/>
            <w:rPr>
              <w:del w:id="136" w:author="root" w:date="2023-06-09T12:06:00Z"/>
              <w:rFonts w:eastAsiaTheme="minorEastAsia"/>
              <w:noProof/>
              <w:lang w:eastAsia="ru-RU"/>
            </w:rPr>
          </w:pPr>
          <w:del w:id="137" w:author="root" w:date="2023-06-09T12:06:00Z">
            <w:r w:rsidRPr="007106C6" w:rsidDel="00A26CCC">
              <w:rPr>
                <w:rStyle w:val="a5"/>
                <w:noProof/>
              </w:rPr>
              <w:delText>Заключение</w:delText>
            </w:r>
            <w:r w:rsidDel="00A26CCC">
              <w:rPr>
                <w:noProof/>
                <w:webHidden/>
              </w:rPr>
              <w:tab/>
              <w:delText>76</w:delText>
            </w:r>
          </w:del>
        </w:p>
        <w:p w:rsidR="00147CEB" w:rsidDel="00A26CCC" w:rsidRDefault="00147CEB">
          <w:pPr>
            <w:pStyle w:val="11"/>
            <w:rPr>
              <w:del w:id="138" w:author="root" w:date="2023-06-09T12:06:00Z"/>
              <w:rFonts w:eastAsiaTheme="minorEastAsia"/>
              <w:noProof/>
              <w:lang w:eastAsia="ru-RU"/>
            </w:rPr>
          </w:pPr>
          <w:del w:id="139" w:author="root" w:date="2023-06-09T12:06:00Z">
            <w:r w:rsidRPr="007106C6" w:rsidDel="00A26CCC">
              <w:rPr>
                <w:rStyle w:val="a5"/>
                <w:noProof/>
              </w:rPr>
              <w:delText>Приложение</w:delText>
            </w:r>
            <w:r w:rsidDel="00A26CCC">
              <w:rPr>
                <w:noProof/>
                <w:webHidden/>
              </w:rPr>
              <w:tab/>
              <w:delText>78</w:delText>
            </w:r>
          </w:del>
        </w:p>
        <w:p w:rsidR="00147CEB" w:rsidDel="00A26CCC" w:rsidRDefault="00147CEB">
          <w:pPr>
            <w:pStyle w:val="11"/>
            <w:rPr>
              <w:del w:id="140" w:author="root" w:date="2023-06-09T12:06:00Z"/>
              <w:rFonts w:eastAsiaTheme="minorEastAsia"/>
              <w:noProof/>
              <w:lang w:eastAsia="ru-RU"/>
            </w:rPr>
          </w:pPr>
          <w:del w:id="141" w:author="root" w:date="2023-06-09T12:06:00Z">
            <w:r w:rsidRPr="007106C6" w:rsidDel="00A26CCC">
              <w:rPr>
                <w:rStyle w:val="a5"/>
                <w:noProof/>
              </w:rPr>
              <w:delText>Список литературы</w:delText>
            </w:r>
            <w:r w:rsidDel="00A26CCC">
              <w:rPr>
                <w:noProof/>
                <w:webHidden/>
              </w:rPr>
              <w:tab/>
              <w:delText>79</w:delText>
            </w:r>
          </w:del>
        </w:p>
        <w:p w:rsidR="00C457D3" w:rsidRPr="00843411" w:rsidRDefault="003225DF"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bCs/>
              <w:sz w:val="28"/>
              <w:szCs w:val="28"/>
            </w:rPr>
            <w:fldChar w:fldCharType="end"/>
          </w:r>
        </w:p>
      </w:sdtContent>
    </w:sdt>
    <w:p w:rsidR="00C457D3" w:rsidRPr="00843411" w:rsidRDefault="00C457D3" w:rsidP="004F1DEC">
      <w:pPr>
        <w:spacing w:after="0" w:line="360" w:lineRule="auto"/>
        <w:ind w:firstLine="709"/>
        <w:jc w:val="both"/>
        <w:rPr>
          <w:rFonts w:ascii="Times New Roman" w:hAnsi="Times New Roman" w:cs="Times New Roman"/>
          <w:sz w:val="28"/>
          <w:szCs w:val="28"/>
        </w:rPr>
      </w:pPr>
    </w:p>
    <w:p w:rsidR="00702C6B" w:rsidRDefault="00702C6B" w:rsidP="004F1DEC">
      <w:pPr>
        <w:spacing w:after="0" w:line="360" w:lineRule="auto"/>
        <w:ind w:firstLine="709"/>
        <w:jc w:val="both"/>
        <w:rPr>
          <w:rFonts w:ascii="Times New Roman" w:hAnsi="Times New Roman" w:cs="Times New Roman"/>
          <w:sz w:val="28"/>
          <w:szCs w:val="28"/>
        </w:rPr>
      </w:pPr>
    </w:p>
    <w:p w:rsidR="0062108F" w:rsidRDefault="0062108F" w:rsidP="004F1DEC">
      <w:pPr>
        <w:spacing w:after="0" w:line="360" w:lineRule="auto"/>
        <w:ind w:firstLine="709"/>
        <w:jc w:val="both"/>
        <w:rPr>
          <w:rFonts w:ascii="Times New Roman" w:hAnsi="Times New Roman" w:cs="Times New Roman"/>
          <w:sz w:val="28"/>
          <w:szCs w:val="28"/>
        </w:rPr>
      </w:pPr>
    </w:p>
    <w:p w:rsidR="0062108F" w:rsidRDefault="0062108F" w:rsidP="004F1DEC">
      <w:pPr>
        <w:spacing w:after="0" w:line="360" w:lineRule="auto"/>
        <w:ind w:firstLine="709"/>
        <w:jc w:val="both"/>
        <w:rPr>
          <w:ins w:id="142" w:author="root" w:date="2023-06-09T12:06:00Z"/>
          <w:rFonts w:ascii="Times New Roman" w:hAnsi="Times New Roman" w:cs="Times New Roman"/>
          <w:sz w:val="28"/>
          <w:szCs w:val="28"/>
        </w:rPr>
      </w:pPr>
    </w:p>
    <w:p w:rsidR="00A26CCC" w:rsidRDefault="00A26CCC" w:rsidP="004F1DEC">
      <w:pPr>
        <w:spacing w:after="0" w:line="360" w:lineRule="auto"/>
        <w:ind w:firstLine="709"/>
        <w:jc w:val="both"/>
        <w:rPr>
          <w:ins w:id="143" w:author="root" w:date="2023-06-09T12:06:00Z"/>
          <w:rFonts w:ascii="Times New Roman" w:hAnsi="Times New Roman" w:cs="Times New Roman"/>
          <w:sz w:val="28"/>
          <w:szCs w:val="28"/>
        </w:rPr>
      </w:pPr>
    </w:p>
    <w:p w:rsidR="00A26CCC" w:rsidRDefault="00A26CCC" w:rsidP="004F1DEC">
      <w:pPr>
        <w:spacing w:after="0" w:line="360" w:lineRule="auto"/>
        <w:ind w:firstLine="709"/>
        <w:jc w:val="both"/>
        <w:rPr>
          <w:ins w:id="144" w:author="root" w:date="2023-06-09T12:06:00Z"/>
          <w:rFonts w:ascii="Times New Roman" w:hAnsi="Times New Roman" w:cs="Times New Roman"/>
          <w:sz w:val="28"/>
          <w:szCs w:val="28"/>
        </w:rPr>
      </w:pPr>
    </w:p>
    <w:p w:rsidR="00A26CCC" w:rsidRDefault="00A26CCC" w:rsidP="004F1DEC">
      <w:pPr>
        <w:spacing w:after="0" w:line="360" w:lineRule="auto"/>
        <w:ind w:firstLine="709"/>
        <w:jc w:val="both"/>
        <w:rPr>
          <w:ins w:id="145" w:author="root" w:date="2023-06-09T12:06:00Z"/>
          <w:rFonts w:ascii="Times New Roman" w:hAnsi="Times New Roman" w:cs="Times New Roman"/>
          <w:sz w:val="28"/>
          <w:szCs w:val="28"/>
        </w:rPr>
      </w:pPr>
    </w:p>
    <w:p w:rsidR="00A26CCC" w:rsidRDefault="00A26CCC" w:rsidP="004F1DEC">
      <w:pPr>
        <w:spacing w:after="0" w:line="360" w:lineRule="auto"/>
        <w:ind w:firstLine="709"/>
        <w:jc w:val="both"/>
        <w:rPr>
          <w:ins w:id="146" w:author="root" w:date="2023-06-09T12:06:00Z"/>
          <w:rFonts w:ascii="Times New Roman" w:hAnsi="Times New Roman" w:cs="Times New Roman"/>
          <w:sz w:val="28"/>
          <w:szCs w:val="28"/>
        </w:rPr>
      </w:pPr>
    </w:p>
    <w:p w:rsidR="00A26CCC" w:rsidRDefault="00A26CCC" w:rsidP="004F1DEC">
      <w:pPr>
        <w:spacing w:after="0" w:line="360" w:lineRule="auto"/>
        <w:ind w:firstLine="709"/>
        <w:jc w:val="both"/>
        <w:rPr>
          <w:ins w:id="147" w:author="root" w:date="2023-06-09T12:06:00Z"/>
          <w:rFonts w:ascii="Times New Roman" w:hAnsi="Times New Roman" w:cs="Times New Roman"/>
          <w:sz w:val="28"/>
          <w:szCs w:val="28"/>
        </w:rPr>
      </w:pPr>
    </w:p>
    <w:p w:rsidR="00A26CCC" w:rsidRDefault="00A26CCC" w:rsidP="004F1DEC">
      <w:pPr>
        <w:spacing w:after="0" w:line="360" w:lineRule="auto"/>
        <w:ind w:firstLine="709"/>
        <w:jc w:val="both"/>
        <w:rPr>
          <w:rFonts w:ascii="Times New Roman" w:hAnsi="Times New Roman" w:cs="Times New Roman"/>
          <w:sz w:val="28"/>
          <w:szCs w:val="28"/>
        </w:rPr>
      </w:pPr>
    </w:p>
    <w:p w:rsidR="0062108F" w:rsidRDefault="0062108F" w:rsidP="004F1DEC">
      <w:pPr>
        <w:spacing w:after="0" w:line="360" w:lineRule="auto"/>
        <w:ind w:firstLine="709"/>
        <w:jc w:val="both"/>
        <w:rPr>
          <w:rFonts w:ascii="Times New Roman" w:hAnsi="Times New Roman" w:cs="Times New Roman"/>
          <w:sz w:val="28"/>
          <w:szCs w:val="28"/>
        </w:rPr>
      </w:pPr>
    </w:p>
    <w:p w:rsidR="00D34786" w:rsidRPr="00843411" w:rsidRDefault="00D34786" w:rsidP="004F1DEC">
      <w:pPr>
        <w:spacing w:after="0" w:line="360" w:lineRule="auto"/>
        <w:ind w:firstLine="709"/>
        <w:jc w:val="both"/>
        <w:rPr>
          <w:rFonts w:ascii="Times New Roman" w:hAnsi="Times New Roman" w:cs="Times New Roman"/>
          <w:sz w:val="28"/>
          <w:szCs w:val="28"/>
        </w:rPr>
      </w:pPr>
    </w:p>
    <w:p w:rsidR="00C457D3" w:rsidRDefault="00BE5624" w:rsidP="00BE5624">
      <w:pPr>
        <w:pStyle w:val="1"/>
        <w:jc w:val="center"/>
        <w:rPr>
          <w:sz w:val="28"/>
          <w:szCs w:val="28"/>
        </w:rPr>
      </w:pPr>
      <w:bookmarkStart w:id="148" w:name="_Toc137041502"/>
      <w:bookmarkStart w:id="149" w:name="_Toc137204784"/>
      <w:r>
        <w:rPr>
          <w:sz w:val="28"/>
          <w:szCs w:val="28"/>
        </w:rPr>
        <w:lastRenderedPageBreak/>
        <w:t>ВВЕДЕНИЕ</w:t>
      </w:r>
      <w:bookmarkEnd w:id="148"/>
      <w:bookmarkEnd w:id="149"/>
    </w:p>
    <w:p w:rsidR="005542CA" w:rsidRPr="00070D25" w:rsidRDefault="005C2CA1"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Процесс производства вина включает в себя ряд этапов, каждый из которых играет важную роль в формировании качества итогового продукта. Анализ этих этапов и их признаков позволяет нам лучше понять, какие факторы влияет на качество и какие моменты можно оптимизировать для достижения более высоких стандартов.</w:t>
      </w:r>
    </w:p>
    <w:p w:rsidR="005C2CA1" w:rsidRPr="00070D25" w:rsidRDefault="005C2CA1"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Одним из ключевых этапов производства</w:t>
      </w:r>
      <w:r w:rsidR="00932B43" w:rsidRPr="00070D25">
        <w:rPr>
          <w:rFonts w:ascii="Times New Roman" w:hAnsi="Times New Roman" w:cs="Times New Roman"/>
          <w:sz w:val="28"/>
          <w:szCs w:val="28"/>
        </w:rPr>
        <w:t xml:space="preserve"> является поиск места для выращивания винограда и разумеется качество исходного сырья не посредственно влияет на итоговый продукт. Поиск подходящего места является важной задачей, требующей внимание к самым незначительным деталям.</w:t>
      </w:r>
    </w:p>
    <w:p w:rsidR="00932B43" w:rsidRPr="00070D25" w:rsidRDefault="00932B43"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 xml:space="preserve">В ходе анализа мы выявили несколько проблем: </w:t>
      </w:r>
      <w:r w:rsidR="002035DA" w:rsidRPr="00070D25">
        <w:rPr>
          <w:rFonts w:ascii="Times New Roman" w:hAnsi="Times New Roman" w:cs="Times New Roman"/>
          <w:sz w:val="28"/>
          <w:szCs w:val="28"/>
        </w:rPr>
        <w:t>ограниченную доступность анализа местности, сложности в оценки ее качества, а также возможность доставок и поставок</w:t>
      </w:r>
      <w:r w:rsidR="00B73734" w:rsidRPr="00070D25">
        <w:rPr>
          <w:rFonts w:ascii="Times New Roman" w:hAnsi="Times New Roman" w:cs="Times New Roman"/>
          <w:sz w:val="28"/>
          <w:szCs w:val="28"/>
        </w:rPr>
        <w:t>.</w:t>
      </w:r>
    </w:p>
    <w:p w:rsidR="00B73734" w:rsidRPr="00070D25" w:rsidRDefault="00B73734"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 xml:space="preserve">Мы разработали приложение, которая решает эти проблемы и оптимизирует процесс поиска участки. Наша система основана на использование передовых технологий, таких как машинное обучение и </w:t>
      </w:r>
      <w:r w:rsidR="00070D25" w:rsidRPr="00070D25">
        <w:rPr>
          <w:rFonts w:ascii="Times New Roman" w:hAnsi="Times New Roman" w:cs="Times New Roman"/>
          <w:sz w:val="28"/>
          <w:szCs w:val="28"/>
        </w:rPr>
        <w:t>микро сервисной архитектуры. Она позволяет эффективно сканировать местность, проводить ее анализ и оценку с помощью автоматизированных методов, а также оптимизировать логистические процессы доставки.</w:t>
      </w:r>
    </w:p>
    <w:p w:rsidR="006973F4" w:rsidRDefault="00070D25" w:rsidP="00070D25">
      <w:pPr>
        <w:pStyle w:val="a8"/>
        <w:spacing w:line="360" w:lineRule="auto"/>
        <w:ind w:left="0" w:firstLine="709"/>
        <w:rPr>
          <w:rFonts w:ascii="Times New Roman" w:hAnsi="Times New Roman" w:cs="Times New Roman"/>
          <w:sz w:val="28"/>
          <w:szCs w:val="28"/>
        </w:rPr>
      </w:pPr>
      <w:r w:rsidRPr="00070D25">
        <w:rPr>
          <w:rFonts w:ascii="Times New Roman" w:hAnsi="Times New Roman" w:cs="Times New Roman"/>
          <w:sz w:val="28"/>
          <w:szCs w:val="28"/>
        </w:rPr>
        <w:t>Наше приложение позволит предприятиями сократить время и затраты, связанные с поиском исходного сырья, а также повысить качество и конкурентоспособность своей продукции</w:t>
      </w:r>
      <w:r w:rsidR="00401858">
        <w:rPr>
          <w:rFonts w:ascii="Times New Roman" w:hAnsi="Times New Roman" w:cs="Times New Roman"/>
          <w:sz w:val="28"/>
          <w:szCs w:val="28"/>
        </w:rPr>
        <w:t>.</w:t>
      </w:r>
    </w:p>
    <w:p w:rsidR="006973F4" w:rsidRDefault="006973F4"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RDefault="00401858" w:rsidP="00070D25">
      <w:pPr>
        <w:pStyle w:val="a8"/>
        <w:spacing w:line="360" w:lineRule="auto"/>
        <w:ind w:left="0" w:firstLine="709"/>
        <w:rPr>
          <w:rFonts w:ascii="Times New Roman" w:hAnsi="Times New Roman" w:cs="Times New Roman"/>
          <w:sz w:val="28"/>
          <w:szCs w:val="28"/>
        </w:rPr>
      </w:pPr>
    </w:p>
    <w:p w:rsidR="00401858" w:rsidDel="00A26CCC" w:rsidRDefault="00401858" w:rsidP="00070D25">
      <w:pPr>
        <w:pStyle w:val="a8"/>
        <w:spacing w:line="360" w:lineRule="auto"/>
        <w:ind w:left="0" w:firstLine="709"/>
        <w:rPr>
          <w:del w:id="150" w:author="root" w:date="2023-06-09T12:06:00Z"/>
          <w:rFonts w:ascii="Times New Roman" w:hAnsi="Times New Roman" w:cs="Times New Roman"/>
          <w:sz w:val="28"/>
          <w:szCs w:val="28"/>
        </w:rPr>
      </w:pPr>
    </w:p>
    <w:p w:rsidR="00401858" w:rsidDel="00A26CCC" w:rsidRDefault="00401858" w:rsidP="00070D25">
      <w:pPr>
        <w:pStyle w:val="a8"/>
        <w:spacing w:line="360" w:lineRule="auto"/>
        <w:ind w:left="0" w:firstLine="709"/>
        <w:rPr>
          <w:del w:id="151" w:author="root" w:date="2023-06-09T12:06:00Z"/>
          <w:rFonts w:ascii="Times New Roman" w:hAnsi="Times New Roman" w:cs="Times New Roman"/>
          <w:sz w:val="28"/>
          <w:szCs w:val="28"/>
        </w:rPr>
      </w:pPr>
    </w:p>
    <w:p w:rsidR="00401858" w:rsidDel="00A26CCC" w:rsidRDefault="00401858" w:rsidP="00070D25">
      <w:pPr>
        <w:pStyle w:val="a8"/>
        <w:spacing w:line="360" w:lineRule="auto"/>
        <w:ind w:left="0" w:firstLine="709"/>
        <w:rPr>
          <w:del w:id="152" w:author="root" w:date="2023-06-09T12:06:00Z"/>
          <w:rFonts w:ascii="Times New Roman" w:hAnsi="Times New Roman" w:cs="Times New Roman"/>
          <w:sz w:val="28"/>
          <w:szCs w:val="28"/>
        </w:rPr>
      </w:pPr>
    </w:p>
    <w:p w:rsidR="00401858" w:rsidDel="00A26CCC" w:rsidRDefault="00401858" w:rsidP="00070D25">
      <w:pPr>
        <w:pStyle w:val="a8"/>
        <w:spacing w:line="360" w:lineRule="auto"/>
        <w:ind w:left="0" w:firstLine="709"/>
        <w:rPr>
          <w:del w:id="153" w:author="root" w:date="2023-06-09T12:06:00Z"/>
          <w:rFonts w:ascii="Times New Roman" w:hAnsi="Times New Roman" w:cs="Times New Roman"/>
          <w:sz w:val="28"/>
          <w:szCs w:val="28"/>
        </w:rPr>
      </w:pPr>
    </w:p>
    <w:p w:rsidR="00401858" w:rsidDel="00A26CCC" w:rsidRDefault="00401858" w:rsidP="00070D25">
      <w:pPr>
        <w:pStyle w:val="a8"/>
        <w:spacing w:line="360" w:lineRule="auto"/>
        <w:ind w:left="0" w:firstLine="709"/>
        <w:rPr>
          <w:del w:id="154" w:author="root" w:date="2023-06-09T12:06:00Z"/>
          <w:rFonts w:ascii="Times New Roman" w:hAnsi="Times New Roman" w:cs="Times New Roman"/>
          <w:sz w:val="28"/>
          <w:szCs w:val="28"/>
        </w:rPr>
      </w:pPr>
    </w:p>
    <w:p w:rsidR="00401858" w:rsidRPr="00070D25" w:rsidRDefault="00401858" w:rsidP="00070D25">
      <w:pPr>
        <w:pStyle w:val="a8"/>
        <w:spacing w:line="360" w:lineRule="auto"/>
        <w:ind w:left="0" w:firstLine="709"/>
        <w:rPr>
          <w:rFonts w:ascii="Times New Roman" w:hAnsi="Times New Roman" w:cs="Times New Roman"/>
          <w:sz w:val="28"/>
          <w:szCs w:val="28"/>
        </w:rPr>
      </w:pPr>
    </w:p>
    <w:p w:rsidR="00180EC2" w:rsidRPr="00843411" w:rsidRDefault="00A81F4D" w:rsidP="00D473CF">
      <w:pPr>
        <w:pStyle w:val="1"/>
        <w:spacing w:before="0" w:beforeAutospacing="0" w:after="0" w:afterAutospacing="0" w:line="360" w:lineRule="auto"/>
        <w:ind w:firstLine="709"/>
        <w:jc w:val="center"/>
        <w:rPr>
          <w:b w:val="0"/>
          <w:sz w:val="28"/>
          <w:szCs w:val="28"/>
        </w:rPr>
      </w:pPr>
      <w:bookmarkStart w:id="155" w:name="_Toc137041503"/>
      <w:bookmarkStart w:id="156" w:name="_Toc137204785"/>
      <w:r w:rsidRPr="00843411">
        <w:rPr>
          <w:sz w:val="28"/>
          <w:szCs w:val="28"/>
        </w:rPr>
        <w:lastRenderedPageBreak/>
        <w:t xml:space="preserve">1. </w:t>
      </w:r>
      <w:r w:rsidR="00843411">
        <w:rPr>
          <w:sz w:val="28"/>
          <w:szCs w:val="28"/>
        </w:rPr>
        <w:t>ТЕХНОЛОГИЧЕСКИЙ ПРОЦЕСС ПРОИЗВОДСТВА ВИНА</w:t>
      </w:r>
      <w:bookmarkEnd w:id="155"/>
      <w:bookmarkEnd w:id="156"/>
    </w:p>
    <w:p w:rsidR="006973F4" w:rsidRPr="00843411" w:rsidRDefault="004038D9"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Технологический процесс представляет из себя нескольких этапов</w:t>
      </w:r>
      <w:r w:rsidR="0062108F">
        <w:rPr>
          <w:rFonts w:ascii="Times New Roman" w:hAnsi="Times New Roman" w:cs="Times New Roman"/>
          <w:sz w:val="28"/>
          <w:szCs w:val="28"/>
        </w:rPr>
        <w:t>,</w:t>
      </w:r>
      <w:r w:rsidRPr="00843411">
        <w:rPr>
          <w:rFonts w:ascii="Times New Roman" w:hAnsi="Times New Roman" w:cs="Times New Roman"/>
          <w:sz w:val="28"/>
          <w:szCs w:val="28"/>
        </w:rPr>
        <w:t xml:space="preserve"> начиная от выращивани</w:t>
      </w:r>
      <w:r w:rsidR="0062108F">
        <w:rPr>
          <w:rFonts w:ascii="Times New Roman" w:hAnsi="Times New Roman" w:cs="Times New Roman"/>
          <w:sz w:val="28"/>
          <w:szCs w:val="28"/>
        </w:rPr>
        <w:t>я</w:t>
      </w:r>
      <w:r w:rsidRPr="00843411">
        <w:rPr>
          <w:rFonts w:ascii="Times New Roman" w:hAnsi="Times New Roman" w:cs="Times New Roman"/>
          <w:sz w:val="28"/>
          <w:szCs w:val="28"/>
        </w:rPr>
        <w:t xml:space="preserve"> винограда и заканчивая разлив</w:t>
      </w:r>
      <w:r w:rsidR="0062108F">
        <w:rPr>
          <w:rFonts w:ascii="Times New Roman" w:hAnsi="Times New Roman" w:cs="Times New Roman"/>
          <w:sz w:val="28"/>
          <w:szCs w:val="28"/>
        </w:rPr>
        <w:t>ом</w:t>
      </w:r>
      <w:r w:rsidRPr="00843411">
        <w:rPr>
          <w:rFonts w:ascii="Times New Roman" w:hAnsi="Times New Roman" w:cs="Times New Roman"/>
          <w:sz w:val="28"/>
          <w:szCs w:val="28"/>
        </w:rPr>
        <w:t xml:space="preserve"> вина по бутылкам</w:t>
      </w:r>
      <w:r w:rsidR="00401858">
        <w:rPr>
          <w:rFonts w:ascii="Times New Roman" w:hAnsi="Times New Roman" w:cs="Times New Roman"/>
          <w:sz w:val="28"/>
          <w:szCs w:val="28"/>
        </w:rPr>
        <w:t>.</w:t>
      </w:r>
    </w:p>
    <w:p w:rsidR="00D473CF" w:rsidRPr="006973F4" w:rsidRDefault="00A26CCC" w:rsidP="00A26CCC">
      <w:pPr>
        <w:pStyle w:val="1"/>
        <w:spacing w:before="0" w:beforeAutospacing="0" w:after="0" w:afterAutospacing="0" w:line="360" w:lineRule="auto"/>
        <w:ind w:left="1440"/>
        <w:jc w:val="center"/>
        <w:rPr>
          <w:sz w:val="28"/>
          <w:szCs w:val="28"/>
        </w:rPr>
        <w:pPrChange w:id="157" w:author="root" w:date="2023-06-09T12:06:00Z">
          <w:pPr>
            <w:pStyle w:val="1"/>
            <w:numPr>
              <w:ilvl w:val="1"/>
              <w:numId w:val="18"/>
            </w:numPr>
            <w:tabs>
              <w:tab w:val="num" w:pos="360"/>
              <w:tab w:val="num" w:pos="1440"/>
            </w:tabs>
            <w:spacing w:before="0" w:beforeAutospacing="0" w:after="0" w:afterAutospacing="0" w:line="360" w:lineRule="auto"/>
            <w:ind w:left="1440" w:hanging="720"/>
            <w:jc w:val="center"/>
          </w:pPr>
        </w:pPrChange>
      </w:pPr>
      <w:bookmarkStart w:id="158" w:name="_Toc137041504"/>
      <w:bookmarkStart w:id="159" w:name="_Toc137204786"/>
      <w:ins w:id="160" w:author="root" w:date="2023-06-09T12:06:00Z">
        <w:r>
          <w:rPr>
            <w:sz w:val="28"/>
            <w:szCs w:val="28"/>
          </w:rPr>
          <w:t>1.</w:t>
        </w:r>
      </w:ins>
      <w:del w:id="161" w:author="root" w:date="2023-06-09T12:06:00Z">
        <w:r w:rsidR="00843411" w:rsidDel="00A26CCC">
          <w:rPr>
            <w:sz w:val="28"/>
            <w:szCs w:val="28"/>
          </w:rPr>
          <w:delText>.</w:delText>
        </w:r>
      </w:del>
      <w:r w:rsidR="00843411">
        <w:rPr>
          <w:sz w:val="28"/>
          <w:szCs w:val="28"/>
        </w:rPr>
        <w:t xml:space="preserve"> </w:t>
      </w:r>
      <w:r w:rsidR="00396FBE" w:rsidRPr="00843411">
        <w:rPr>
          <w:sz w:val="28"/>
          <w:szCs w:val="28"/>
        </w:rPr>
        <w:t>Этапы производства вина</w:t>
      </w:r>
      <w:bookmarkEnd w:id="158"/>
      <w:bookmarkEnd w:id="159"/>
    </w:p>
    <w:p w:rsidR="00D473CF" w:rsidRPr="00D473CF" w:rsidRDefault="00D473CF" w:rsidP="00D473CF">
      <w:pPr>
        <w:pStyle w:val="ac"/>
      </w:pPr>
    </w:p>
    <w:p w:rsidR="00694B46" w:rsidRPr="00843411" w:rsidRDefault="00694B46"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Производство вина включает несколько основных этапов:</w:t>
      </w:r>
    </w:p>
    <w:p w:rsidR="00694B46" w:rsidRPr="00C53993" w:rsidRDefault="00702C6B" w:rsidP="008E41F0">
      <w:pPr>
        <w:pStyle w:val="ac"/>
        <w:numPr>
          <w:ilvl w:val="0"/>
          <w:numId w:val="19"/>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Сбор винограда.</w:t>
      </w:r>
      <w:r w:rsidR="00694B46" w:rsidRPr="00843411">
        <w:rPr>
          <w:rFonts w:ascii="Times New Roman" w:hAnsi="Times New Roman" w:cs="Times New Roman"/>
          <w:sz w:val="28"/>
          <w:szCs w:val="28"/>
        </w:rPr>
        <w:t xml:space="preserve"> Этот этап начинается с сбора зрелого винограда с виноградных лоз</w:t>
      </w:r>
      <w:r w:rsidR="00D86499" w:rsidRPr="00843411">
        <w:rPr>
          <w:rFonts w:ascii="Times New Roman" w:hAnsi="Times New Roman" w:cs="Times New Roman"/>
          <w:sz w:val="28"/>
          <w:szCs w:val="28"/>
        </w:rPr>
        <w:t>, сбор происходит механическим или ручным способом</w:t>
      </w:r>
      <w:r w:rsidR="00694B46" w:rsidRPr="00843411">
        <w:rPr>
          <w:rFonts w:ascii="Times New Roman" w:hAnsi="Times New Roman" w:cs="Times New Roman"/>
          <w:sz w:val="28"/>
          <w:szCs w:val="28"/>
        </w:rPr>
        <w:t>. Важно выбрать правильное время для сбора винограда, чтобы достичь оптимального баланса</w:t>
      </w:r>
      <w:r w:rsidR="00D86499" w:rsidRPr="00843411">
        <w:rPr>
          <w:rFonts w:ascii="Times New Roman" w:hAnsi="Times New Roman" w:cs="Times New Roman"/>
          <w:sz w:val="28"/>
          <w:szCs w:val="28"/>
        </w:rPr>
        <w:t xml:space="preserve"> сахара, кислотности</w:t>
      </w:r>
      <w:r w:rsidR="00694B46" w:rsidRPr="00843411">
        <w:rPr>
          <w:rFonts w:ascii="Times New Roman" w:hAnsi="Times New Roman" w:cs="Times New Roman"/>
          <w:sz w:val="28"/>
          <w:szCs w:val="28"/>
        </w:rPr>
        <w:t xml:space="preserve"> и других веществ.</w:t>
      </w:r>
      <w:r w:rsidR="00CF516D" w:rsidRPr="00843411">
        <w:rPr>
          <w:rFonts w:ascii="Times New Roman" w:hAnsi="Times New Roman" w:cs="Times New Roman"/>
          <w:sz w:val="28"/>
          <w:szCs w:val="28"/>
        </w:rPr>
        <w:t xml:space="preserve"> Сбор должен проводиться аккуратно, чтобы избежать повреждения ягод.</w:t>
      </w:r>
    </w:p>
    <w:p w:rsidR="00694B46" w:rsidRPr="00C53993" w:rsidRDefault="00702C6B" w:rsidP="008E41F0">
      <w:pPr>
        <w:pStyle w:val="ac"/>
        <w:numPr>
          <w:ilvl w:val="0"/>
          <w:numId w:val="19"/>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Дробление.</w:t>
      </w:r>
      <w:r w:rsidR="00694B46" w:rsidRPr="00843411">
        <w:rPr>
          <w:rFonts w:ascii="Times New Roman" w:hAnsi="Times New Roman" w:cs="Times New Roman"/>
          <w:sz w:val="28"/>
          <w:szCs w:val="28"/>
        </w:rPr>
        <w:t xml:space="preserve"> Собранный виноград подвергается дроблению, чтобы раздавить ягоды и освободить сок, который содержит сахара, кислоты, фенольные соединения и другие компоненты.</w:t>
      </w:r>
      <w:r w:rsidR="00CF516D" w:rsidRPr="00843411">
        <w:rPr>
          <w:rFonts w:ascii="Times New Roman" w:hAnsi="Times New Roman" w:cs="Times New Roman"/>
          <w:sz w:val="28"/>
          <w:szCs w:val="28"/>
        </w:rPr>
        <w:t xml:space="preserve"> Дробление винограда должно быть проведено таким образом, чтобы освободить сок и пульпу без нежелательных окислительных процессов.</w:t>
      </w:r>
      <w:r w:rsidR="00694B46" w:rsidRPr="00843411">
        <w:rPr>
          <w:rFonts w:ascii="Times New Roman" w:hAnsi="Times New Roman" w:cs="Times New Roman"/>
          <w:sz w:val="28"/>
          <w:szCs w:val="28"/>
        </w:rPr>
        <w:t xml:space="preserve"> </w:t>
      </w:r>
      <w:r w:rsidR="00D86499" w:rsidRPr="00843411">
        <w:rPr>
          <w:rFonts w:ascii="Times New Roman" w:hAnsi="Times New Roman" w:cs="Times New Roman"/>
          <w:sz w:val="28"/>
          <w:szCs w:val="28"/>
        </w:rPr>
        <w:t xml:space="preserve">Разделение сока от пульпы путем прессования или центрифугирования, далее пульпу охлаждают, чтобы предотвратить нежелательные ферментационные процессы. </w:t>
      </w:r>
      <w:r w:rsidR="00CF516D" w:rsidRPr="00843411">
        <w:rPr>
          <w:rFonts w:ascii="Times New Roman" w:hAnsi="Times New Roman" w:cs="Times New Roman"/>
          <w:sz w:val="28"/>
          <w:szCs w:val="28"/>
        </w:rPr>
        <w:t>Обработка пульпы должна быть выполнена с соблюдением гигиенических стандартов для предотвращения размножения микроорганизмов.</w:t>
      </w:r>
    </w:p>
    <w:p w:rsidR="00694B46" w:rsidRPr="00C53993" w:rsidRDefault="00702C6B" w:rsidP="008E41F0">
      <w:pPr>
        <w:pStyle w:val="ac"/>
        <w:numPr>
          <w:ilvl w:val="0"/>
          <w:numId w:val="19"/>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Ферментация.</w:t>
      </w:r>
      <w:r w:rsidR="00694B46" w:rsidRPr="00843411">
        <w:rPr>
          <w:rFonts w:ascii="Times New Roman" w:hAnsi="Times New Roman" w:cs="Times New Roman"/>
          <w:sz w:val="28"/>
          <w:szCs w:val="28"/>
        </w:rPr>
        <w:t xml:space="preserve"> Основной этап, во время которого сок винограда превращается в вино. Ферментация происходит благодаря действию дрожжей, которые превращают сахар в алкоголь и выделяют углекислый газ. Этот процесс может занимать от нескольких дней до нескольких недель.</w:t>
      </w:r>
      <w:r w:rsidR="00AF7F88" w:rsidRPr="00843411">
        <w:rPr>
          <w:rFonts w:ascii="Times New Roman" w:hAnsi="Times New Roman" w:cs="Times New Roman"/>
          <w:sz w:val="28"/>
          <w:szCs w:val="28"/>
        </w:rPr>
        <w:t xml:space="preserve"> Ферментация состоит из ряда этапов: добавление дрожжей в сок, контроль температуры и времени для оптимальной экстракции ароматов и цвета из винограда, регулярный анализ уровня сахара, кислотности и других параметров для контроля процесса</w:t>
      </w:r>
      <w:r w:rsidR="00CF516D" w:rsidRPr="00843411">
        <w:rPr>
          <w:rFonts w:ascii="Times New Roman" w:hAnsi="Times New Roman" w:cs="Times New Roman"/>
          <w:sz w:val="28"/>
          <w:szCs w:val="28"/>
        </w:rPr>
        <w:t xml:space="preserve">. Дрожжи, </w:t>
      </w:r>
      <w:r w:rsidR="00CF516D" w:rsidRPr="00843411">
        <w:rPr>
          <w:rFonts w:ascii="Times New Roman" w:hAnsi="Times New Roman" w:cs="Times New Roman"/>
          <w:sz w:val="28"/>
          <w:szCs w:val="28"/>
        </w:rPr>
        <w:lastRenderedPageBreak/>
        <w:t>используемые для ферментации, должны быть высокого качества и подходить для конкретного типа вина. Температура и контроль окружающей среды должны быть поддерживаемыми во время ферментации для оптимальной активности дрожжей и развития ароматов.</w:t>
      </w:r>
    </w:p>
    <w:p w:rsidR="00694B46" w:rsidRPr="00843411" w:rsidRDefault="00702C6B" w:rsidP="008E41F0">
      <w:pPr>
        <w:pStyle w:val="ac"/>
        <w:numPr>
          <w:ilvl w:val="0"/>
          <w:numId w:val="19"/>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Отжим.</w:t>
      </w:r>
      <w:r w:rsidR="00694B46" w:rsidRPr="00843411">
        <w:rPr>
          <w:rFonts w:ascii="Times New Roman" w:hAnsi="Times New Roman" w:cs="Times New Roman"/>
          <w:sz w:val="28"/>
          <w:szCs w:val="28"/>
        </w:rPr>
        <w:t xml:space="preserve"> После ферментации вино отжимают, чтобы удалить твердые остатки, такие как кожицы и </w:t>
      </w:r>
      <w:r w:rsidR="00AF7F88" w:rsidRPr="00843411">
        <w:rPr>
          <w:rFonts w:ascii="Times New Roman" w:hAnsi="Times New Roman" w:cs="Times New Roman"/>
          <w:sz w:val="28"/>
          <w:szCs w:val="28"/>
        </w:rPr>
        <w:t>семена.</w:t>
      </w:r>
      <w:r w:rsidR="00570A0F" w:rsidRPr="00843411">
        <w:rPr>
          <w:rFonts w:ascii="Times New Roman" w:hAnsi="Times New Roman" w:cs="Times New Roman"/>
          <w:sz w:val="28"/>
          <w:szCs w:val="28"/>
        </w:rPr>
        <w:t xml:space="preserve"> А также происходит отделение первого сока от осадка</w:t>
      </w:r>
      <w:r w:rsidR="00AF7F88" w:rsidRPr="00843411">
        <w:rPr>
          <w:rFonts w:ascii="Times New Roman" w:hAnsi="Times New Roman" w:cs="Times New Roman"/>
          <w:sz w:val="28"/>
          <w:szCs w:val="28"/>
        </w:rPr>
        <w:t xml:space="preserve"> и легких фракций</w:t>
      </w:r>
      <w:r w:rsidR="00570A0F" w:rsidRPr="00843411">
        <w:rPr>
          <w:rFonts w:ascii="Times New Roman" w:hAnsi="Times New Roman" w:cs="Times New Roman"/>
          <w:sz w:val="28"/>
          <w:szCs w:val="28"/>
        </w:rPr>
        <w:t>.</w:t>
      </w:r>
      <w:r w:rsidR="00694B46" w:rsidRPr="00843411">
        <w:rPr>
          <w:rFonts w:ascii="Times New Roman" w:hAnsi="Times New Roman" w:cs="Times New Roman"/>
          <w:sz w:val="28"/>
          <w:szCs w:val="28"/>
        </w:rPr>
        <w:t xml:space="preserve"> </w:t>
      </w:r>
      <w:r w:rsidR="00570A0F" w:rsidRPr="00843411">
        <w:rPr>
          <w:rFonts w:ascii="Times New Roman" w:hAnsi="Times New Roman" w:cs="Times New Roman"/>
          <w:sz w:val="28"/>
          <w:szCs w:val="28"/>
        </w:rPr>
        <w:t>В итоге получается</w:t>
      </w:r>
      <w:r w:rsidR="00694B46" w:rsidRPr="00843411">
        <w:rPr>
          <w:rFonts w:ascii="Times New Roman" w:hAnsi="Times New Roman" w:cs="Times New Roman"/>
          <w:sz w:val="28"/>
          <w:szCs w:val="28"/>
        </w:rPr>
        <w:t xml:space="preserve"> чистый винный сок.</w:t>
      </w:r>
      <w:r w:rsidR="00AF7F88" w:rsidRPr="00843411">
        <w:rPr>
          <w:rFonts w:ascii="Times New Roman" w:hAnsi="Times New Roman" w:cs="Times New Roman"/>
          <w:sz w:val="28"/>
          <w:szCs w:val="28"/>
        </w:rPr>
        <w:t xml:space="preserve"> </w:t>
      </w:r>
    </w:p>
    <w:p w:rsidR="00694B46" w:rsidRPr="00C53993" w:rsidRDefault="00702C6B" w:rsidP="008E41F0">
      <w:pPr>
        <w:pStyle w:val="ac"/>
        <w:numPr>
          <w:ilvl w:val="0"/>
          <w:numId w:val="19"/>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Брожение.</w:t>
      </w:r>
      <w:r w:rsidR="00694B46" w:rsidRPr="00843411">
        <w:rPr>
          <w:rFonts w:ascii="Times New Roman" w:hAnsi="Times New Roman" w:cs="Times New Roman"/>
          <w:sz w:val="28"/>
          <w:szCs w:val="28"/>
        </w:rPr>
        <w:t xml:space="preserve"> Вино может быть подвергнуто вторичной ферментации, известной как брожение. Во время этого процесса добавляют специальные дрожжи или сахара, чтобы создать дополнительный алкоголь и улучшить аромат и вкус вина.</w:t>
      </w:r>
    </w:p>
    <w:p w:rsidR="00694B46" w:rsidRPr="00C53993" w:rsidRDefault="00702C6B" w:rsidP="008E41F0">
      <w:pPr>
        <w:pStyle w:val="ac"/>
        <w:numPr>
          <w:ilvl w:val="0"/>
          <w:numId w:val="19"/>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Очистка и стабилизация.</w:t>
      </w:r>
      <w:r w:rsidR="00694B46" w:rsidRPr="00843411">
        <w:rPr>
          <w:rFonts w:ascii="Times New Roman" w:hAnsi="Times New Roman" w:cs="Times New Roman"/>
          <w:sz w:val="28"/>
          <w:szCs w:val="28"/>
        </w:rPr>
        <w:t xml:space="preserve"> Вино проходит процесс очистки, включающий удаление мутности, отстаивание и фильтрацию, чтобы получить ясное вино. Затем вино может быть стабилизировано с помощью различных методов для предотвращения его дальнейшей ферментации или осаждения.</w:t>
      </w:r>
      <w:r w:rsidR="00594174" w:rsidRPr="00843411">
        <w:rPr>
          <w:rFonts w:ascii="Times New Roman" w:hAnsi="Times New Roman" w:cs="Times New Roman"/>
          <w:sz w:val="28"/>
          <w:szCs w:val="28"/>
        </w:rPr>
        <w:t xml:space="preserve"> Использование подходящих фильтров и стабилизирующих агентов в соответствии с требованиями для сохранения качества вина. Длительность созревания должна быть определена в соответствии с типом вина и его п</w:t>
      </w:r>
      <w:r w:rsidR="00904C51" w:rsidRPr="00843411">
        <w:rPr>
          <w:rFonts w:ascii="Times New Roman" w:hAnsi="Times New Roman" w:cs="Times New Roman"/>
          <w:sz w:val="28"/>
          <w:szCs w:val="28"/>
        </w:rPr>
        <w:t>отенциалом для развития ароматных</w:t>
      </w:r>
      <w:r w:rsidR="00594174" w:rsidRPr="00843411">
        <w:rPr>
          <w:rFonts w:ascii="Times New Roman" w:hAnsi="Times New Roman" w:cs="Times New Roman"/>
          <w:sz w:val="28"/>
          <w:szCs w:val="28"/>
        </w:rPr>
        <w:t xml:space="preserve"> и вкусовых характеристик.</w:t>
      </w:r>
    </w:p>
    <w:p w:rsidR="00694B46" w:rsidRPr="00C53993" w:rsidRDefault="00702C6B" w:rsidP="008E41F0">
      <w:pPr>
        <w:pStyle w:val="ac"/>
        <w:numPr>
          <w:ilvl w:val="0"/>
          <w:numId w:val="19"/>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Созревание.</w:t>
      </w:r>
      <w:r w:rsidR="00694B46" w:rsidRPr="00843411">
        <w:rPr>
          <w:rFonts w:ascii="Times New Roman" w:hAnsi="Times New Roman" w:cs="Times New Roman"/>
          <w:sz w:val="28"/>
          <w:szCs w:val="28"/>
        </w:rPr>
        <w:t xml:space="preserve"> Вино может подвергаться процессу созревания в дубовых бочках или нержавеющих стальных емкостях.</w:t>
      </w:r>
      <w:r w:rsidR="00570A0F" w:rsidRPr="00843411">
        <w:rPr>
          <w:rFonts w:ascii="Times New Roman" w:hAnsi="Times New Roman" w:cs="Times New Roman"/>
          <w:sz w:val="28"/>
          <w:szCs w:val="28"/>
        </w:rPr>
        <w:t xml:space="preserve"> При необходимости смешивание вин разных сортов или партий для достижения желаемого стиля и качества.</w:t>
      </w:r>
      <w:r w:rsidR="00694B46" w:rsidRPr="00843411">
        <w:rPr>
          <w:rFonts w:ascii="Times New Roman" w:hAnsi="Times New Roman" w:cs="Times New Roman"/>
          <w:sz w:val="28"/>
          <w:szCs w:val="28"/>
        </w:rPr>
        <w:t xml:space="preserve"> В этот момент происходит слияние ароматов и смягчение вкуса вина.</w:t>
      </w:r>
      <w:r w:rsidR="00594174" w:rsidRPr="00843411">
        <w:rPr>
          <w:rFonts w:ascii="Times New Roman" w:hAnsi="Times New Roman" w:cs="Times New Roman"/>
          <w:sz w:val="28"/>
          <w:szCs w:val="28"/>
        </w:rPr>
        <w:t xml:space="preserve"> Созревание вина должно происходить в подходящих условиях, таких как правильная температура, влажность и доступность кислорода.</w:t>
      </w:r>
    </w:p>
    <w:p w:rsidR="00570A0F" w:rsidRPr="00C53993" w:rsidRDefault="00570A0F" w:rsidP="008E41F0">
      <w:pPr>
        <w:pStyle w:val="ac"/>
        <w:numPr>
          <w:ilvl w:val="0"/>
          <w:numId w:val="19"/>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Фильтрация</w:t>
      </w:r>
      <w:r w:rsidR="00702C6B" w:rsidRPr="00843411">
        <w:rPr>
          <w:rFonts w:ascii="Times New Roman" w:hAnsi="Times New Roman" w:cs="Times New Roman"/>
          <w:sz w:val="28"/>
          <w:szCs w:val="28"/>
        </w:rPr>
        <w:t>.</w:t>
      </w:r>
      <w:r w:rsidR="00694B46" w:rsidRPr="00843411">
        <w:rPr>
          <w:rFonts w:ascii="Times New Roman" w:hAnsi="Times New Roman" w:cs="Times New Roman"/>
          <w:sz w:val="28"/>
          <w:szCs w:val="28"/>
        </w:rPr>
        <w:t xml:space="preserve"> Вино проходит окончательную фильтрацию, чтобы удалить любые остатки или осадки. </w:t>
      </w:r>
    </w:p>
    <w:p w:rsidR="00694B46" w:rsidRPr="00C53993" w:rsidRDefault="00702C6B" w:rsidP="008E41F0">
      <w:pPr>
        <w:pStyle w:val="ac"/>
        <w:numPr>
          <w:ilvl w:val="0"/>
          <w:numId w:val="19"/>
        </w:numPr>
        <w:tabs>
          <w:tab w:val="num" w:pos="360"/>
        </w:tabs>
        <w:spacing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lastRenderedPageBreak/>
        <w:t>Бутилирование</w:t>
      </w:r>
      <w:proofErr w:type="spellEnd"/>
      <w:r w:rsidRPr="00843411">
        <w:rPr>
          <w:rFonts w:ascii="Times New Roman" w:hAnsi="Times New Roman" w:cs="Times New Roman"/>
          <w:sz w:val="28"/>
          <w:szCs w:val="28"/>
        </w:rPr>
        <w:t>.</w:t>
      </w:r>
      <w:r w:rsidR="00570A0F" w:rsidRPr="00843411">
        <w:rPr>
          <w:rFonts w:ascii="Times New Roman" w:hAnsi="Times New Roman" w:cs="Times New Roman"/>
          <w:sz w:val="28"/>
          <w:szCs w:val="28"/>
        </w:rPr>
        <w:t xml:space="preserve"> </w:t>
      </w:r>
      <w:r w:rsidR="00023A8E" w:rsidRPr="00843411">
        <w:rPr>
          <w:rFonts w:ascii="Times New Roman" w:hAnsi="Times New Roman" w:cs="Times New Roman"/>
          <w:sz w:val="28"/>
          <w:szCs w:val="28"/>
        </w:rPr>
        <w:t>Вина разливают в бутылки с помощью автоматических линий разлива и закрывают бутылки крышками, капсулами или пробками.</w:t>
      </w:r>
      <w:r w:rsidR="00594174" w:rsidRPr="00843411">
        <w:rPr>
          <w:rFonts w:ascii="Times New Roman" w:hAnsi="Times New Roman" w:cs="Times New Roman"/>
          <w:sz w:val="28"/>
          <w:szCs w:val="28"/>
        </w:rPr>
        <w:t xml:space="preserve"> Бутылки, используемые для упаковки вина, должны быть чистыми и без дефектов. Закрытие бутылок (пробки, крышки) должно быть надежным, чтобы предотвратить проникновение кислорода и сохранить свежесть вина.</w:t>
      </w:r>
    </w:p>
    <w:p w:rsidR="00694B46" w:rsidRPr="00843411" w:rsidRDefault="00702C6B" w:rsidP="008E41F0">
      <w:pPr>
        <w:pStyle w:val="ac"/>
        <w:numPr>
          <w:ilvl w:val="0"/>
          <w:numId w:val="19"/>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Выдержка в бутылках.</w:t>
      </w:r>
      <w:r w:rsidR="00694B46" w:rsidRPr="00843411">
        <w:rPr>
          <w:rFonts w:ascii="Times New Roman" w:hAnsi="Times New Roman" w:cs="Times New Roman"/>
          <w:sz w:val="28"/>
          <w:szCs w:val="28"/>
        </w:rPr>
        <w:t xml:space="preserve"> После </w:t>
      </w:r>
      <w:proofErr w:type="spellStart"/>
      <w:r w:rsidR="00694B46" w:rsidRPr="00843411">
        <w:rPr>
          <w:rFonts w:ascii="Times New Roman" w:hAnsi="Times New Roman" w:cs="Times New Roman"/>
          <w:sz w:val="28"/>
          <w:szCs w:val="28"/>
        </w:rPr>
        <w:t>бутилирования</w:t>
      </w:r>
      <w:proofErr w:type="spellEnd"/>
      <w:r w:rsidR="00694B46" w:rsidRPr="00843411">
        <w:rPr>
          <w:rFonts w:ascii="Times New Roman" w:hAnsi="Times New Roman" w:cs="Times New Roman"/>
          <w:sz w:val="28"/>
          <w:szCs w:val="28"/>
        </w:rPr>
        <w:t xml:space="preserve"> вино может продолжать созревание в бутылках на протяжении нескольких месяцев или даже лет, что может улучшить его качество и характер.</w:t>
      </w:r>
      <w:r w:rsidR="00594174" w:rsidRPr="00843411">
        <w:rPr>
          <w:rFonts w:ascii="Times New Roman" w:hAnsi="Times New Roman" w:cs="Times New Roman"/>
          <w:sz w:val="28"/>
          <w:szCs w:val="28"/>
        </w:rPr>
        <w:t xml:space="preserve"> Бутылки с вином должны быть хранены в правильных условиях, включая температуру, влажность и защиту от воздействия света, чтобы избежать нежелательного окисления или развития дефектов.</w:t>
      </w:r>
    </w:p>
    <w:p w:rsidR="00694B46" w:rsidRPr="00843411" w:rsidDel="00A26CCC" w:rsidRDefault="00694B46" w:rsidP="004F1DEC">
      <w:pPr>
        <w:pStyle w:val="a8"/>
        <w:spacing w:after="0" w:line="360" w:lineRule="auto"/>
        <w:ind w:left="0" w:firstLine="709"/>
        <w:jc w:val="both"/>
        <w:rPr>
          <w:del w:id="162" w:author="root" w:date="2023-06-09T12:06:00Z"/>
          <w:rFonts w:ascii="Times New Roman" w:hAnsi="Times New Roman" w:cs="Times New Roman"/>
          <w:sz w:val="28"/>
          <w:szCs w:val="28"/>
        </w:rPr>
      </w:pPr>
    </w:p>
    <w:p w:rsidR="00694B46" w:rsidRPr="00843411" w:rsidRDefault="00694B46" w:rsidP="004F1DEC">
      <w:pPr>
        <w:pStyle w:val="ac"/>
        <w:spacing w:line="360" w:lineRule="auto"/>
        <w:ind w:firstLine="709"/>
        <w:jc w:val="both"/>
        <w:rPr>
          <w:rFonts w:ascii="Times New Roman" w:hAnsi="Times New Roman" w:cs="Times New Roman"/>
          <w:sz w:val="28"/>
          <w:szCs w:val="28"/>
        </w:rPr>
      </w:pPr>
    </w:p>
    <w:p w:rsidR="00A81F4D" w:rsidRPr="00843411" w:rsidRDefault="00C53993" w:rsidP="00C53993">
      <w:pPr>
        <w:pStyle w:val="1"/>
        <w:spacing w:before="0" w:beforeAutospacing="0" w:after="0" w:afterAutospacing="0" w:line="360" w:lineRule="auto"/>
        <w:ind w:left="709"/>
        <w:jc w:val="center"/>
        <w:rPr>
          <w:sz w:val="28"/>
          <w:szCs w:val="28"/>
        </w:rPr>
      </w:pPr>
      <w:bookmarkStart w:id="163" w:name="_Toc137041505"/>
      <w:bookmarkStart w:id="164" w:name="_Toc137204787"/>
      <w:r>
        <w:rPr>
          <w:sz w:val="28"/>
          <w:szCs w:val="28"/>
        </w:rPr>
        <w:t xml:space="preserve">1.2. </w:t>
      </w:r>
      <w:r w:rsidR="00A81F4D" w:rsidRPr="00843411">
        <w:rPr>
          <w:sz w:val="28"/>
          <w:szCs w:val="28"/>
        </w:rPr>
        <w:t>Влияние различных факторов на качество исходного сырья</w:t>
      </w:r>
      <w:bookmarkEnd w:id="163"/>
      <w:bookmarkEnd w:id="164"/>
    </w:p>
    <w:p w:rsidR="00232650" w:rsidRPr="00843411" w:rsidRDefault="005E1E10" w:rsidP="00401858">
      <w:pPr>
        <w:pStyle w:val="1"/>
        <w:spacing w:before="0" w:beforeAutospacing="0" w:after="0" w:afterAutospacing="0" w:line="360" w:lineRule="auto"/>
        <w:ind w:firstLine="709"/>
        <w:jc w:val="center"/>
        <w:rPr>
          <w:sz w:val="28"/>
          <w:szCs w:val="28"/>
        </w:rPr>
      </w:pPr>
      <w:bookmarkStart w:id="165" w:name="_Toc137041506"/>
      <w:bookmarkStart w:id="166" w:name="_Toc137204788"/>
      <w:r w:rsidRPr="00843411">
        <w:rPr>
          <w:sz w:val="28"/>
          <w:szCs w:val="28"/>
        </w:rPr>
        <w:t>1.2</w:t>
      </w:r>
      <w:r w:rsidR="00232650" w:rsidRPr="00843411">
        <w:rPr>
          <w:sz w:val="28"/>
          <w:szCs w:val="28"/>
        </w:rPr>
        <w:t>.1</w:t>
      </w:r>
      <w:r w:rsidR="00C53993">
        <w:rPr>
          <w:sz w:val="28"/>
          <w:szCs w:val="28"/>
        </w:rPr>
        <w:t>.</w:t>
      </w:r>
      <w:r w:rsidR="00232650" w:rsidRPr="00843411">
        <w:rPr>
          <w:sz w:val="28"/>
          <w:szCs w:val="28"/>
        </w:rPr>
        <w:t xml:space="preserve"> Влияние климатических факторов на виноград</w:t>
      </w:r>
      <w:bookmarkEnd w:id="165"/>
      <w:bookmarkEnd w:id="166"/>
    </w:p>
    <w:p w:rsidR="005E1E10" w:rsidRPr="00843411" w:rsidRDefault="005E1E10"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Климатические факторы имеют существенное влияние на рост, качество и характеристики винограда. Различные аспекты климата, такие как температура, осадки, солнечное излучение и влажность, оказывают прямое воздействие на развитие виноградных лоз и их способность производить высококачественный виноград.</w:t>
      </w:r>
    </w:p>
    <w:p w:rsidR="00232650" w:rsidRPr="00843411" w:rsidRDefault="00232650"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Температура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Температура является одним из самых важных климатических факторов, оказывающих существенное влияние на рост и развитие виноградных лоз</w:t>
      </w:r>
      <w:r w:rsidR="00904C51" w:rsidRPr="00843411">
        <w:rPr>
          <w:sz w:val="28"/>
          <w:szCs w:val="28"/>
        </w:rPr>
        <w:t>,</w:t>
      </w:r>
      <w:r w:rsidRPr="00843411">
        <w:rPr>
          <w:sz w:val="28"/>
          <w:szCs w:val="28"/>
        </w:rPr>
        <w:t xml:space="preserve"> и качество получаемого винограда. Она играет решающую роль в развитии </w:t>
      </w:r>
      <w:proofErr w:type="spellStart"/>
      <w:r w:rsidRPr="00843411">
        <w:rPr>
          <w:sz w:val="28"/>
          <w:szCs w:val="28"/>
        </w:rPr>
        <w:t>фенолических</w:t>
      </w:r>
      <w:proofErr w:type="spellEnd"/>
      <w:r w:rsidRPr="00843411">
        <w:rPr>
          <w:sz w:val="28"/>
          <w:szCs w:val="28"/>
        </w:rPr>
        <w:t xml:space="preserve"> соединений, таких как антоцианы, танины и ароматические соединения в ягодах. Умеренные температуры способствуют нормальному развитию </w:t>
      </w:r>
      <w:proofErr w:type="spellStart"/>
      <w:r w:rsidRPr="00843411">
        <w:rPr>
          <w:sz w:val="28"/>
          <w:szCs w:val="28"/>
        </w:rPr>
        <w:t>фенолического</w:t>
      </w:r>
      <w:proofErr w:type="spellEnd"/>
      <w:r w:rsidRPr="00843411">
        <w:rPr>
          <w:sz w:val="28"/>
          <w:szCs w:val="28"/>
        </w:rPr>
        <w:t xml:space="preserve"> потенциала винограда, влияющего на цвет, структуру и аромат вина.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Теплые температуры способствуют активному фотосинтезу, что приводит к увеличению содержания сахара в ягодах. Более высокая температура </w:t>
      </w:r>
      <w:r w:rsidRPr="00843411">
        <w:rPr>
          <w:sz w:val="28"/>
          <w:szCs w:val="28"/>
        </w:rPr>
        <w:lastRenderedPageBreak/>
        <w:t>способствует накоплению более высоких уровней сахара и, следовательно, повышению потенциала алкоголя в вине. Кроме того, тепло способствует развитию ароматов в винограде, что может привести к большей сложности и интенсивности ароматического профиля вина.</w:t>
      </w:r>
    </w:p>
    <w:p w:rsidR="005E1E10" w:rsidRPr="00843411" w:rsidRDefault="005E1E1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Высокие температуры могут способствовать потере кислотности винограда. Это может привести к менее яркой и свежей кислотности в вине. Слишком высокие температуры могут вызывать стресс у виноградных лоз, что </w:t>
      </w:r>
      <w:r w:rsidR="00904C51" w:rsidRPr="00843411">
        <w:rPr>
          <w:sz w:val="28"/>
          <w:szCs w:val="28"/>
        </w:rPr>
        <w:t>приводит</w:t>
      </w:r>
      <w:r w:rsidRPr="00843411">
        <w:rPr>
          <w:sz w:val="28"/>
          <w:szCs w:val="28"/>
        </w:rPr>
        <w:t xml:space="preserve"> к проблемам с физиологическими процессами и негативно сказаться на качестве урожая. Это может включать перегрев, </w:t>
      </w:r>
      <w:proofErr w:type="spellStart"/>
      <w:r w:rsidRPr="00843411">
        <w:rPr>
          <w:sz w:val="28"/>
          <w:szCs w:val="28"/>
        </w:rPr>
        <w:t>пересушивание</w:t>
      </w:r>
      <w:proofErr w:type="spellEnd"/>
      <w:r w:rsidRPr="00843411">
        <w:rPr>
          <w:sz w:val="28"/>
          <w:szCs w:val="28"/>
        </w:rPr>
        <w:t xml:space="preserve"> почвы и повышенную потерю воды через испарение.</w:t>
      </w:r>
    </w:p>
    <w:p w:rsidR="005E1E10" w:rsidRPr="00843411" w:rsidRDefault="005E1E1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Осадки</w:t>
      </w:r>
    </w:p>
    <w:p w:rsidR="00F94B9C" w:rsidRPr="00843411" w:rsidRDefault="00BC621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Осадки</w:t>
      </w:r>
      <w:r w:rsidR="004A41F2" w:rsidRPr="00843411">
        <w:rPr>
          <w:sz w:val="28"/>
          <w:szCs w:val="28"/>
        </w:rPr>
        <w:t xml:space="preserve"> </w:t>
      </w:r>
      <w:r w:rsidR="005E1E10" w:rsidRPr="00843411">
        <w:rPr>
          <w:sz w:val="28"/>
          <w:szCs w:val="28"/>
        </w:rPr>
        <w:t>являются источником воды для раст</w:t>
      </w:r>
      <w:r w:rsidR="004A41F2" w:rsidRPr="00843411">
        <w:rPr>
          <w:sz w:val="28"/>
          <w:szCs w:val="28"/>
        </w:rPr>
        <w:t xml:space="preserve">ений, </w:t>
      </w:r>
      <w:r w:rsidR="005E1E10" w:rsidRPr="00843411">
        <w:rPr>
          <w:sz w:val="28"/>
          <w:szCs w:val="28"/>
        </w:rPr>
        <w:t>обеспечива</w:t>
      </w:r>
      <w:r w:rsidR="00F94B9C" w:rsidRPr="00843411">
        <w:rPr>
          <w:sz w:val="28"/>
          <w:szCs w:val="28"/>
        </w:rPr>
        <w:t>я</w:t>
      </w:r>
      <w:r w:rsidR="005E1E10" w:rsidRPr="00843411">
        <w:rPr>
          <w:sz w:val="28"/>
          <w:szCs w:val="28"/>
        </w:rPr>
        <w:t xml:space="preserve"> достаточное количество воды для роста и развития лоз, а также для нормального функционирования физиологических процессов, таких как фотосинтез и транспирация. Недостаток осадков м</w:t>
      </w:r>
      <w:r w:rsidR="00F94B9C" w:rsidRPr="00843411">
        <w:rPr>
          <w:sz w:val="28"/>
          <w:szCs w:val="28"/>
        </w:rPr>
        <w:t xml:space="preserve">ожет привести к дефициту воды, что в следствие приводит к </w:t>
      </w:r>
      <w:proofErr w:type="spellStart"/>
      <w:r w:rsidR="00F94B9C" w:rsidRPr="00843411">
        <w:rPr>
          <w:sz w:val="28"/>
          <w:szCs w:val="28"/>
        </w:rPr>
        <w:t>завяданию</w:t>
      </w:r>
      <w:proofErr w:type="spellEnd"/>
      <w:r w:rsidR="00F94B9C" w:rsidRPr="00843411">
        <w:rPr>
          <w:sz w:val="28"/>
          <w:szCs w:val="28"/>
        </w:rPr>
        <w:t xml:space="preserve"> винограда</w:t>
      </w:r>
      <w:r w:rsidR="005E1E10" w:rsidRPr="00843411">
        <w:rPr>
          <w:sz w:val="28"/>
          <w:szCs w:val="28"/>
        </w:rPr>
        <w:t>.</w:t>
      </w:r>
      <w:r w:rsidR="00F94B9C" w:rsidRPr="00843411">
        <w:rPr>
          <w:sz w:val="28"/>
          <w:szCs w:val="28"/>
        </w:rPr>
        <w:t xml:space="preserve"> Однако наоборот и</w:t>
      </w:r>
      <w:r w:rsidR="005E1E10" w:rsidRPr="00843411">
        <w:rPr>
          <w:sz w:val="28"/>
          <w:szCs w:val="28"/>
        </w:rPr>
        <w:t>нтенсивные осадки могут вызвать размывание почвы</w:t>
      </w:r>
      <w:r w:rsidR="00F94B9C" w:rsidRPr="00843411">
        <w:rPr>
          <w:sz w:val="28"/>
          <w:szCs w:val="28"/>
        </w:rPr>
        <w:t xml:space="preserve">, </w:t>
      </w:r>
      <w:r w:rsidR="005E1E10" w:rsidRPr="00843411">
        <w:rPr>
          <w:sz w:val="28"/>
          <w:szCs w:val="28"/>
        </w:rPr>
        <w:t xml:space="preserve">что может привести к потере питательных веществ и нежелательному смещению почвенных слоев. Это </w:t>
      </w:r>
      <w:r w:rsidRPr="00843411">
        <w:rPr>
          <w:sz w:val="28"/>
          <w:szCs w:val="28"/>
        </w:rPr>
        <w:t>негативно сказывается на питательное состояние</w:t>
      </w:r>
      <w:r w:rsidR="005E1E10" w:rsidRPr="00843411">
        <w:rPr>
          <w:sz w:val="28"/>
          <w:szCs w:val="28"/>
        </w:rPr>
        <w:t xml:space="preserve"> виноградных лоз и</w:t>
      </w:r>
      <w:r w:rsidR="00F94B9C" w:rsidRPr="00843411">
        <w:rPr>
          <w:sz w:val="28"/>
          <w:szCs w:val="28"/>
        </w:rPr>
        <w:t xml:space="preserve"> качестве получаемого винограда. Также частые осадки создают благоприятные условия для развития грибковых инфекций, таких как мучнистая роса, серая гниль и </w:t>
      </w:r>
      <w:proofErr w:type="spellStart"/>
      <w:r w:rsidR="00F94B9C" w:rsidRPr="00843411">
        <w:rPr>
          <w:sz w:val="28"/>
          <w:szCs w:val="28"/>
        </w:rPr>
        <w:t>ботритис</w:t>
      </w:r>
      <w:proofErr w:type="spellEnd"/>
      <w:r w:rsidR="00F94B9C" w:rsidRPr="00843411">
        <w:rPr>
          <w:sz w:val="28"/>
          <w:szCs w:val="28"/>
        </w:rPr>
        <w:t>. Эти заболевания могут повредить виноградные лозы и ягоды, снизить урожайность и качество винограда.</w:t>
      </w:r>
    </w:p>
    <w:p w:rsidR="00232650" w:rsidRPr="00843411" w:rsidRDefault="00232650" w:rsidP="004F1DEC">
      <w:pPr>
        <w:spacing w:after="0" w:line="360" w:lineRule="auto"/>
        <w:ind w:firstLine="709"/>
        <w:jc w:val="both"/>
        <w:rPr>
          <w:rFonts w:ascii="Times New Roman" w:hAnsi="Times New Roman" w:cs="Times New Roman"/>
          <w:b/>
          <w:sz w:val="28"/>
          <w:szCs w:val="28"/>
          <w:lang w:eastAsia="ru-RU"/>
        </w:rPr>
      </w:pPr>
      <w:r w:rsidRPr="00843411">
        <w:rPr>
          <w:rFonts w:ascii="Times New Roman" w:hAnsi="Times New Roman" w:cs="Times New Roman"/>
          <w:b/>
          <w:sz w:val="28"/>
          <w:szCs w:val="28"/>
          <w:lang w:eastAsia="ru-RU"/>
        </w:rPr>
        <w:t>Ветровой режим</w:t>
      </w:r>
    </w:p>
    <w:p w:rsidR="002D0FC4" w:rsidRPr="00843411" w:rsidRDefault="002D0FC4"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Умеренный ветер способствует хорошей вентиляции виноградных лоз, что помогает предотвратить скопление влаги и уменьшить риск развития заболеваний.</w:t>
      </w:r>
      <w:r w:rsidR="000B29C6" w:rsidRPr="00843411">
        <w:rPr>
          <w:rFonts w:ascii="Times New Roman" w:hAnsi="Times New Roman" w:cs="Times New Roman"/>
          <w:sz w:val="28"/>
          <w:szCs w:val="28"/>
          <w:lang w:eastAsia="ru-RU"/>
        </w:rPr>
        <w:t xml:space="preserve"> Также же он может способствовать равномерному созреванию ягод винограда</w:t>
      </w:r>
      <w:r w:rsidR="0087504E" w:rsidRPr="00843411">
        <w:rPr>
          <w:rFonts w:ascii="Times New Roman" w:hAnsi="Times New Roman" w:cs="Times New Roman"/>
          <w:sz w:val="28"/>
          <w:szCs w:val="28"/>
          <w:lang w:eastAsia="ru-RU"/>
        </w:rPr>
        <w:t>,</w:t>
      </w:r>
      <w:r w:rsidR="000B29C6" w:rsidRPr="00843411">
        <w:rPr>
          <w:rFonts w:ascii="Times New Roman" w:hAnsi="Times New Roman" w:cs="Times New Roman"/>
          <w:sz w:val="28"/>
          <w:szCs w:val="28"/>
          <w:lang w:eastAsia="ru-RU"/>
        </w:rPr>
        <w:t xml:space="preserve"> стимулировать их развитие и способствовать накоплению сахаров и ароматов.</w:t>
      </w:r>
    </w:p>
    <w:p w:rsidR="002D0FC4" w:rsidRPr="00843411" w:rsidRDefault="004A4D68"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lastRenderedPageBreak/>
        <w:t>Однако с</w:t>
      </w:r>
      <w:r w:rsidR="002D0FC4" w:rsidRPr="00843411">
        <w:rPr>
          <w:rFonts w:ascii="Times New Roman" w:hAnsi="Times New Roman" w:cs="Times New Roman"/>
          <w:sz w:val="28"/>
          <w:szCs w:val="28"/>
          <w:lang w:eastAsia="ru-RU"/>
        </w:rPr>
        <w:t>ильные ветра могут иметь разрушительное воздействие на виноградные лозы. Они могут сломать и повредить лозы, листья и кисти с ягодами, что приведет к потере урожая и повреждению растений.</w:t>
      </w:r>
      <w:r w:rsidR="00BC6217" w:rsidRPr="00843411">
        <w:rPr>
          <w:rFonts w:ascii="Times New Roman" w:hAnsi="Times New Roman" w:cs="Times New Roman"/>
          <w:sz w:val="28"/>
          <w:szCs w:val="28"/>
          <w:lang w:eastAsia="ru-RU"/>
        </w:rPr>
        <w:t xml:space="preserve"> Также</w:t>
      </w:r>
      <w:r w:rsidR="002D0FC4" w:rsidRPr="00843411">
        <w:rPr>
          <w:rFonts w:ascii="Times New Roman" w:hAnsi="Times New Roman" w:cs="Times New Roman"/>
          <w:sz w:val="28"/>
          <w:szCs w:val="28"/>
          <w:lang w:eastAsia="ru-RU"/>
        </w:rPr>
        <w:t xml:space="preserve"> </w:t>
      </w:r>
      <w:r w:rsidRPr="00843411">
        <w:rPr>
          <w:rFonts w:ascii="Times New Roman" w:hAnsi="Times New Roman" w:cs="Times New Roman"/>
          <w:sz w:val="28"/>
          <w:szCs w:val="28"/>
          <w:lang w:eastAsia="ru-RU"/>
        </w:rPr>
        <w:t xml:space="preserve">постоянные ветры могут вызывать ускоренное испарение влаги с поверхности ягод и повышенную потерю влаги, что </w:t>
      </w:r>
      <w:r w:rsidR="00BC6217" w:rsidRPr="00843411">
        <w:rPr>
          <w:rFonts w:ascii="Times New Roman" w:hAnsi="Times New Roman" w:cs="Times New Roman"/>
          <w:sz w:val="28"/>
          <w:szCs w:val="28"/>
          <w:lang w:eastAsia="ru-RU"/>
        </w:rPr>
        <w:t>негативно отражается качество и сохранность урожая</w:t>
      </w:r>
      <w:r w:rsidRPr="00843411">
        <w:rPr>
          <w:rFonts w:ascii="Times New Roman" w:hAnsi="Times New Roman" w:cs="Times New Roman"/>
          <w:sz w:val="28"/>
          <w:szCs w:val="28"/>
          <w:lang w:eastAsia="ru-RU"/>
        </w:rPr>
        <w:t xml:space="preserve">. </w:t>
      </w:r>
    </w:p>
    <w:p w:rsidR="002D0FC4" w:rsidRPr="00843411" w:rsidRDefault="002E6B6D"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 xml:space="preserve">Из положительного ветер </w:t>
      </w:r>
      <w:r w:rsidR="0075709C" w:rsidRPr="00843411">
        <w:rPr>
          <w:rFonts w:ascii="Times New Roman" w:hAnsi="Times New Roman" w:cs="Times New Roman"/>
          <w:sz w:val="28"/>
          <w:szCs w:val="28"/>
          <w:lang w:eastAsia="ru-RU"/>
        </w:rPr>
        <w:t>помогает с переносом</w:t>
      </w:r>
      <w:r w:rsidR="002D0FC4" w:rsidRPr="00843411">
        <w:rPr>
          <w:rFonts w:ascii="Times New Roman" w:hAnsi="Times New Roman" w:cs="Times New Roman"/>
          <w:sz w:val="28"/>
          <w:szCs w:val="28"/>
          <w:lang w:eastAsia="ru-RU"/>
        </w:rPr>
        <w:t xml:space="preserve"> пыльцы между цветками виногра</w:t>
      </w:r>
      <w:r w:rsidR="0075709C" w:rsidRPr="00843411">
        <w:rPr>
          <w:rFonts w:ascii="Times New Roman" w:hAnsi="Times New Roman" w:cs="Times New Roman"/>
          <w:sz w:val="28"/>
          <w:szCs w:val="28"/>
          <w:lang w:eastAsia="ru-RU"/>
        </w:rPr>
        <w:t>дной лозы, что способствует опылению и оплодотворению</w:t>
      </w:r>
      <w:r w:rsidR="002D0FC4" w:rsidRPr="00843411">
        <w:rPr>
          <w:rFonts w:ascii="Times New Roman" w:hAnsi="Times New Roman" w:cs="Times New Roman"/>
          <w:sz w:val="28"/>
          <w:szCs w:val="28"/>
          <w:lang w:eastAsia="ru-RU"/>
        </w:rPr>
        <w:t xml:space="preserve"> цветков, что является важным этапом формирования ягод. Недостаток ветра или его чрезмерное воздействие могут оказывать негативное влияние на процесс опыления и, как следствие, на качество урожая.</w:t>
      </w: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Освещение</w:t>
      </w:r>
    </w:p>
    <w:p w:rsidR="0070680D" w:rsidRPr="00843411" w:rsidRDefault="0070680D"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Солнце является источником энергии для фотосинтеза, процесса, при котором виноградные лозы преобразуют световую в химическую энергию, необходимую для роста и развития. Благодаря солнечному свету виноградные лозы могут производить и накапливать питат</w:t>
      </w:r>
      <w:r w:rsidR="0075709C" w:rsidRPr="00843411">
        <w:rPr>
          <w:sz w:val="28"/>
          <w:szCs w:val="28"/>
        </w:rPr>
        <w:t>ельные вещества, включая сахара и</w:t>
      </w:r>
      <w:r w:rsidRPr="00843411">
        <w:rPr>
          <w:sz w:val="28"/>
          <w:szCs w:val="28"/>
        </w:rPr>
        <w:t xml:space="preserve"> кислоты.</w:t>
      </w:r>
      <w:r w:rsidR="002F3919" w:rsidRPr="00843411">
        <w:rPr>
          <w:sz w:val="28"/>
          <w:szCs w:val="28"/>
        </w:rPr>
        <w:t xml:space="preserve"> Это приводит к достижению оптимальной зрелости ягод, и также это влияет на ароматическую контрастность винограда.</w:t>
      </w:r>
    </w:p>
    <w:p w:rsidR="0070680D" w:rsidRPr="00843411" w:rsidRDefault="0070680D"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Солнечное освещение влияет на развитие фенольных соединений, таких как антоцианы и танины, которые отвечают за цветовую интенсивность и структуру вина. Умеренные уровни солнечного света способствуют образованию богатого цвета и структуры.</w:t>
      </w:r>
    </w:p>
    <w:p w:rsidR="0070680D" w:rsidRPr="00843411" w:rsidRDefault="0085498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Солнце</w:t>
      </w:r>
      <w:r w:rsidR="0070680D" w:rsidRPr="00843411">
        <w:rPr>
          <w:sz w:val="28"/>
          <w:szCs w:val="28"/>
        </w:rPr>
        <w:t xml:space="preserve"> играет важную роль в процессе созревания виноградных лоз и формировании их зрелости. Умеренное солнечное излучение способствует достижению оптимальной зрелости ягод, влияющей на качество вина.</w:t>
      </w:r>
    </w:p>
    <w:p w:rsidR="00854989" w:rsidRDefault="002F3919" w:rsidP="004F1DEC">
      <w:pPr>
        <w:pStyle w:val="a4"/>
        <w:shd w:val="clear" w:color="auto" w:fill="FFFFFF"/>
        <w:spacing w:before="0" w:beforeAutospacing="0" w:after="0" w:afterAutospacing="0" w:line="360" w:lineRule="auto"/>
        <w:ind w:firstLine="709"/>
        <w:jc w:val="both"/>
        <w:rPr>
          <w:ins w:id="167" w:author="root" w:date="2023-06-09T12:07:00Z"/>
          <w:sz w:val="28"/>
          <w:szCs w:val="28"/>
        </w:rPr>
      </w:pPr>
      <w:r w:rsidRPr="00843411">
        <w:rPr>
          <w:sz w:val="28"/>
          <w:szCs w:val="28"/>
        </w:rPr>
        <w:t>Стоит отметить, что с</w:t>
      </w:r>
      <w:r w:rsidR="00854989" w:rsidRPr="00843411">
        <w:rPr>
          <w:sz w:val="28"/>
          <w:szCs w:val="28"/>
        </w:rPr>
        <w:t>олнечное излучение</w:t>
      </w:r>
      <w:r w:rsidRPr="00843411">
        <w:rPr>
          <w:sz w:val="28"/>
          <w:szCs w:val="28"/>
        </w:rPr>
        <w:t xml:space="preserve"> имеет дезинфицирующий эффект и уменьшает влажность на лозах и в окружающей среде, что создает менее благоприятные условия для развития болезней, что соответственно уменьшает риск их появления.</w:t>
      </w:r>
    </w:p>
    <w:p w:rsidR="00A26CCC" w:rsidRPr="00843411" w:rsidRDefault="00A26CCC" w:rsidP="004F1DEC">
      <w:pPr>
        <w:pStyle w:val="a4"/>
        <w:shd w:val="clear" w:color="auto" w:fill="FFFFFF"/>
        <w:spacing w:before="0" w:beforeAutospacing="0" w:after="0" w:afterAutospacing="0" w:line="360" w:lineRule="auto"/>
        <w:ind w:firstLine="709"/>
        <w:jc w:val="both"/>
        <w:rPr>
          <w:sz w:val="28"/>
          <w:szCs w:val="28"/>
        </w:rPr>
      </w:pP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lastRenderedPageBreak/>
        <w:t>Давление</w:t>
      </w:r>
    </w:p>
    <w:p w:rsidR="00854989" w:rsidRPr="00843411" w:rsidRDefault="00854989"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Изменения давления </w:t>
      </w:r>
      <w:r w:rsidR="0051010C" w:rsidRPr="00843411">
        <w:rPr>
          <w:sz w:val="28"/>
          <w:szCs w:val="28"/>
        </w:rPr>
        <w:t>связано</w:t>
      </w:r>
      <w:r w:rsidRPr="00843411">
        <w:rPr>
          <w:sz w:val="28"/>
          <w:szCs w:val="28"/>
        </w:rPr>
        <w:t xml:space="preserve"> с изменениями погоды и климатическими условиями. Например, снижение атмосферного давления может быть связано с приближением низкого давления и изменениями погоды, такими как дожди, штормы или ветреные условия. Эти изменения </w:t>
      </w:r>
      <w:r w:rsidR="0051010C" w:rsidRPr="00843411">
        <w:rPr>
          <w:sz w:val="28"/>
          <w:szCs w:val="28"/>
        </w:rPr>
        <w:t>оказывают</w:t>
      </w:r>
      <w:r w:rsidRPr="00843411">
        <w:rPr>
          <w:sz w:val="28"/>
          <w:szCs w:val="28"/>
        </w:rPr>
        <w:t xml:space="preserve"> влияние на уровень осадков, температуру и влажность, что в свою очередь </w:t>
      </w:r>
      <w:r w:rsidR="0051010C" w:rsidRPr="00843411">
        <w:rPr>
          <w:sz w:val="28"/>
          <w:szCs w:val="28"/>
        </w:rPr>
        <w:t>влияет</w:t>
      </w:r>
      <w:r w:rsidRPr="00843411">
        <w:rPr>
          <w:sz w:val="28"/>
          <w:szCs w:val="28"/>
        </w:rPr>
        <w:t xml:space="preserve"> на рост и развитие винограда.</w:t>
      </w:r>
    </w:p>
    <w:p w:rsidR="002E3C37" w:rsidRDefault="002E3C3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Низкое давление означает и низкое содержание кислорода, что в свою очередь влияет на метаболические процессы и зрелость ягод.</w:t>
      </w:r>
    </w:p>
    <w:p w:rsidR="00C53993" w:rsidRPr="00843411" w:rsidRDefault="00C53993" w:rsidP="004F1DEC">
      <w:pPr>
        <w:pStyle w:val="a4"/>
        <w:shd w:val="clear" w:color="auto" w:fill="FFFFFF"/>
        <w:spacing w:before="0" w:beforeAutospacing="0" w:after="0" w:afterAutospacing="0" w:line="360" w:lineRule="auto"/>
        <w:ind w:firstLine="709"/>
        <w:jc w:val="both"/>
        <w:rPr>
          <w:sz w:val="28"/>
          <w:szCs w:val="28"/>
        </w:rPr>
      </w:pPr>
    </w:p>
    <w:p w:rsidR="00232650" w:rsidRPr="00843411" w:rsidRDefault="00232650"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Влажность</w:t>
      </w:r>
    </w:p>
    <w:p w:rsidR="002E3C37" w:rsidRPr="00843411" w:rsidRDefault="002D0FC4"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Продолжительные периоды высокой влажности </w:t>
      </w:r>
      <w:r w:rsidR="00843A89" w:rsidRPr="00843411">
        <w:rPr>
          <w:sz w:val="28"/>
          <w:szCs w:val="28"/>
        </w:rPr>
        <w:t>создают</w:t>
      </w:r>
      <w:r w:rsidRPr="00843411">
        <w:rPr>
          <w:sz w:val="28"/>
          <w:szCs w:val="28"/>
        </w:rPr>
        <w:t xml:space="preserve"> риск для винограда, поэтому контроль и поддержание оптимальных условий влажности является важным аспектом виноделия.</w:t>
      </w:r>
      <w:r w:rsidR="002E3C37" w:rsidRPr="00843411">
        <w:rPr>
          <w:sz w:val="28"/>
          <w:szCs w:val="28"/>
        </w:rPr>
        <w:t xml:space="preserve"> Так влажность оказывает воздействие на процесс созревания винограда, большое количество влаги препятствует испарению воды с поверхности ягод</w:t>
      </w:r>
      <w:r w:rsidR="00F0580B" w:rsidRPr="00843411">
        <w:rPr>
          <w:sz w:val="28"/>
          <w:szCs w:val="28"/>
        </w:rPr>
        <w:t>. Также необходимо регулировать количество полива в зависимости от уровня влаги</w:t>
      </w:r>
      <w:r w:rsidR="00401858">
        <w:rPr>
          <w:sz w:val="28"/>
          <w:szCs w:val="28"/>
        </w:rPr>
        <w:t>.</w:t>
      </w:r>
    </w:p>
    <w:p w:rsidR="002E3C37" w:rsidRPr="00843411" w:rsidRDefault="002E3C37"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Умеренная влажность способствует нормальному развитию винограда и формированию его качественных характеристик, таких как сахаристость, кислотность, ароматы и цвет. Она также оказывают воздействие на развитие ягод и предотвращает развитие нежелательных проблем, таких как </w:t>
      </w:r>
      <w:proofErr w:type="spellStart"/>
      <w:r w:rsidRPr="00843411">
        <w:rPr>
          <w:sz w:val="28"/>
          <w:szCs w:val="28"/>
        </w:rPr>
        <w:t>пересушенность</w:t>
      </w:r>
      <w:proofErr w:type="spellEnd"/>
      <w:r w:rsidRPr="00843411">
        <w:rPr>
          <w:sz w:val="28"/>
          <w:szCs w:val="28"/>
        </w:rPr>
        <w:t xml:space="preserve"> или переувлажнение, которые отражаются на качестве винограда и в результате на качество получаемого вина.</w:t>
      </w:r>
    </w:p>
    <w:p w:rsidR="00843A89" w:rsidRDefault="00F0580B"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Однако в</w:t>
      </w:r>
      <w:r w:rsidR="002D0FC4" w:rsidRPr="00843411">
        <w:rPr>
          <w:sz w:val="28"/>
          <w:szCs w:val="28"/>
        </w:rPr>
        <w:t xml:space="preserve">ысокая влажность </w:t>
      </w:r>
      <w:r w:rsidR="00843A89" w:rsidRPr="00843411">
        <w:rPr>
          <w:sz w:val="28"/>
          <w:szCs w:val="28"/>
        </w:rPr>
        <w:t>способствует</w:t>
      </w:r>
      <w:r w:rsidR="002D0FC4" w:rsidRPr="00843411">
        <w:rPr>
          <w:sz w:val="28"/>
          <w:szCs w:val="28"/>
        </w:rPr>
        <w:t xml:space="preserve"> размножению и распространению грибковых и бактериальных заболеваний, особенно если среда становится идеальной для их развития. </w:t>
      </w:r>
    </w:p>
    <w:p w:rsidR="00C53993" w:rsidRDefault="00C53993" w:rsidP="004F1DEC">
      <w:pPr>
        <w:pStyle w:val="a4"/>
        <w:shd w:val="clear" w:color="auto" w:fill="FFFFFF"/>
        <w:spacing w:before="0" w:beforeAutospacing="0" w:after="0" w:afterAutospacing="0" w:line="360" w:lineRule="auto"/>
        <w:ind w:firstLine="709"/>
        <w:jc w:val="both"/>
        <w:rPr>
          <w:ins w:id="168" w:author="root" w:date="2023-06-09T12:07:00Z"/>
          <w:sz w:val="28"/>
          <w:szCs w:val="28"/>
        </w:rPr>
      </w:pPr>
    </w:p>
    <w:p w:rsidR="00A26CCC" w:rsidRDefault="00A26CCC" w:rsidP="004F1DEC">
      <w:pPr>
        <w:pStyle w:val="a4"/>
        <w:shd w:val="clear" w:color="auto" w:fill="FFFFFF"/>
        <w:spacing w:before="0" w:beforeAutospacing="0" w:after="0" w:afterAutospacing="0" w:line="360" w:lineRule="auto"/>
        <w:ind w:firstLine="709"/>
        <w:jc w:val="both"/>
        <w:rPr>
          <w:ins w:id="169" w:author="root" w:date="2023-06-09T12:07:00Z"/>
          <w:sz w:val="28"/>
          <w:szCs w:val="28"/>
        </w:rPr>
      </w:pPr>
    </w:p>
    <w:p w:rsidR="00A26CCC" w:rsidRDefault="00A26CCC" w:rsidP="004F1DEC">
      <w:pPr>
        <w:pStyle w:val="a4"/>
        <w:shd w:val="clear" w:color="auto" w:fill="FFFFFF"/>
        <w:spacing w:before="0" w:beforeAutospacing="0" w:after="0" w:afterAutospacing="0" w:line="360" w:lineRule="auto"/>
        <w:ind w:firstLine="709"/>
        <w:jc w:val="both"/>
        <w:rPr>
          <w:ins w:id="170" w:author="root" w:date="2023-06-09T12:07:00Z"/>
          <w:sz w:val="28"/>
          <w:szCs w:val="28"/>
        </w:rPr>
      </w:pPr>
    </w:p>
    <w:p w:rsidR="00A26CCC" w:rsidRPr="00843411" w:rsidRDefault="00A26CCC" w:rsidP="004F1DEC">
      <w:pPr>
        <w:pStyle w:val="a4"/>
        <w:shd w:val="clear" w:color="auto" w:fill="FFFFFF"/>
        <w:spacing w:before="0" w:beforeAutospacing="0" w:after="0" w:afterAutospacing="0" w:line="360" w:lineRule="auto"/>
        <w:ind w:firstLine="709"/>
        <w:jc w:val="both"/>
        <w:rPr>
          <w:sz w:val="28"/>
          <w:szCs w:val="28"/>
        </w:rPr>
      </w:pPr>
    </w:p>
    <w:p w:rsidR="00232650" w:rsidRPr="00843411" w:rsidRDefault="004D3173" w:rsidP="00C53993">
      <w:pPr>
        <w:pStyle w:val="1"/>
        <w:spacing w:before="0" w:beforeAutospacing="0" w:after="0" w:afterAutospacing="0" w:line="360" w:lineRule="auto"/>
        <w:ind w:firstLine="709"/>
        <w:jc w:val="center"/>
        <w:rPr>
          <w:sz w:val="28"/>
          <w:szCs w:val="28"/>
        </w:rPr>
      </w:pPr>
      <w:bookmarkStart w:id="171" w:name="_Toc137041507"/>
      <w:bookmarkStart w:id="172" w:name="_Toc137204789"/>
      <w:r w:rsidRPr="00843411">
        <w:rPr>
          <w:sz w:val="28"/>
          <w:szCs w:val="28"/>
        </w:rPr>
        <w:lastRenderedPageBreak/>
        <w:t>1.2</w:t>
      </w:r>
      <w:r w:rsidR="00232650" w:rsidRPr="00843411">
        <w:rPr>
          <w:sz w:val="28"/>
          <w:szCs w:val="28"/>
        </w:rPr>
        <w:t>.2</w:t>
      </w:r>
      <w:r w:rsidR="00C53993">
        <w:rPr>
          <w:sz w:val="28"/>
          <w:szCs w:val="28"/>
        </w:rPr>
        <w:t>.</w:t>
      </w:r>
      <w:r w:rsidR="00232650" w:rsidRPr="00843411">
        <w:rPr>
          <w:sz w:val="28"/>
          <w:szCs w:val="28"/>
        </w:rPr>
        <w:t xml:space="preserve"> Влияние почвенных параметров</w:t>
      </w:r>
      <w:r w:rsidR="00401858">
        <w:rPr>
          <w:sz w:val="28"/>
          <w:szCs w:val="28"/>
        </w:rPr>
        <w:t>.</w:t>
      </w:r>
      <w:bookmarkEnd w:id="171"/>
      <w:bookmarkEnd w:id="172"/>
    </w:p>
    <w:p w:rsidR="001D423D"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Почвенные параметры играют важную роль в росте, развитии и качестве винограда. Поддерживая оптимальные условия, виноделы могут создать благоприятные условия для роста и развития виноградных лоз, а также получить высококачественный урожай винограда.</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Тип почвы</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Различные типы почвы имеют разную структуру и химический состав, что может влиять на доступность питательных веществ для виноградных лоз.</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Дренирование почвы - это способность почвы отводить излишки воды. Хорошее дренирование является важным фактором для успешного выращивания винограда, поскольку излишняя влага может вызывать проблемы, такие как гниение корней и развитие грибковых заболеваний. Песчаные и песчано-глинистые почвы обычно имеют лучшее дренирование, в то время как глинистые почвы могут быть более плотными и иметь более низкую способность к дренированию.</w:t>
      </w:r>
    </w:p>
    <w:p w:rsidR="00D81A1A" w:rsidRPr="00843411" w:rsidRDefault="00D81A1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Тип почвы также влияет на ее способность удерживать воду. Глинистые почвы имеют лучшую способность удерживать влагу, что может быть выгодно в сухих регионах или в периоды засухи. С другой стороны, песчаные почвы имеют меньшую способность удерживать воду и требуют более частого полива. Сбалансированное </w:t>
      </w:r>
      <w:proofErr w:type="spellStart"/>
      <w:r w:rsidRPr="00843411">
        <w:rPr>
          <w:rFonts w:ascii="Times New Roman" w:eastAsia="Times New Roman" w:hAnsi="Times New Roman" w:cs="Times New Roman"/>
          <w:sz w:val="28"/>
          <w:szCs w:val="28"/>
          <w:lang w:eastAsia="ru-RU"/>
        </w:rPr>
        <w:t>водоудерживание</w:t>
      </w:r>
      <w:proofErr w:type="spellEnd"/>
      <w:r w:rsidRPr="00843411">
        <w:rPr>
          <w:rFonts w:ascii="Times New Roman" w:eastAsia="Times New Roman" w:hAnsi="Times New Roman" w:cs="Times New Roman"/>
          <w:sz w:val="28"/>
          <w:szCs w:val="28"/>
          <w:lang w:eastAsia="ru-RU"/>
        </w:rPr>
        <w:t xml:space="preserve"> в почве важно для обеспечения достаточной влаги для роста и развития виноградных лоз.</w:t>
      </w:r>
    </w:p>
    <w:p w:rsidR="001D075F" w:rsidRPr="00843411" w:rsidRDefault="006B3C7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Разные</w:t>
      </w:r>
      <w:r w:rsidR="001D075F" w:rsidRPr="00843411">
        <w:rPr>
          <w:rFonts w:ascii="Times New Roman" w:eastAsia="Times New Roman" w:hAnsi="Times New Roman" w:cs="Times New Roman"/>
          <w:sz w:val="28"/>
          <w:szCs w:val="28"/>
          <w:lang w:eastAsia="ru-RU"/>
        </w:rPr>
        <w:t xml:space="preserve"> почвы имеют различные уровни плодородия и содержание питательных веществ. Глинистые почвы обычно более плодородные и содержат больше органического вещества и питательных элементов. Однако они также могут быть более компактными и требовать дополнительного внимания к дренированию. Песчаные почвы могут быть беднее питательными веществами и требовать регулярного удобрения для обеспечения достаточного питания для виноградных лоз.</w:t>
      </w:r>
    </w:p>
    <w:p w:rsidR="001D075F" w:rsidRPr="00843411" w:rsidRDefault="001D075F"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Почва может обладать разными размерами фрагментов, чем больше размер фрагментов, тем хуже пропускная способность почвы воды и питательных веществ. Что разумеется оказывает влияние на развитие виноградных лоз.</w:t>
      </w:r>
    </w:p>
    <w:p w:rsidR="00F376B3" w:rsidRDefault="001D075F"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Тип почвы может также влиять на характеристики винограда, включая его вкус и аромат. Например, некоторые типы почвы могут способствовать развитию определенных ароматических профилей винограда или влиять на кислотность или сладость ягод. Это связано с различными химическими и минеральными составами почвы, которые могут быть уникальными для каждого региона и типа почвы.</w:t>
      </w:r>
    </w:p>
    <w:p w:rsidR="00401858" w:rsidRPr="00C53993" w:rsidRDefault="0040185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
    <w:p w:rsidR="00232650" w:rsidRPr="00843411" w:rsidRDefault="00232650"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рН</w:t>
      </w:r>
      <w:r w:rsidR="00401858">
        <w:rPr>
          <w:rFonts w:ascii="Times New Roman" w:hAnsi="Times New Roman" w:cs="Times New Roman"/>
          <w:b/>
          <w:sz w:val="28"/>
          <w:szCs w:val="28"/>
        </w:rPr>
        <w:t xml:space="preserve"> почвы.</w:t>
      </w:r>
    </w:p>
    <w:p w:rsidR="00753E9B" w:rsidRPr="00843411" w:rsidRDefault="00753E9B"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Оптимальный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для винограда обычно составляет от 6 до 7,5. При этом диапазоне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многие необходимые питательные вещества, такие как азот, фосфор, калий и микроэлементы, наиболее доступны для растений. Если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слишком низкий (кислый)</w:t>
      </w:r>
      <w:r w:rsidR="00C1582C" w:rsidRPr="00843411">
        <w:rPr>
          <w:rFonts w:ascii="Times New Roman" w:hAnsi="Times New Roman" w:cs="Times New Roman"/>
          <w:sz w:val="28"/>
          <w:szCs w:val="28"/>
        </w:rPr>
        <w:t xml:space="preserve"> или высокий (щелочной) это влияет на мобильность </w:t>
      </w:r>
      <w:r w:rsidR="009256EF" w:rsidRPr="00843411">
        <w:rPr>
          <w:rFonts w:ascii="Times New Roman" w:hAnsi="Times New Roman" w:cs="Times New Roman"/>
          <w:sz w:val="28"/>
          <w:szCs w:val="28"/>
        </w:rPr>
        <w:t>питательных веществ,</w:t>
      </w:r>
      <w:r w:rsidR="00C1582C" w:rsidRPr="00843411">
        <w:rPr>
          <w:rFonts w:ascii="Times New Roman" w:hAnsi="Times New Roman" w:cs="Times New Roman"/>
          <w:sz w:val="28"/>
          <w:szCs w:val="28"/>
        </w:rPr>
        <w:t xml:space="preserve"> и они становятся менее доступны</w:t>
      </w:r>
      <w:r w:rsidRPr="00843411">
        <w:rPr>
          <w:rFonts w:ascii="Times New Roman" w:hAnsi="Times New Roman" w:cs="Times New Roman"/>
          <w:sz w:val="28"/>
          <w:szCs w:val="28"/>
        </w:rPr>
        <w:t>.</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может также влиять на развитие корневой системы виноградных лоз.</w:t>
      </w:r>
      <w:r w:rsidR="00C1582C" w:rsidRPr="00843411">
        <w:rPr>
          <w:rFonts w:ascii="Times New Roman" w:hAnsi="Times New Roman" w:cs="Times New Roman"/>
          <w:sz w:val="28"/>
          <w:szCs w:val="28"/>
        </w:rPr>
        <w:t xml:space="preserve"> В слишком щелочных или кислых почвах виноград может испытывать затру</w:t>
      </w:r>
      <w:r w:rsidR="009256EF" w:rsidRPr="00843411">
        <w:rPr>
          <w:rFonts w:ascii="Times New Roman" w:hAnsi="Times New Roman" w:cs="Times New Roman"/>
          <w:sz w:val="28"/>
          <w:szCs w:val="28"/>
        </w:rPr>
        <w:t>днения с развитием корневой системы</w:t>
      </w:r>
      <w:r w:rsidR="00C1582C" w:rsidRPr="00843411">
        <w:rPr>
          <w:rFonts w:ascii="Times New Roman" w:hAnsi="Times New Roman" w:cs="Times New Roman"/>
          <w:sz w:val="28"/>
          <w:szCs w:val="28"/>
        </w:rPr>
        <w:t xml:space="preserve"> и поглощением питательных веществ</w:t>
      </w:r>
      <w:r w:rsidRPr="00843411">
        <w:rPr>
          <w:rFonts w:ascii="Times New Roman" w:hAnsi="Times New Roman" w:cs="Times New Roman"/>
          <w:sz w:val="28"/>
          <w:szCs w:val="28"/>
        </w:rPr>
        <w:t>.</w:t>
      </w:r>
    </w:p>
    <w:p w:rsidR="00615820" w:rsidRPr="00843411" w:rsidRDefault="00615820"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w:t>
      </w:r>
      <w:r w:rsidR="009256EF" w:rsidRPr="00843411">
        <w:rPr>
          <w:rFonts w:ascii="Times New Roman" w:hAnsi="Times New Roman" w:cs="Times New Roman"/>
          <w:sz w:val="28"/>
          <w:szCs w:val="28"/>
        </w:rPr>
        <w:t>влияет</w:t>
      </w:r>
      <w:r w:rsidRPr="00843411">
        <w:rPr>
          <w:rFonts w:ascii="Times New Roman" w:hAnsi="Times New Roman" w:cs="Times New Roman"/>
          <w:sz w:val="28"/>
          <w:szCs w:val="28"/>
        </w:rPr>
        <w:t xml:space="preserve"> на вкус и качество винограда.</w:t>
      </w:r>
      <w:r w:rsidR="009256EF" w:rsidRPr="00843411">
        <w:rPr>
          <w:rFonts w:ascii="Times New Roman" w:hAnsi="Times New Roman" w:cs="Times New Roman"/>
          <w:sz w:val="28"/>
          <w:szCs w:val="28"/>
        </w:rPr>
        <w:t xml:space="preserve"> Так кислые почвы способствуют более кислому вкусу винограда. </w:t>
      </w:r>
      <w:r w:rsidRPr="00843411">
        <w:rPr>
          <w:rFonts w:ascii="Times New Roman" w:hAnsi="Times New Roman" w:cs="Times New Roman"/>
          <w:sz w:val="28"/>
          <w:szCs w:val="28"/>
        </w:rPr>
        <w:t xml:space="preserve">Кроме того,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может также влиять на производство фенольных соединений, которые влияют на аромат и цвет винограда и вина.</w:t>
      </w:r>
    </w:p>
    <w:p w:rsidR="00615820" w:rsidRDefault="00615820" w:rsidP="004F1DEC">
      <w:pPr>
        <w:shd w:val="clear" w:color="auto" w:fill="FFFFFF"/>
        <w:spacing w:after="0" w:line="360" w:lineRule="auto"/>
        <w:ind w:firstLine="709"/>
        <w:jc w:val="both"/>
        <w:rPr>
          <w:ins w:id="173" w:author="root" w:date="2023-06-09T12:07:00Z"/>
          <w:rFonts w:ascii="Times New Roman" w:hAnsi="Times New Roman" w:cs="Times New Roman"/>
          <w:sz w:val="28"/>
          <w:szCs w:val="28"/>
        </w:rPr>
      </w:pP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также может оказывать влияние на реакцию виноградных лоз на болезни и вредителей. Некоторые болезни и вредители могут предпочитать определенный диапазон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для своего развития и распространения. Регулирование </w:t>
      </w:r>
      <w:proofErr w:type="spellStart"/>
      <w:r w:rsidRPr="00843411">
        <w:rPr>
          <w:rFonts w:ascii="Times New Roman" w:hAnsi="Times New Roman" w:cs="Times New Roman"/>
          <w:sz w:val="28"/>
          <w:szCs w:val="28"/>
        </w:rPr>
        <w:t>pH</w:t>
      </w:r>
      <w:proofErr w:type="spellEnd"/>
      <w:r w:rsidRPr="00843411">
        <w:rPr>
          <w:rFonts w:ascii="Times New Roman" w:hAnsi="Times New Roman" w:cs="Times New Roman"/>
          <w:sz w:val="28"/>
          <w:szCs w:val="28"/>
        </w:rPr>
        <w:t xml:space="preserve"> почвы в оптимальном диапазоне может помочь снизить риск заболеваний и повреждений от вредителей.</w:t>
      </w:r>
    </w:p>
    <w:p w:rsidR="00A26CCC" w:rsidRPr="00843411" w:rsidRDefault="00A26CCC" w:rsidP="004F1DEC">
      <w:pPr>
        <w:shd w:val="clear" w:color="auto" w:fill="FFFFFF"/>
        <w:spacing w:after="0" w:line="360" w:lineRule="auto"/>
        <w:ind w:firstLine="709"/>
        <w:jc w:val="both"/>
        <w:rPr>
          <w:rFonts w:ascii="Times New Roman" w:hAnsi="Times New Roman" w:cs="Times New Roman"/>
          <w:sz w:val="28"/>
          <w:szCs w:val="28"/>
        </w:rPr>
      </w:pPr>
    </w:p>
    <w:p w:rsidR="0053413E" w:rsidRPr="00843411" w:rsidRDefault="0053413E"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lastRenderedPageBreak/>
        <w:t>Органические и питательные вещества</w:t>
      </w:r>
      <w:r w:rsidR="00401858">
        <w:rPr>
          <w:rFonts w:ascii="Times New Roman" w:hAnsi="Times New Roman" w:cs="Times New Roman"/>
          <w:b/>
          <w:sz w:val="28"/>
          <w:szCs w:val="28"/>
        </w:rPr>
        <w:t>.</w:t>
      </w:r>
    </w:p>
    <w:p w:rsidR="0053413E" w:rsidRPr="00843411" w:rsidRDefault="0053413E"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Наличие органического вещества в почве важно для обеспечения плодородия и здорового роста виноградных лоз. Органическое вещество улучшает структуру почвы, способствует удержанию влаги и питательных веществ, а также обеспечивает питание для микроорганизмов, которые полезны для растений. Добавление компоста или органических удобрений может помочь улучшить содержание органического вещества в почве.</w:t>
      </w:r>
    </w:p>
    <w:p w:rsidR="0053413E" w:rsidRDefault="0053413E"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Почва должна обеспечивать достаточное количество необходимых питательных веществ для роста и развития винограда. Важные макроэлементы для винограда включают азот, фосфор и калий, а также микроэлементы, такие как железо, медь, цинк и магний. Недостаток или избыток каких-либо питательных веществ может оказывать негативное влияние на рост и качество урожая винограда.</w:t>
      </w:r>
    </w:p>
    <w:p w:rsidR="00C53993" w:rsidRPr="00843411" w:rsidRDefault="00C53993" w:rsidP="004F1DEC">
      <w:pPr>
        <w:shd w:val="clear" w:color="auto" w:fill="FFFFFF"/>
        <w:spacing w:after="0" w:line="360" w:lineRule="auto"/>
        <w:ind w:firstLine="709"/>
        <w:jc w:val="both"/>
        <w:rPr>
          <w:rFonts w:ascii="Times New Roman" w:hAnsi="Times New Roman" w:cs="Times New Roman"/>
          <w:sz w:val="28"/>
          <w:szCs w:val="28"/>
        </w:rPr>
      </w:pPr>
    </w:p>
    <w:p w:rsidR="00A81F4D" w:rsidRPr="00843411" w:rsidRDefault="00B14750" w:rsidP="00401858">
      <w:pPr>
        <w:pStyle w:val="1"/>
        <w:spacing w:before="0" w:beforeAutospacing="0" w:after="0" w:afterAutospacing="0" w:line="360" w:lineRule="auto"/>
        <w:ind w:firstLine="709"/>
        <w:jc w:val="center"/>
        <w:rPr>
          <w:sz w:val="28"/>
          <w:szCs w:val="28"/>
        </w:rPr>
      </w:pPr>
      <w:bookmarkStart w:id="174" w:name="_Toc137041508"/>
      <w:bookmarkStart w:id="175" w:name="_Toc137204790"/>
      <w:r w:rsidRPr="00843411">
        <w:rPr>
          <w:sz w:val="28"/>
          <w:szCs w:val="28"/>
        </w:rPr>
        <w:t>1.3</w:t>
      </w:r>
      <w:r w:rsidR="00C53993">
        <w:rPr>
          <w:sz w:val="28"/>
          <w:szCs w:val="28"/>
        </w:rPr>
        <w:t>.</w:t>
      </w:r>
      <w:r w:rsidR="00A81F4D" w:rsidRPr="00843411">
        <w:rPr>
          <w:sz w:val="28"/>
          <w:szCs w:val="28"/>
        </w:rPr>
        <w:t xml:space="preserve"> Цель и постановка задач</w:t>
      </w:r>
      <w:bookmarkEnd w:id="174"/>
      <w:bookmarkEnd w:id="175"/>
    </w:p>
    <w:p w:rsidR="00D572C3" w:rsidRPr="00843411" w:rsidRDefault="00D572C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поиске места надо учитывать огромное количество параметров, цель</w:t>
      </w:r>
      <w:r w:rsidR="00B14750" w:rsidRPr="00843411">
        <w:rPr>
          <w:rFonts w:ascii="Times New Roman" w:hAnsi="Times New Roman" w:cs="Times New Roman"/>
          <w:sz w:val="28"/>
          <w:szCs w:val="28"/>
        </w:rPr>
        <w:t xml:space="preserve"> проекта</w:t>
      </w:r>
      <w:r w:rsidRPr="00843411">
        <w:rPr>
          <w:rFonts w:ascii="Times New Roman" w:hAnsi="Times New Roman" w:cs="Times New Roman"/>
          <w:sz w:val="28"/>
          <w:szCs w:val="28"/>
        </w:rPr>
        <w:t xml:space="preserve"> состоит в </w:t>
      </w:r>
      <w:r w:rsidR="007F4908" w:rsidRPr="00843411">
        <w:rPr>
          <w:rFonts w:ascii="Times New Roman" w:hAnsi="Times New Roman" w:cs="Times New Roman"/>
          <w:sz w:val="28"/>
          <w:szCs w:val="28"/>
        </w:rPr>
        <w:t>том,</w:t>
      </w:r>
      <w:r w:rsidRPr="00843411">
        <w:rPr>
          <w:rFonts w:ascii="Times New Roman" w:hAnsi="Times New Roman" w:cs="Times New Roman"/>
          <w:sz w:val="28"/>
          <w:szCs w:val="28"/>
        </w:rPr>
        <w:t xml:space="preserve"> чтобы уменьшить затраты </w:t>
      </w:r>
      <w:r w:rsidR="006F4519" w:rsidRPr="00843411">
        <w:rPr>
          <w:rFonts w:ascii="Times New Roman" w:hAnsi="Times New Roman" w:cs="Times New Roman"/>
          <w:sz w:val="28"/>
          <w:szCs w:val="28"/>
        </w:rPr>
        <w:t>времени и ресурсов при поиске. При изучение этапа выращивания винограда были выделены</w:t>
      </w:r>
      <w:r w:rsidRPr="00843411">
        <w:rPr>
          <w:rFonts w:ascii="Times New Roman" w:hAnsi="Times New Roman" w:cs="Times New Roman"/>
          <w:sz w:val="28"/>
          <w:szCs w:val="28"/>
        </w:rPr>
        <w:t xml:space="preserve"> </w:t>
      </w:r>
      <w:r w:rsidR="007F4908" w:rsidRPr="00843411">
        <w:rPr>
          <w:rFonts w:ascii="Times New Roman" w:hAnsi="Times New Roman" w:cs="Times New Roman"/>
          <w:sz w:val="28"/>
          <w:szCs w:val="28"/>
        </w:rPr>
        <w:t>ряд проблем,</w:t>
      </w:r>
      <w:r w:rsidRPr="00843411">
        <w:rPr>
          <w:rFonts w:ascii="Times New Roman" w:hAnsi="Times New Roman" w:cs="Times New Roman"/>
          <w:sz w:val="28"/>
          <w:szCs w:val="28"/>
        </w:rPr>
        <w:t xml:space="preserve"> с которыми может столкнуться потенциальный бизнесмен.</w:t>
      </w:r>
    </w:p>
    <w:p w:rsidR="00962F08" w:rsidRPr="00843411" w:rsidRDefault="00D572C3" w:rsidP="008E41F0">
      <w:pPr>
        <w:pStyle w:val="a8"/>
        <w:numPr>
          <w:ilvl w:val="0"/>
          <w:numId w:val="20"/>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территория может не подходить по климатическим, почвенным признакам или на возвышенности. </w:t>
      </w:r>
      <w:r w:rsidR="00962F08" w:rsidRPr="00843411">
        <w:rPr>
          <w:rFonts w:ascii="Times New Roman" w:hAnsi="Times New Roman" w:cs="Times New Roman"/>
          <w:sz w:val="28"/>
          <w:szCs w:val="28"/>
        </w:rPr>
        <w:t>Она может обладать рядом достоинством и недостатков оценить которые можно только локально</w:t>
      </w:r>
    </w:p>
    <w:p w:rsidR="00962F08" w:rsidRPr="00843411" w:rsidRDefault="00D572C3" w:rsidP="008E41F0">
      <w:pPr>
        <w:pStyle w:val="a8"/>
        <w:numPr>
          <w:ilvl w:val="0"/>
          <w:numId w:val="20"/>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потенциальный </w:t>
      </w:r>
      <w:r w:rsidR="00AE517A" w:rsidRPr="00843411">
        <w:rPr>
          <w:rFonts w:ascii="Times New Roman" w:hAnsi="Times New Roman" w:cs="Times New Roman"/>
          <w:sz w:val="28"/>
          <w:szCs w:val="28"/>
        </w:rPr>
        <w:t>участок может находится в дали</w:t>
      </w:r>
      <w:r w:rsidRPr="00843411">
        <w:rPr>
          <w:rFonts w:ascii="Times New Roman" w:hAnsi="Times New Roman" w:cs="Times New Roman"/>
          <w:sz w:val="28"/>
          <w:szCs w:val="28"/>
        </w:rPr>
        <w:t xml:space="preserve"> от дорог. </w:t>
      </w:r>
    </w:p>
    <w:p w:rsidR="00962F08" w:rsidRPr="00843411" w:rsidRDefault="007F4908" w:rsidP="008E41F0">
      <w:pPr>
        <w:pStyle w:val="a8"/>
        <w:numPr>
          <w:ilvl w:val="0"/>
          <w:numId w:val="20"/>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потенциальный участок тяжело оценить, даже зная его характеристики. </w:t>
      </w:r>
    </w:p>
    <w:p w:rsidR="007F4908" w:rsidRDefault="007F4908"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Эти проблемы решаются </w:t>
      </w:r>
      <w:r w:rsidR="006F4519" w:rsidRPr="00843411">
        <w:rPr>
          <w:rFonts w:ascii="Times New Roman" w:hAnsi="Times New Roman" w:cs="Times New Roman"/>
          <w:sz w:val="28"/>
          <w:szCs w:val="28"/>
        </w:rPr>
        <w:t>нашей</w:t>
      </w:r>
      <w:r w:rsidRPr="00843411">
        <w:rPr>
          <w:rFonts w:ascii="Times New Roman" w:hAnsi="Times New Roman" w:cs="Times New Roman"/>
          <w:sz w:val="28"/>
          <w:szCs w:val="28"/>
        </w:rPr>
        <w:t xml:space="preserve"> системой, которая может собирать данные по всему миру и использовать их либо для машинного обучения, через который происходит процесс </w:t>
      </w:r>
      <w:r w:rsidR="00962F08" w:rsidRPr="00843411">
        <w:rPr>
          <w:rFonts w:ascii="Times New Roman" w:hAnsi="Times New Roman" w:cs="Times New Roman"/>
          <w:sz w:val="28"/>
          <w:szCs w:val="28"/>
        </w:rPr>
        <w:t>оценивания</w:t>
      </w:r>
      <w:r w:rsidRPr="00843411">
        <w:rPr>
          <w:rFonts w:ascii="Times New Roman" w:hAnsi="Times New Roman" w:cs="Times New Roman"/>
          <w:sz w:val="28"/>
          <w:szCs w:val="28"/>
        </w:rPr>
        <w:t xml:space="preserve">. Либо использовать эти данные для отображения пользователю. Благодаря интерактивной карте, пользователь может оценить не только местность, но и то что рядом с ней </w:t>
      </w:r>
      <w:r w:rsidR="00962F08" w:rsidRPr="00843411">
        <w:rPr>
          <w:rFonts w:ascii="Times New Roman" w:hAnsi="Times New Roman" w:cs="Times New Roman"/>
          <w:sz w:val="28"/>
          <w:szCs w:val="28"/>
        </w:rPr>
        <w:t>располагается.</w:t>
      </w:r>
    </w:p>
    <w:p w:rsidR="00A976E6" w:rsidRPr="00843411" w:rsidRDefault="00A976E6" w:rsidP="004F1DEC">
      <w:pPr>
        <w:spacing w:after="0" w:line="360" w:lineRule="auto"/>
        <w:ind w:firstLine="709"/>
        <w:jc w:val="both"/>
        <w:rPr>
          <w:rFonts w:ascii="Times New Roman" w:hAnsi="Times New Roman" w:cs="Times New Roman"/>
          <w:sz w:val="28"/>
          <w:szCs w:val="28"/>
        </w:rPr>
      </w:pPr>
    </w:p>
    <w:p w:rsidR="00A81F4D" w:rsidRPr="00843411" w:rsidRDefault="00B14750" w:rsidP="00401858">
      <w:pPr>
        <w:pStyle w:val="1"/>
        <w:spacing w:before="0" w:beforeAutospacing="0" w:after="0" w:afterAutospacing="0" w:line="360" w:lineRule="auto"/>
        <w:ind w:firstLine="709"/>
        <w:jc w:val="center"/>
        <w:rPr>
          <w:sz w:val="28"/>
          <w:szCs w:val="28"/>
        </w:rPr>
      </w:pPr>
      <w:bookmarkStart w:id="176" w:name="_Toc137041509"/>
      <w:bookmarkStart w:id="177" w:name="_Toc137204791"/>
      <w:r w:rsidRPr="00843411">
        <w:rPr>
          <w:sz w:val="28"/>
          <w:szCs w:val="28"/>
        </w:rPr>
        <w:t>1.4</w:t>
      </w:r>
      <w:r w:rsidR="00C53993">
        <w:rPr>
          <w:sz w:val="28"/>
          <w:szCs w:val="28"/>
        </w:rPr>
        <w:t>.</w:t>
      </w:r>
      <w:r w:rsidR="00A81F4D" w:rsidRPr="00843411">
        <w:rPr>
          <w:sz w:val="28"/>
          <w:szCs w:val="28"/>
        </w:rPr>
        <w:t xml:space="preserve"> Выводы по главе</w:t>
      </w:r>
      <w:bookmarkEnd w:id="176"/>
      <w:bookmarkEnd w:id="177"/>
    </w:p>
    <w:p w:rsidR="00962F08" w:rsidRPr="00843411" w:rsidRDefault="006F451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Мы</w:t>
      </w:r>
      <w:r w:rsidR="00962F08" w:rsidRPr="00843411">
        <w:rPr>
          <w:rFonts w:ascii="Times New Roman" w:hAnsi="Times New Roman" w:cs="Times New Roman"/>
          <w:sz w:val="28"/>
          <w:szCs w:val="28"/>
        </w:rPr>
        <w:t xml:space="preserve"> рассмотрел</w:t>
      </w:r>
      <w:r w:rsidRPr="00843411">
        <w:rPr>
          <w:rFonts w:ascii="Times New Roman" w:hAnsi="Times New Roman" w:cs="Times New Roman"/>
          <w:sz w:val="28"/>
          <w:szCs w:val="28"/>
        </w:rPr>
        <w:t>и</w:t>
      </w:r>
      <w:r w:rsidR="00962F08" w:rsidRPr="00843411">
        <w:rPr>
          <w:rFonts w:ascii="Times New Roman" w:hAnsi="Times New Roman" w:cs="Times New Roman"/>
          <w:sz w:val="28"/>
          <w:szCs w:val="28"/>
        </w:rPr>
        <w:t xml:space="preserve"> основные этапы пр</w:t>
      </w:r>
      <w:r w:rsidR="00600E63" w:rsidRPr="00843411">
        <w:rPr>
          <w:rFonts w:ascii="Times New Roman" w:hAnsi="Times New Roman" w:cs="Times New Roman"/>
          <w:sz w:val="28"/>
          <w:szCs w:val="28"/>
        </w:rPr>
        <w:t>оизводства. Сделал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выводы, как этапы и признаки влияют на качество итогового продукта</w:t>
      </w:r>
      <w:r w:rsidRPr="00843411">
        <w:rPr>
          <w:rFonts w:ascii="Times New Roman" w:hAnsi="Times New Roman" w:cs="Times New Roman"/>
          <w:sz w:val="28"/>
          <w:szCs w:val="28"/>
        </w:rPr>
        <w:t>. Нашли</w:t>
      </w:r>
      <w:r w:rsidR="00962F08" w:rsidRPr="00843411">
        <w:rPr>
          <w:rFonts w:ascii="Times New Roman" w:hAnsi="Times New Roman" w:cs="Times New Roman"/>
          <w:sz w:val="28"/>
          <w:szCs w:val="28"/>
        </w:rPr>
        <w:t xml:space="preserve"> этап который можно оптимизировать, </w:t>
      </w:r>
      <w:r w:rsidR="00600E63" w:rsidRPr="00843411">
        <w:rPr>
          <w:rFonts w:ascii="Times New Roman" w:hAnsi="Times New Roman" w:cs="Times New Roman"/>
          <w:sz w:val="28"/>
          <w:szCs w:val="28"/>
        </w:rPr>
        <w:t>а именно поиск мест исходного сырья. Описал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его важность в формирование качества продукта, привел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проблемы с которыми можно столкнуться в этом этапе. Предложил</w:t>
      </w:r>
      <w:r w:rsidRPr="00843411">
        <w:rPr>
          <w:rFonts w:ascii="Times New Roman" w:hAnsi="Times New Roman" w:cs="Times New Roman"/>
          <w:sz w:val="28"/>
          <w:szCs w:val="28"/>
        </w:rPr>
        <w:t>и</w:t>
      </w:r>
      <w:r w:rsidR="00600E63" w:rsidRPr="00843411">
        <w:rPr>
          <w:rFonts w:ascii="Times New Roman" w:hAnsi="Times New Roman" w:cs="Times New Roman"/>
          <w:sz w:val="28"/>
          <w:szCs w:val="28"/>
        </w:rPr>
        <w:t xml:space="preserve"> систему которая решает эти проблемы</w:t>
      </w:r>
      <w:r w:rsidR="00401858">
        <w:rPr>
          <w:rFonts w:ascii="Times New Roman" w:hAnsi="Times New Roman" w:cs="Times New Roman"/>
          <w:sz w:val="28"/>
          <w:szCs w:val="28"/>
        </w:rPr>
        <w:t>.</w:t>
      </w:r>
    </w:p>
    <w:p w:rsidR="00A976E6" w:rsidRDefault="00A976E6" w:rsidP="004F1DEC">
      <w:pPr>
        <w:spacing w:after="0" w:line="360" w:lineRule="auto"/>
        <w:ind w:firstLine="709"/>
        <w:jc w:val="both"/>
        <w:rPr>
          <w:ins w:id="178"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79"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80"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81"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82"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83"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84"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85"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86"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87"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88"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89"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90"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91"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92"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93"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94"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95"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ins w:id="196" w:author="root" w:date="2023-06-09T12:07:00Z"/>
          <w:rFonts w:ascii="Times New Roman" w:hAnsi="Times New Roman" w:cs="Times New Roman"/>
          <w:sz w:val="28"/>
          <w:szCs w:val="28"/>
        </w:rPr>
      </w:pPr>
    </w:p>
    <w:p w:rsidR="00A26CCC" w:rsidRDefault="00A26CCC" w:rsidP="004F1DEC">
      <w:pPr>
        <w:spacing w:after="0" w:line="360" w:lineRule="auto"/>
        <w:ind w:firstLine="709"/>
        <w:jc w:val="both"/>
        <w:rPr>
          <w:rFonts w:ascii="Times New Roman" w:hAnsi="Times New Roman" w:cs="Times New Roman"/>
          <w:sz w:val="28"/>
          <w:szCs w:val="28"/>
        </w:rPr>
      </w:pPr>
    </w:p>
    <w:p w:rsidR="008A442E" w:rsidRPr="00843411" w:rsidRDefault="008A442E" w:rsidP="004F1DEC">
      <w:pPr>
        <w:spacing w:after="0" w:line="360" w:lineRule="auto"/>
        <w:ind w:firstLine="709"/>
        <w:jc w:val="both"/>
        <w:rPr>
          <w:rFonts w:ascii="Times New Roman" w:hAnsi="Times New Roman" w:cs="Times New Roman"/>
          <w:sz w:val="28"/>
          <w:szCs w:val="28"/>
        </w:rPr>
      </w:pPr>
    </w:p>
    <w:p w:rsidR="00927C82" w:rsidRDefault="008A442E" w:rsidP="000E4853">
      <w:pPr>
        <w:pStyle w:val="1"/>
        <w:spacing w:before="0" w:beforeAutospacing="0" w:after="0" w:afterAutospacing="0" w:line="360" w:lineRule="auto"/>
        <w:ind w:firstLine="709"/>
        <w:jc w:val="center"/>
        <w:rPr>
          <w:sz w:val="28"/>
          <w:szCs w:val="28"/>
        </w:rPr>
      </w:pPr>
      <w:bookmarkStart w:id="197" w:name="_Toc137041510"/>
      <w:bookmarkStart w:id="198" w:name="_Toc137204792"/>
      <w:r>
        <w:rPr>
          <w:sz w:val="28"/>
          <w:szCs w:val="28"/>
        </w:rPr>
        <w:lastRenderedPageBreak/>
        <w:t xml:space="preserve">2. </w:t>
      </w:r>
      <w:r w:rsidR="00E46069" w:rsidRPr="00843411">
        <w:rPr>
          <w:sz w:val="28"/>
          <w:szCs w:val="28"/>
        </w:rPr>
        <w:t>СИСТЕМА ПРОГНОЗИРОВАНИЯ КАЧЕСТВА ИСХОДНОГО СЫРЬЯ</w:t>
      </w:r>
      <w:bookmarkEnd w:id="197"/>
      <w:bookmarkEnd w:id="198"/>
    </w:p>
    <w:p w:rsidR="00401858" w:rsidRPr="004E7CD3" w:rsidRDefault="00401858" w:rsidP="00401858">
      <w:pPr>
        <w:pStyle w:val="a8"/>
        <w:rPr>
          <w:rFonts w:ascii="Times New Roman" w:hAnsi="Times New Roman" w:cs="Times New Roman"/>
          <w:sz w:val="28"/>
          <w:szCs w:val="28"/>
        </w:rPr>
      </w:pPr>
      <w:r w:rsidRPr="00401858">
        <w:rPr>
          <w:rFonts w:ascii="Times New Roman" w:hAnsi="Times New Roman" w:cs="Times New Roman"/>
          <w:sz w:val="28"/>
          <w:szCs w:val="28"/>
        </w:rPr>
        <w:t xml:space="preserve">Система прогнозирование представляет из себя набор </w:t>
      </w:r>
      <w:r>
        <w:rPr>
          <w:rFonts w:ascii="Times New Roman" w:hAnsi="Times New Roman" w:cs="Times New Roman"/>
          <w:sz w:val="28"/>
          <w:szCs w:val="28"/>
        </w:rPr>
        <w:t>классов и методов</w:t>
      </w:r>
      <w:r w:rsidRPr="00401858">
        <w:rPr>
          <w:rFonts w:ascii="Times New Roman" w:hAnsi="Times New Roman" w:cs="Times New Roman"/>
          <w:sz w:val="28"/>
          <w:szCs w:val="28"/>
        </w:rPr>
        <w:t xml:space="preserve">, написанных на языке </w:t>
      </w:r>
      <w:r w:rsidRPr="00401858">
        <w:rPr>
          <w:rFonts w:ascii="Times New Roman" w:hAnsi="Times New Roman" w:cs="Times New Roman"/>
          <w:sz w:val="28"/>
          <w:szCs w:val="28"/>
          <w:lang w:val="en-US"/>
        </w:rPr>
        <w:t>Python</w:t>
      </w:r>
      <w:r w:rsidRPr="00401858">
        <w:rPr>
          <w:rFonts w:ascii="Times New Roman" w:hAnsi="Times New Roman" w:cs="Times New Roman"/>
          <w:sz w:val="28"/>
          <w:szCs w:val="28"/>
        </w:rPr>
        <w:t>, взаимодействующие между собой</w:t>
      </w:r>
    </w:p>
    <w:p w:rsidR="004B046E" w:rsidRPr="00843411" w:rsidRDefault="00927C82" w:rsidP="000E4853">
      <w:pPr>
        <w:pStyle w:val="1"/>
        <w:spacing w:before="0" w:beforeAutospacing="0" w:after="0" w:afterAutospacing="0" w:line="360" w:lineRule="auto"/>
        <w:ind w:firstLine="709"/>
        <w:jc w:val="center"/>
        <w:rPr>
          <w:sz w:val="28"/>
          <w:szCs w:val="28"/>
        </w:rPr>
      </w:pPr>
      <w:bookmarkStart w:id="199" w:name="_Toc137041511"/>
      <w:bookmarkStart w:id="200" w:name="_Toc137204793"/>
      <w:r w:rsidRPr="00843411">
        <w:rPr>
          <w:sz w:val="28"/>
          <w:szCs w:val="28"/>
        </w:rPr>
        <w:t>2.1</w:t>
      </w:r>
      <w:r w:rsidR="008A442E">
        <w:rPr>
          <w:sz w:val="28"/>
          <w:szCs w:val="28"/>
        </w:rPr>
        <w:t>.</w:t>
      </w:r>
      <w:r w:rsidRPr="00843411">
        <w:rPr>
          <w:sz w:val="28"/>
          <w:szCs w:val="28"/>
        </w:rPr>
        <w:t xml:space="preserve"> Ролевая модель</w:t>
      </w:r>
      <w:bookmarkEnd w:id="199"/>
      <w:bookmarkEnd w:id="200"/>
    </w:p>
    <w:p w:rsidR="009B66CA"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Приложение представляет из себя веб страницу для отображения информации, а также системой сбора данных и их оценкой</w:t>
      </w:r>
      <w:r w:rsidR="00E35EB1" w:rsidRPr="00843411">
        <w:rPr>
          <w:rFonts w:ascii="Times New Roman" w:hAnsi="Times New Roman" w:cs="Times New Roman"/>
          <w:sz w:val="28"/>
          <w:szCs w:val="28"/>
        </w:rPr>
        <w:t>:</w:t>
      </w:r>
    </w:p>
    <w:p w:rsidR="00732AC0" w:rsidRPr="00843411" w:rsidRDefault="00732AC0" w:rsidP="008E41F0">
      <w:pPr>
        <w:pStyle w:val="a8"/>
        <w:numPr>
          <w:ilvl w:val="0"/>
          <w:numId w:val="21"/>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Отображения интерфейса с картой</w:t>
      </w:r>
    </w:p>
    <w:p w:rsidR="00732AC0" w:rsidRPr="00843411" w:rsidRDefault="00732AC0" w:rsidP="008E41F0">
      <w:pPr>
        <w:pStyle w:val="a8"/>
        <w:numPr>
          <w:ilvl w:val="0"/>
          <w:numId w:val="21"/>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Возможность нажать на полигон для отображения информации о нем</w:t>
      </w:r>
    </w:p>
    <w:p w:rsidR="00732AC0" w:rsidRPr="00843411" w:rsidRDefault="00732AC0" w:rsidP="008E41F0">
      <w:pPr>
        <w:pStyle w:val="a8"/>
        <w:numPr>
          <w:ilvl w:val="0"/>
          <w:numId w:val="21"/>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Сбор </w:t>
      </w:r>
      <w:r w:rsidR="00195CF6" w:rsidRPr="00843411">
        <w:rPr>
          <w:rFonts w:ascii="Times New Roman" w:hAnsi="Times New Roman" w:cs="Times New Roman"/>
          <w:sz w:val="28"/>
          <w:szCs w:val="28"/>
        </w:rPr>
        <w:t>признаков,</w:t>
      </w:r>
      <w:r w:rsidRPr="00843411">
        <w:rPr>
          <w:rFonts w:ascii="Times New Roman" w:hAnsi="Times New Roman" w:cs="Times New Roman"/>
          <w:sz w:val="28"/>
          <w:szCs w:val="28"/>
        </w:rPr>
        <w:t xml:space="preserve"> влияющих на </w:t>
      </w:r>
      <w:r w:rsidR="00195CF6" w:rsidRPr="00843411">
        <w:rPr>
          <w:rFonts w:ascii="Times New Roman" w:hAnsi="Times New Roman" w:cs="Times New Roman"/>
          <w:sz w:val="28"/>
          <w:szCs w:val="28"/>
        </w:rPr>
        <w:t>качество</w:t>
      </w:r>
      <w:r w:rsidRPr="00843411">
        <w:rPr>
          <w:rFonts w:ascii="Times New Roman" w:hAnsi="Times New Roman" w:cs="Times New Roman"/>
          <w:sz w:val="28"/>
          <w:szCs w:val="28"/>
        </w:rPr>
        <w:t xml:space="preserve"> исходного сырья</w:t>
      </w:r>
    </w:p>
    <w:p w:rsidR="00732AC0" w:rsidRPr="00843411" w:rsidRDefault="00732AC0" w:rsidP="008E41F0">
      <w:pPr>
        <w:pStyle w:val="a8"/>
        <w:numPr>
          <w:ilvl w:val="0"/>
          <w:numId w:val="21"/>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Машинное обучение для оценивания полигона</w:t>
      </w:r>
    </w:p>
    <w:p w:rsidR="00195CF6" w:rsidRPr="00843411" w:rsidRDefault="00195CF6" w:rsidP="008E41F0">
      <w:pPr>
        <w:pStyle w:val="a8"/>
        <w:numPr>
          <w:ilvl w:val="0"/>
          <w:numId w:val="21"/>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Предоставление оценки полигона</w:t>
      </w:r>
    </w:p>
    <w:p w:rsidR="00195CF6" w:rsidRPr="00843411" w:rsidRDefault="00195CF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w:t>
      </w:r>
      <w:r w:rsidR="00333E35" w:rsidRPr="00843411">
        <w:rPr>
          <w:rFonts w:ascii="Times New Roman" w:hAnsi="Times New Roman" w:cs="Times New Roman"/>
          <w:sz w:val="28"/>
          <w:szCs w:val="28"/>
        </w:rPr>
        <w:t xml:space="preserve"> разработанной мной</w:t>
      </w:r>
      <w:r w:rsidRPr="00843411">
        <w:rPr>
          <w:rFonts w:ascii="Times New Roman" w:hAnsi="Times New Roman" w:cs="Times New Roman"/>
          <w:sz w:val="28"/>
          <w:szCs w:val="28"/>
        </w:rPr>
        <w:t xml:space="preserve"> </w:t>
      </w:r>
      <w:r w:rsidR="00333E35" w:rsidRPr="00843411">
        <w:rPr>
          <w:rFonts w:ascii="Times New Roman" w:hAnsi="Times New Roman" w:cs="Times New Roman"/>
          <w:sz w:val="28"/>
          <w:szCs w:val="28"/>
        </w:rPr>
        <w:t>архитектуре</w:t>
      </w:r>
      <w:r w:rsidRPr="00843411">
        <w:rPr>
          <w:rFonts w:ascii="Times New Roman" w:hAnsi="Times New Roman" w:cs="Times New Roman"/>
          <w:sz w:val="28"/>
          <w:szCs w:val="28"/>
        </w:rPr>
        <w:t xml:space="preserve"> </w:t>
      </w:r>
      <w:r w:rsidR="003437B6" w:rsidRPr="00843411">
        <w:rPr>
          <w:rFonts w:ascii="Times New Roman" w:hAnsi="Times New Roman" w:cs="Times New Roman"/>
          <w:sz w:val="28"/>
          <w:szCs w:val="28"/>
        </w:rPr>
        <w:t xml:space="preserve">используется ролевая </w:t>
      </w:r>
      <w:r w:rsidR="003437B6" w:rsidRPr="00E74049">
        <w:rPr>
          <w:rFonts w:ascii="Times New Roman" w:hAnsi="Times New Roman" w:cs="Times New Roman"/>
          <w:sz w:val="28"/>
          <w:szCs w:val="28"/>
        </w:rPr>
        <w:t>модель с р</w:t>
      </w:r>
      <w:r w:rsidR="00333E35" w:rsidRPr="00E74049">
        <w:rPr>
          <w:rFonts w:ascii="Times New Roman" w:hAnsi="Times New Roman" w:cs="Times New Roman"/>
          <w:sz w:val="28"/>
          <w:szCs w:val="28"/>
        </w:rPr>
        <w:t xml:space="preserve">азграничение </w:t>
      </w:r>
      <w:proofErr w:type="spellStart"/>
      <w:r w:rsidR="00333E35" w:rsidRPr="00E74049">
        <w:rPr>
          <w:rFonts w:ascii="Times New Roman" w:hAnsi="Times New Roman" w:cs="Times New Roman"/>
          <w:sz w:val="28"/>
          <w:szCs w:val="28"/>
        </w:rPr>
        <w:t>функциональностей</w:t>
      </w:r>
      <w:proofErr w:type="spellEnd"/>
      <w:r w:rsidR="00333E35" w:rsidRPr="00843411">
        <w:rPr>
          <w:rFonts w:ascii="Times New Roman" w:hAnsi="Times New Roman" w:cs="Times New Roman"/>
          <w:sz w:val="28"/>
          <w:szCs w:val="28"/>
        </w:rPr>
        <w:t xml:space="preserve"> (рис 2.1)</w:t>
      </w:r>
      <w:r w:rsidR="001E53BE" w:rsidRPr="00843411">
        <w:rPr>
          <w:rFonts w:ascii="Times New Roman" w:hAnsi="Times New Roman" w:cs="Times New Roman"/>
          <w:sz w:val="28"/>
          <w:szCs w:val="28"/>
        </w:rPr>
        <w:t>. Для более удобного</w:t>
      </w:r>
      <w:r w:rsidR="0062108F">
        <w:rPr>
          <w:rFonts w:ascii="Times New Roman" w:hAnsi="Times New Roman" w:cs="Times New Roman"/>
          <w:sz w:val="28"/>
          <w:szCs w:val="28"/>
        </w:rPr>
        <w:t xml:space="preserve"> взаимодействия с системой </w:t>
      </w:r>
      <w:r w:rsidR="001E53BE" w:rsidRPr="00843411">
        <w:rPr>
          <w:rFonts w:ascii="Times New Roman" w:hAnsi="Times New Roman" w:cs="Times New Roman"/>
          <w:sz w:val="28"/>
          <w:szCs w:val="28"/>
        </w:rPr>
        <w:t>у каждой роли будет своя зона отве</w:t>
      </w:r>
      <w:r w:rsidR="0062108F">
        <w:rPr>
          <w:rFonts w:ascii="Times New Roman" w:hAnsi="Times New Roman" w:cs="Times New Roman"/>
          <w:sz w:val="28"/>
          <w:szCs w:val="28"/>
        </w:rPr>
        <w:t>тственности, что исключит влияние друг на друга.</w:t>
      </w:r>
    </w:p>
    <w:p w:rsidR="009B66CA" w:rsidRPr="00843411" w:rsidRDefault="007A5125" w:rsidP="00245C42">
      <w:pPr>
        <w:spacing w:after="0" w:line="360" w:lineRule="auto"/>
        <w:ind w:firstLine="709"/>
        <w:jc w:val="center"/>
        <w:rPr>
          <w:rFonts w:ascii="Times New Roman" w:hAnsi="Times New Roman" w:cs="Times New Roman"/>
          <w:sz w:val="28"/>
          <w:szCs w:val="28"/>
        </w:rPr>
      </w:pPr>
      <w:r w:rsidRPr="007A5125">
        <w:rPr>
          <w:rFonts w:ascii="Times New Roman" w:hAnsi="Times New Roman" w:cs="Times New Roman"/>
          <w:noProof/>
          <w:sz w:val="28"/>
          <w:szCs w:val="28"/>
          <w:lang w:eastAsia="ru-RU"/>
        </w:rPr>
        <w:drawing>
          <wp:inline distT="0" distB="0" distL="0" distR="0" wp14:anchorId="4A78472F" wp14:editId="7E22A74B">
            <wp:extent cx="5544274" cy="3721669"/>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67163" cy="3737033"/>
                    </a:xfrm>
                    <a:prstGeom prst="rect">
                      <a:avLst/>
                    </a:prstGeom>
                  </pic:spPr>
                </pic:pic>
              </a:graphicData>
            </a:graphic>
          </wp:inline>
        </w:drawing>
      </w:r>
    </w:p>
    <w:p w:rsidR="00333E35" w:rsidRPr="0062108F" w:rsidRDefault="00333E35" w:rsidP="009C7D5A">
      <w:pPr>
        <w:spacing w:after="0" w:line="360" w:lineRule="auto"/>
        <w:ind w:firstLine="709"/>
        <w:jc w:val="center"/>
        <w:rPr>
          <w:rFonts w:ascii="Times New Roman" w:hAnsi="Times New Roman" w:cs="Times New Roman"/>
          <w:sz w:val="24"/>
          <w:szCs w:val="24"/>
        </w:rPr>
      </w:pPr>
      <w:r w:rsidRPr="0062108F">
        <w:rPr>
          <w:rFonts w:ascii="Times New Roman" w:hAnsi="Times New Roman" w:cs="Times New Roman"/>
          <w:sz w:val="24"/>
          <w:szCs w:val="24"/>
        </w:rPr>
        <w:t xml:space="preserve">Рисунок 2.1 </w:t>
      </w:r>
      <w:r w:rsidR="0062108F">
        <w:rPr>
          <w:rFonts w:ascii="Times New Roman" w:hAnsi="Times New Roman" w:cs="Times New Roman"/>
          <w:sz w:val="24"/>
          <w:szCs w:val="24"/>
        </w:rPr>
        <w:t xml:space="preserve">– </w:t>
      </w:r>
      <w:r w:rsidRPr="0062108F">
        <w:rPr>
          <w:rFonts w:ascii="Times New Roman" w:hAnsi="Times New Roman" w:cs="Times New Roman"/>
          <w:sz w:val="24"/>
          <w:szCs w:val="24"/>
        </w:rPr>
        <w:t>Ролевая модель</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Пользователь представляет собой посетителя веб страницы, у которого есть возможность оценить участок</w:t>
      </w:r>
      <w:r w:rsidR="0062108F">
        <w:rPr>
          <w:rFonts w:ascii="Times New Roman" w:hAnsi="Times New Roman" w:cs="Times New Roman"/>
          <w:sz w:val="28"/>
          <w:szCs w:val="28"/>
        </w:rPr>
        <w:t>.</w:t>
      </w:r>
    </w:p>
    <w:p w:rsidR="003437B6" w:rsidRPr="00AB4BAA"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Ученый представляет собой разработчика</w:t>
      </w:r>
      <w:r w:rsidR="0062108F">
        <w:rPr>
          <w:rFonts w:ascii="Times New Roman" w:hAnsi="Times New Roman" w:cs="Times New Roman"/>
          <w:sz w:val="28"/>
          <w:szCs w:val="28"/>
        </w:rPr>
        <w:t>,</w:t>
      </w:r>
      <w:r w:rsidRPr="00843411">
        <w:rPr>
          <w:rFonts w:ascii="Times New Roman" w:hAnsi="Times New Roman" w:cs="Times New Roman"/>
          <w:sz w:val="28"/>
          <w:szCs w:val="28"/>
        </w:rPr>
        <w:t xml:space="preserve"> который будет выбирать местности и выставлять на них метки «можно выращивать\нельзя выращивать». Эти участки в дальнейшем будут использоваться для обучения модели</w:t>
      </w:r>
    </w:p>
    <w:p w:rsidR="003437B6" w:rsidRPr="001E70F7"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Администратор представляет собой разработчика</w:t>
      </w:r>
      <w:r w:rsidR="00081C80">
        <w:rPr>
          <w:rFonts w:ascii="Times New Roman" w:hAnsi="Times New Roman" w:cs="Times New Roman"/>
          <w:sz w:val="28"/>
          <w:szCs w:val="28"/>
        </w:rPr>
        <w:t>,</w:t>
      </w:r>
      <w:r w:rsidRPr="00843411">
        <w:rPr>
          <w:rFonts w:ascii="Times New Roman" w:hAnsi="Times New Roman" w:cs="Times New Roman"/>
          <w:sz w:val="28"/>
          <w:szCs w:val="28"/>
        </w:rPr>
        <w:t xml:space="preserve"> выбира</w:t>
      </w:r>
      <w:r w:rsidR="00081C80">
        <w:rPr>
          <w:rFonts w:ascii="Times New Roman" w:hAnsi="Times New Roman" w:cs="Times New Roman"/>
          <w:sz w:val="28"/>
          <w:szCs w:val="28"/>
        </w:rPr>
        <w:t>ющего</w:t>
      </w:r>
      <w:r w:rsidRPr="00843411">
        <w:rPr>
          <w:rFonts w:ascii="Times New Roman" w:hAnsi="Times New Roman" w:cs="Times New Roman"/>
          <w:sz w:val="28"/>
          <w:szCs w:val="28"/>
        </w:rPr>
        <w:t xml:space="preserve"> местность </w:t>
      </w:r>
      <w:r w:rsidR="00081C80">
        <w:rPr>
          <w:rFonts w:ascii="Times New Roman" w:hAnsi="Times New Roman" w:cs="Times New Roman"/>
          <w:sz w:val="28"/>
          <w:szCs w:val="28"/>
        </w:rPr>
        <w:t>для</w:t>
      </w:r>
      <w:r w:rsidRPr="00843411">
        <w:rPr>
          <w:rFonts w:ascii="Times New Roman" w:hAnsi="Times New Roman" w:cs="Times New Roman"/>
          <w:sz w:val="28"/>
          <w:szCs w:val="28"/>
        </w:rPr>
        <w:t xml:space="preserve"> отображ</w:t>
      </w:r>
      <w:r w:rsidR="00081C80">
        <w:rPr>
          <w:rFonts w:ascii="Times New Roman" w:hAnsi="Times New Roman" w:cs="Times New Roman"/>
          <w:sz w:val="28"/>
          <w:szCs w:val="28"/>
        </w:rPr>
        <w:t>ения</w:t>
      </w:r>
      <w:r w:rsidRPr="00843411">
        <w:rPr>
          <w:rFonts w:ascii="Times New Roman" w:hAnsi="Times New Roman" w:cs="Times New Roman"/>
          <w:sz w:val="28"/>
          <w:szCs w:val="28"/>
        </w:rPr>
        <w:t xml:space="preserve"> на карте</w:t>
      </w:r>
    </w:p>
    <w:p w:rsidR="00081C80" w:rsidRPr="00843411" w:rsidRDefault="00081C80" w:rsidP="004F1DEC">
      <w:pPr>
        <w:spacing w:after="0" w:line="360" w:lineRule="auto"/>
        <w:ind w:firstLine="709"/>
        <w:jc w:val="both"/>
        <w:rPr>
          <w:rFonts w:ascii="Times New Roman" w:hAnsi="Times New Roman" w:cs="Times New Roman"/>
          <w:sz w:val="28"/>
          <w:szCs w:val="28"/>
        </w:rPr>
      </w:pPr>
    </w:p>
    <w:p w:rsidR="0086605D" w:rsidRPr="00843411" w:rsidRDefault="0086605D" w:rsidP="00081C80">
      <w:pPr>
        <w:pStyle w:val="1"/>
        <w:spacing w:before="0" w:beforeAutospacing="0" w:after="0" w:afterAutospacing="0" w:line="360" w:lineRule="auto"/>
        <w:jc w:val="center"/>
        <w:rPr>
          <w:sz w:val="28"/>
          <w:szCs w:val="28"/>
        </w:rPr>
      </w:pPr>
      <w:bookmarkStart w:id="201" w:name="_Toc137041512"/>
      <w:bookmarkStart w:id="202" w:name="_Toc137204794"/>
      <w:r w:rsidRPr="00843411">
        <w:rPr>
          <w:sz w:val="28"/>
          <w:szCs w:val="28"/>
        </w:rPr>
        <w:t>2.2</w:t>
      </w:r>
      <w:r w:rsidR="000E4853">
        <w:rPr>
          <w:sz w:val="28"/>
          <w:szCs w:val="28"/>
        </w:rPr>
        <w:t>.</w:t>
      </w:r>
      <w:r w:rsidRPr="00843411">
        <w:rPr>
          <w:sz w:val="28"/>
          <w:szCs w:val="28"/>
        </w:rPr>
        <w:t xml:space="preserve"> Архитектура системы прогнозирования качества исходного сырья</w:t>
      </w:r>
      <w:bookmarkEnd w:id="201"/>
      <w:bookmarkEnd w:id="202"/>
    </w:p>
    <w:p w:rsidR="00081C80" w:rsidRPr="00081C80" w:rsidRDefault="00081C80" w:rsidP="00081C80">
      <w:pPr>
        <w:spacing w:after="0" w:line="360" w:lineRule="auto"/>
        <w:ind w:firstLine="709"/>
        <w:jc w:val="both"/>
        <w:rPr>
          <w:rFonts w:ascii="Times New Roman" w:hAnsi="Times New Roman" w:cs="Times New Roman"/>
          <w:sz w:val="28"/>
          <w:szCs w:val="28"/>
          <w:highlight w:val="yellow"/>
        </w:rPr>
      </w:pPr>
      <w:r>
        <w:rPr>
          <w:rFonts w:ascii="Times New Roman" w:hAnsi="Times New Roman" w:cs="Times New Roman"/>
          <w:sz w:val="28"/>
          <w:szCs w:val="28"/>
        </w:rPr>
        <w:t>О</w:t>
      </w:r>
      <w:r w:rsidRPr="00843411">
        <w:rPr>
          <w:rFonts w:ascii="Times New Roman" w:hAnsi="Times New Roman" w:cs="Times New Roman"/>
          <w:sz w:val="28"/>
          <w:szCs w:val="28"/>
        </w:rPr>
        <w:t>писанные</w:t>
      </w:r>
      <w:r>
        <w:rPr>
          <w:rFonts w:ascii="Times New Roman" w:hAnsi="Times New Roman" w:cs="Times New Roman"/>
          <w:sz w:val="28"/>
          <w:szCs w:val="28"/>
        </w:rPr>
        <w:t xml:space="preserve"> </w:t>
      </w:r>
      <w:r w:rsidRPr="00843411">
        <w:rPr>
          <w:rFonts w:ascii="Times New Roman" w:hAnsi="Times New Roman" w:cs="Times New Roman"/>
          <w:sz w:val="28"/>
          <w:szCs w:val="28"/>
        </w:rPr>
        <w:t>процессы</w:t>
      </w:r>
      <w:r>
        <w:rPr>
          <w:rFonts w:ascii="Times New Roman" w:hAnsi="Times New Roman" w:cs="Times New Roman"/>
          <w:sz w:val="28"/>
          <w:szCs w:val="28"/>
        </w:rPr>
        <w:t>,</w:t>
      </w:r>
      <w:r w:rsidRPr="00843411">
        <w:rPr>
          <w:rFonts w:ascii="Times New Roman" w:hAnsi="Times New Roman" w:cs="Times New Roman"/>
          <w:sz w:val="28"/>
          <w:szCs w:val="28"/>
        </w:rPr>
        <w:t xml:space="preserve"> происходящее в системе</w:t>
      </w:r>
      <w:r>
        <w:rPr>
          <w:rFonts w:ascii="Times New Roman" w:hAnsi="Times New Roman" w:cs="Times New Roman"/>
          <w:sz w:val="28"/>
          <w:szCs w:val="28"/>
        </w:rPr>
        <w:t>, целесообразно представить в виде схемы (рис.2.2).</w:t>
      </w:r>
      <w:r w:rsidRPr="00843411">
        <w:rPr>
          <w:rFonts w:ascii="Times New Roman" w:hAnsi="Times New Roman" w:cs="Times New Roman"/>
          <w:sz w:val="28"/>
          <w:szCs w:val="28"/>
        </w:rPr>
        <w:t xml:space="preserve"> В начале происходит сбор климатических и почвенных данных, а также сбор высоты и расчет наклона местности. </w:t>
      </w:r>
      <w:r>
        <w:rPr>
          <w:rFonts w:ascii="Times New Roman" w:hAnsi="Times New Roman" w:cs="Times New Roman"/>
          <w:sz w:val="28"/>
          <w:szCs w:val="28"/>
        </w:rPr>
        <w:t>Далее</w:t>
      </w:r>
      <w:r w:rsidRPr="00843411">
        <w:rPr>
          <w:rFonts w:ascii="Times New Roman" w:hAnsi="Times New Roman" w:cs="Times New Roman"/>
          <w:sz w:val="28"/>
          <w:szCs w:val="28"/>
        </w:rPr>
        <w:t xml:space="preserve"> процессы разделяются в зависимости от того какой обработчик(контроллер) был вызван</w:t>
      </w:r>
      <w:r>
        <w:rPr>
          <w:rFonts w:ascii="Times New Roman" w:hAnsi="Times New Roman" w:cs="Times New Roman"/>
          <w:sz w:val="28"/>
          <w:szCs w:val="28"/>
        </w:rPr>
        <w:t xml:space="preserve"> </w:t>
      </w:r>
      <w:r w:rsidRPr="00401858">
        <w:rPr>
          <w:rFonts w:ascii="Times New Roman" w:hAnsi="Times New Roman" w:cs="Times New Roman"/>
          <w:sz w:val="28"/>
          <w:szCs w:val="28"/>
        </w:rPr>
        <w:t xml:space="preserve">[1,3-5]. </w:t>
      </w:r>
    </w:p>
    <w:p w:rsidR="00081C80" w:rsidRPr="00843411" w:rsidRDefault="00081C80" w:rsidP="00081C80">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 обработчике ученного происходит преобразование данных в машинно-читаемый формат и передачу их в модель для обучения. В конце обученную модель сохраняют на диске.</w:t>
      </w:r>
    </w:p>
    <w:p w:rsidR="00081C80" w:rsidRDefault="00081C80" w:rsidP="00081C80">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 обработчике администратора также происходит преобразование данных в машинно-читаемый, но тут мы получаем коэффициент пригодности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от модели и сохраняем результат на диске.</w:t>
      </w:r>
    </w:p>
    <w:p w:rsidR="00081C80" w:rsidRDefault="00081C80" w:rsidP="0062108F">
      <w:pPr>
        <w:spacing w:after="0" w:line="360" w:lineRule="auto"/>
        <w:jc w:val="center"/>
        <w:rPr>
          <w:rFonts w:ascii="Times New Roman" w:hAnsi="Times New Roman" w:cs="Times New Roman"/>
          <w:sz w:val="28"/>
          <w:szCs w:val="28"/>
        </w:rPr>
      </w:pPr>
    </w:p>
    <w:p w:rsidR="009B1A0A" w:rsidRPr="00843411" w:rsidRDefault="007A5125" w:rsidP="0062108F">
      <w:pPr>
        <w:spacing w:after="0" w:line="360" w:lineRule="auto"/>
        <w:jc w:val="center"/>
        <w:rPr>
          <w:rFonts w:ascii="Times New Roman" w:hAnsi="Times New Roman" w:cs="Times New Roman"/>
          <w:sz w:val="28"/>
          <w:szCs w:val="28"/>
        </w:rPr>
      </w:pPr>
      <w:r w:rsidRPr="007A5125">
        <w:rPr>
          <w:rFonts w:ascii="Times New Roman" w:hAnsi="Times New Roman" w:cs="Times New Roman"/>
          <w:noProof/>
          <w:sz w:val="28"/>
          <w:szCs w:val="28"/>
          <w:lang w:eastAsia="ru-RU"/>
        </w:rPr>
        <w:lastRenderedPageBreak/>
        <w:drawing>
          <wp:inline distT="0" distB="0" distL="0" distR="0" wp14:anchorId="0B921CB6" wp14:editId="4C58311E">
            <wp:extent cx="5939790" cy="6146165"/>
            <wp:effectExtent l="0" t="0" r="3810" b="698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6146165"/>
                    </a:xfrm>
                    <a:prstGeom prst="rect">
                      <a:avLst/>
                    </a:prstGeom>
                  </pic:spPr>
                </pic:pic>
              </a:graphicData>
            </a:graphic>
          </wp:inline>
        </w:drawing>
      </w:r>
    </w:p>
    <w:p w:rsidR="00E46069" w:rsidRPr="0062108F" w:rsidRDefault="0062108F" w:rsidP="009C7D5A">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Р</w:t>
      </w:r>
      <w:r w:rsidR="00333E35" w:rsidRPr="0062108F">
        <w:rPr>
          <w:rFonts w:ascii="Times New Roman" w:hAnsi="Times New Roman" w:cs="Times New Roman"/>
          <w:sz w:val="24"/>
          <w:szCs w:val="24"/>
        </w:rPr>
        <w:t>исунок 2.2</w:t>
      </w:r>
      <w:r w:rsidR="00E46069" w:rsidRPr="0062108F">
        <w:rPr>
          <w:rFonts w:ascii="Times New Roman" w:hAnsi="Times New Roman" w:cs="Times New Roman"/>
          <w:sz w:val="24"/>
          <w:szCs w:val="24"/>
        </w:rPr>
        <w:t xml:space="preserve"> – </w:t>
      </w:r>
      <w:r w:rsidR="000C2834" w:rsidRPr="0062108F">
        <w:rPr>
          <w:rFonts w:ascii="Times New Roman" w:hAnsi="Times New Roman" w:cs="Times New Roman"/>
          <w:sz w:val="24"/>
          <w:szCs w:val="24"/>
        </w:rPr>
        <w:t>Архитектура системы прогнозирования</w:t>
      </w:r>
    </w:p>
    <w:p w:rsidR="00081C80" w:rsidRDefault="00081C80" w:rsidP="004F1DEC">
      <w:pPr>
        <w:spacing w:after="0" w:line="360" w:lineRule="auto"/>
        <w:ind w:firstLine="709"/>
        <w:jc w:val="both"/>
        <w:rPr>
          <w:rFonts w:ascii="Times New Roman" w:hAnsi="Times New Roman" w:cs="Times New Roman"/>
          <w:sz w:val="28"/>
          <w:szCs w:val="28"/>
        </w:rPr>
      </w:pPr>
    </w:p>
    <w:p w:rsidR="00081C80" w:rsidRDefault="00147504" w:rsidP="00401858">
      <w:pPr>
        <w:spacing w:after="0" w:line="360" w:lineRule="auto"/>
        <w:ind w:firstLine="709"/>
        <w:jc w:val="both"/>
        <w:rPr>
          <w:ins w:id="203" w:author="root" w:date="2023-06-09T12:08:00Z"/>
          <w:rFonts w:ascii="Times New Roman" w:hAnsi="Times New Roman" w:cs="Times New Roman"/>
          <w:sz w:val="28"/>
          <w:szCs w:val="28"/>
        </w:rPr>
      </w:pPr>
      <w:r w:rsidRPr="00843411">
        <w:rPr>
          <w:rFonts w:ascii="Times New Roman" w:hAnsi="Times New Roman" w:cs="Times New Roman"/>
          <w:sz w:val="28"/>
          <w:szCs w:val="28"/>
        </w:rPr>
        <w:t xml:space="preserve">Данные от обработчика администратора экспортируется в СУБД для дальнейшего взаимодействия с </w:t>
      </w:r>
      <w:r w:rsidR="001E53BE" w:rsidRPr="00843411">
        <w:rPr>
          <w:rFonts w:ascii="Times New Roman" w:hAnsi="Times New Roman" w:cs="Times New Roman"/>
          <w:sz w:val="28"/>
          <w:szCs w:val="28"/>
        </w:rPr>
        <w:t>серверной частью приложения (</w:t>
      </w:r>
      <w:proofErr w:type="spellStart"/>
      <w:r w:rsidRPr="00843411">
        <w:rPr>
          <w:rFonts w:ascii="Times New Roman" w:hAnsi="Times New Roman" w:cs="Times New Roman"/>
          <w:sz w:val="28"/>
          <w:szCs w:val="28"/>
        </w:rPr>
        <w:t>бэкендом</w:t>
      </w:r>
      <w:proofErr w:type="spellEnd"/>
      <w:r w:rsidR="001E53BE" w:rsidRPr="00843411">
        <w:rPr>
          <w:rFonts w:ascii="Times New Roman" w:hAnsi="Times New Roman" w:cs="Times New Roman"/>
          <w:sz w:val="28"/>
          <w:szCs w:val="28"/>
        </w:rPr>
        <w:t>)</w:t>
      </w:r>
      <w:r w:rsidR="003F2A93" w:rsidRPr="00843411">
        <w:rPr>
          <w:rFonts w:ascii="Times New Roman" w:hAnsi="Times New Roman" w:cs="Times New Roman"/>
          <w:sz w:val="28"/>
          <w:szCs w:val="28"/>
        </w:rPr>
        <w:t xml:space="preserve">. </w:t>
      </w:r>
      <w:proofErr w:type="spellStart"/>
      <w:r w:rsidR="003F2A93" w:rsidRPr="00843411">
        <w:rPr>
          <w:rFonts w:ascii="Times New Roman" w:hAnsi="Times New Roman" w:cs="Times New Roman"/>
          <w:sz w:val="28"/>
          <w:szCs w:val="28"/>
        </w:rPr>
        <w:t>Бэкенд</w:t>
      </w:r>
      <w:proofErr w:type="spellEnd"/>
      <w:r w:rsidR="003F2A93" w:rsidRPr="00843411">
        <w:rPr>
          <w:rFonts w:ascii="Times New Roman" w:hAnsi="Times New Roman" w:cs="Times New Roman"/>
          <w:sz w:val="28"/>
          <w:szCs w:val="28"/>
        </w:rPr>
        <w:t xml:space="preserve"> получает данные с СУБД преобразует их для передачи по сети и предоставляет </w:t>
      </w:r>
      <w:r w:rsidR="003F2A93" w:rsidRPr="00843411">
        <w:rPr>
          <w:rFonts w:ascii="Times New Roman" w:hAnsi="Times New Roman" w:cs="Times New Roman"/>
          <w:sz w:val="28"/>
          <w:szCs w:val="28"/>
          <w:lang w:val="en-US"/>
        </w:rPr>
        <w:t>API</w:t>
      </w:r>
      <w:r w:rsidR="003F2A93" w:rsidRPr="00843411">
        <w:rPr>
          <w:rFonts w:ascii="Times New Roman" w:hAnsi="Times New Roman" w:cs="Times New Roman"/>
          <w:sz w:val="28"/>
          <w:szCs w:val="28"/>
        </w:rPr>
        <w:t xml:space="preserve"> для взаимодействие с ним. В конце </w:t>
      </w:r>
      <w:r w:rsidR="001E53BE" w:rsidRPr="00843411">
        <w:rPr>
          <w:rFonts w:ascii="Times New Roman" w:hAnsi="Times New Roman" w:cs="Times New Roman"/>
          <w:sz w:val="28"/>
          <w:szCs w:val="28"/>
        </w:rPr>
        <w:t>интерфейс приложения (</w:t>
      </w:r>
      <w:proofErr w:type="spellStart"/>
      <w:r w:rsidR="003F2A93" w:rsidRPr="00843411">
        <w:rPr>
          <w:rFonts w:ascii="Times New Roman" w:hAnsi="Times New Roman" w:cs="Times New Roman"/>
          <w:sz w:val="28"/>
          <w:szCs w:val="28"/>
        </w:rPr>
        <w:t>фронт</w:t>
      </w:r>
      <w:r w:rsidR="001E53BE" w:rsidRPr="00843411">
        <w:rPr>
          <w:rFonts w:ascii="Times New Roman" w:hAnsi="Times New Roman" w:cs="Times New Roman"/>
          <w:sz w:val="28"/>
          <w:szCs w:val="28"/>
        </w:rPr>
        <w:t>енд</w:t>
      </w:r>
      <w:proofErr w:type="spellEnd"/>
      <w:r w:rsidR="001E53BE" w:rsidRPr="00843411">
        <w:rPr>
          <w:rFonts w:ascii="Times New Roman" w:hAnsi="Times New Roman" w:cs="Times New Roman"/>
          <w:sz w:val="28"/>
          <w:szCs w:val="28"/>
        </w:rPr>
        <w:t>)</w:t>
      </w:r>
      <w:r w:rsidR="003F2A93" w:rsidRPr="00843411">
        <w:rPr>
          <w:rFonts w:ascii="Times New Roman" w:hAnsi="Times New Roman" w:cs="Times New Roman"/>
          <w:sz w:val="28"/>
          <w:szCs w:val="28"/>
        </w:rPr>
        <w:t xml:space="preserve"> получает данные с </w:t>
      </w:r>
      <w:proofErr w:type="spellStart"/>
      <w:r w:rsidR="001E53BE" w:rsidRPr="00843411">
        <w:rPr>
          <w:rFonts w:ascii="Times New Roman" w:hAnsi="Times New Roman" w:cs="Times New Roman"/>
          <w:sz w:val="28"/>
          <w:szCs w:val="28"/>
        </w:rPr>
        <w:t>бэкенда</w:t>
      </w:r>
      <w:proofErr w:type="spellEnd"/>
      <w:r w:rsidR="001E53BE" w:rsidRPr="00843411">
        <w:rPr>
          <w:rFonts w:ascii="Times New Roman" w:hAnsi="Times New Roman" w:cs="Times New Roman"/>
          <w:sz w:val="28"/>
          <w:szCs w:val="28"/>
        </w:rPr>
        <w:t xml:space="preserve"> </w:t>
      </w:r>
      <w:r w:rsidR="003F2A93" w:rsidRPr="00843411">
        <w:rPr>
          <w:rFonts w:ascii="Times New Roman" w:hAnsi="Times New Roman" w:cs="Times New Roman"/>
          <w:sz w:val="28"/>
          <w:szCs w:val="28"/>
        </w:rPr>
        <w:t xml:space="preserve">по </w:t>
      </w:r>
      <w:r w:rsidR="003F2A93" w:rsidRPr="00843411">
        <w:rPr>
          <w:rFonts w:ascii="Times New Roman" w:hAnsi="Times New Roman" w:cs="Times New Roman"/>
          <w:sz w:val="28"/>
          <w:szCs w:val="28"/>
          <w:lang w:val="en-US"/>
        </w:rPr>
        <w:t>API</w:t>
      </w:r>
      <w:r w:rsidR="003F2A93" w:rsidRPr="00843411">
        <w:rPr>
          <w:rFonts w:ascii="Times New Roman" w:hAnsi="Times New Roman" w:cs="Times New Roman"/>
          <w:sz w:val="28"/>
          <w:szCs w:val="28"/>
        </w:rPr>
        <w:t xml:space="preserve"> и </w:t>
      </w:r>
      <w:proofErr w:type="spellStart"/>
      <w:r w:rsidR="001E53BE" w:rsidRPr="00843411">
        <w:rPr>
          <w:rFonts w:ascii="Times New Roman" w:hAnsi="Times New Roman" w:cs="Times New Roman"/>
          <w:sz w:val="28"/>
          <w:szCs w:val="28"/>
        </w:rPr>
        <w:t>отрисовывает</w:t>
      </w:r>
      <w:proofErr w:type="spellEnd"/>
      <w:r w:rsidR="003F2A93" w:rsidRPr="00843411">
        <w:rPr>
          <w:rFonts w:ascii="Times New Roman" w:hAnsi="Times New Roman" w:cs="Times New Roman"/>
          <w:sz w:val="28"/>
          <w:szCs w:val="28"/>
        </w:rPr>
        <w:t xml:space="preserve"> веб страничку</w:t>
      </w:r>
    </w:p>
    <w:p w:rsidR="00A26CCC" w:rsidRDefault="00A26CCC" w:rsidP="00401858">
      <w:pPr>
        <w:spacing w:after="0" w:line="360" w:lineRule="auto"/>
        <w:ind w:firstLine="709"/>
        <w:jc w:val="both"/>
        <w:rPr>
          <w:ins w:id="204" w:author="root" w:date="2023-06-09T12:08:00Z"/>
          <w:rFonts w:ascii="Times New Roman" w:hAnsi="Times New Roman" w:cs="Times New Roman"/>
          <w:sz w:val="28"/>
          <w:szCs w:val="28"/>
        </w:rPr>
      </w:pPr>
    </w:p>
    <w:p w:rsidR="00A26CCC" w:rsidRPr="001E70F7" w:rsidRDefault="00A26CCC" w:rsidP="00401858">
      <w:pPr>
        <w:spacing w:after="0" w:line="360" w:lineRule="auto"/>
        <w:ind w:firstLine="709"/>
        <w:jc w:val="both"/>
        <w:rPr>
          <w:rFonts w:ascii="Times New Roman" w:hAnsi="Times New Roman" w:cs="Times New Roman"/>
          <w:sz w:val="28"/>
          <w:szCs w:val="28"/>
        </w:rPr>
      </w:pPr>
    </w:p>
    <w:p w:rsidR="00E35EB1" w:rsidRPr="00401858" w:rsidRDefault="00E35EB1" w:rsidP="000E4853">
      <w:pPr>
        <w:pStyle w:val="1"/>
        <w:spacing w:before="0" w:beforeAutospacing="0" w:after="0" w:afterAutospacing="0" w:line="360" w:lineRule="auto"/>
        <w:ind w:firstLine="709"/>
        <w:jc w:val="center"/>
        <w:rPr>
          <w:sz w:val="28"/>
          <w:szCs w:val="28"/>
        </w:rPr>
      </w:pPr>
      <w:bookmarkStart w:id="205" w:name="_Toc137041513"/>
      <w:bookmarkStart w:id="206" w:name="_Toc137204795"/>
      <w:r w:rsidRPr="00843411">
        <w:rPr>
          <w:sz w:val="28"/>
          <w:szCs w:val="28"/>
        </w:rPr>
        <w:lastRenderedPageBreak/>
        <w:t>2.3</w:t>
      </w:r>
      <w:r w:rsidR="000E4853">
        <w:rPr>
          <w:sz w:val="28"/>
          <w:szCs w:val="28"/>
        </w:rPr>
        <w:t>.</w:t>
      </w:r>
      <w:r w:rsidRPr="00843411">
        <w:rPr>
          <w:sz w:val="28"/>
          <w:szCs w:val="28"/>
        </w:rPr>
        <w:t xml:space="preserve"> Сбор данных</w:t>
      </w:r>
      <w:r w:rsidR="00081C80">
        <w:rPr>
          <w:sz w:val="28"/>
          <w:szCs w:val="28"/>
        </w:rPr>
        <w:t xml:space="preserve"> для </w:t>
      </w:r>
      <w:r w:rsidR="00401858">
        <w:rPr>
          <w:sz w:val="28"/>
          <w:szCs w:val="28"/>
        </w:rPr>
        <w:t>оценки местности и предоставления их пользователю</w:t>
      </w:r>
      <w:bookmarkEnd w:id="205"/>
      <w:bookmarkEnd w:id="206"/>
    </w:p>
    <w:p w:rsidR="00922431" w:rsidRPr="00843411" w:rsidRDefault="0086605D"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Взаимодействие администратора и ученного с системой реализовано через контроллеры, администратор через </w:t>
      </w:r>
      <w:proofErr w:type="spellStart"/>
      <w:r w:rsidRPr="00843411">
        <w:rPr>
          <w:rFonts w:ascii="Times New Roman" w:hAnsi="Times New Roman" w:cs="Times New Roman"/>
          <w:sz w:val="28"/>
          <w:szCs w:val="28"/>
        </w:rPr>
        <w:t>AdminController</w:t>
      </w:r>
      <w:proofErr w:type="spellEnd"/>
      <w:r w:rsidRPr="00843411">
        <w:rPr>
          <w:rFonts w:ascii="Times New Roman" w:hAnsi="Times New Roman" w:cs="Times New Roman"/>
          <w:sz w:val="28"/>
          <w:szCs w:val="28"/>
        </w:rPr>
        <w:t xml:space="preserve">, ученный через </w:t>
      </w:r>
      <w:r w:rsidRPr="00843411">
        <w:rPr>
          <w:rFonts w:ascii="Times New Roman" w:hAnsi="Times New Roman" w:cs="Times New Roman"/>
          <w:sz w:val="28"/>
          <w:szCs w:val="28"/>
          <w:lang w:val="en-US"/>
        </w:rPr>
        <w:t>ScinceController</w:t>
      </w:r>
      <w:r w:rsidRPr="00843411">
        <w:rPr>
          <w:rFonts w:ascii="Times New Roman" w:hAnsi="Times New Roman" w:cs="Times New Roman"/>
          <w:sz w:val="28"/>
          <w:szCs w:val="28"/>
        </w:rPr>
        <w:t xml:space="preserve">. У обоих этих контроллеров есть одинаковые методы поведения, чтобы не дублировать код был создан </w:t>
      </w:r>
      <w:r w:rsidRPr="00843411">
        <w:rPr>
          <w:rFonts w:ascii="Times New Roman" w:hAnsi="Times New Roman" w:cs="Times New Roman"/>
          <w:sz w:val="28"/>
          <w:szCs w:val="28"/>
          <w:lang w:val="en-US"/>
        </w:rPr>
        <w:t>BaseController</w:t>
      </w:r>
      <w:r w:rsidR="00081C80">
        <w:rPr>
          <w:rFonts w:ascii="Times New Roman" w:hAnsi="Times New Roman" w:cs="Times New Roman"/>
          <w:sz w:val="28"/>
          <w:szCs w:val="28"/>
        </w:rPr>
        <w:t xml:space="preserve"> </w:t>
      </w:r>
      <w:r w:rsidR="005D4A7E" w:rsidRPr="00843411">
        <w:rPr>
          <w:rFonts w:ascii="Times New Roman" w:hAnsi="Times New Roman" w:cs="Times New Roman"/>
          <w:sz w:val="28"/>
          <w:szCs w:val="28"/>
        </w:rPr>
        <w:t>(базовый контроллер)</w:t>
      </w:r>
      <w:r w:rsidRPr="00843411">
        <w:rPr>
          <w:rFonts w:ascii="Times New Roman" w:hAnsi="Times New Roman" w:cs="Times New Roman"/>
          <w:sz w:val="28"/>
          <w:szCs w:val="28"/>
        </w:rPr>
        <w:t xml:space="preserve"> от которого наследуются другие контроллеры</w:t>
      </w:r>
      <w:r w:rsidR="005D4A7E" w:rsidRPr="00843411">
        <w:rPr>
          <w:rFonts w:ascii="Times New Roman" w:hAnsi="Times New Roman" w:cs="Times New Roman"/>
          <w:sz w:val="28"/>
          <w:szCs w:val="28"/>
        </w:rPr>
        <w:t>. Базовый контроллеры отвечают за создание полигонов и сохранения их на диск.</w:t>
      </w:r>
    </w:p>
    <w:p w:rsidR="001E53BE" w:rsidRPr="00843411" w:rsidRDefault="00401858" w:rsidP="00081C80">
      <w:pPr>
        <w:spacing w:after="0" w:line="360" w:lineRule="auto"/>
        <w:jc w:val="center"/>
        <w:rPr>
          <w:rFonts w:ascii="Times New Roman" w:hAnsi="Times New Roman" w:cs="Times New Roman"/>
          <w:sz w:val="28"/>
          <w:szCs w:val="28"/>
        </w:rPr>
      </w:pPr>
      <w:bookmarkStart w:id="207" w:name="_GoBack"/>
      <w:r w:rsidRPr="00401858">
        <w:rPr>
          <w:rFonts w:ascii="Times New Roman" w:hAnsi="Times New Roman" w:cs="Times New Roman"/>
          <w:noProof/>
          <w:sz w:val="28"/>
          <w:szCs w:val="28"/>
          <w:lang w:eastAsia="ru-RU"/>
        </w:rPr>
        <w:drawing>
          <wp:inline distT="0" distB="0" distL="0" distR="0" wp14:anchorId="321C2399" wp14:editId="06441E00">
            <wp:extent cx="4106735" cy="6496050"/>
            <wp:effectExtent l="0" t="0" r="8255"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0469" cy="6517774"/>
                    </a:xfrm>
                    <a:prstGeom prst="rect">
                      <a:avLst/>
                    </a:prstGeom>
                  </pic:spPr>
                </pic:pic>
              </a:graphicData>
            </a:graphic>
          </wp:inline>
        </w:drawing>
      </w:r>
      <w:bookmarkEnd w:id="207"/>
    </w:p>
    <w:p w:rsidR="00EF05B7" w:rsidRPr="00081C80" w:rsidRDefault="00EF05B7" w:rsidP="00081C80">
      <w:pPr>
        <w:spacing w:after="0" w:line="360" w:lineRule="auto"/>
        <w:jc w:val="center"/>
        <w:rPr>
          <w:rFonts w:ascii="Times New Roman" w:hAnsi="Times New Roman" w:cs="Times New Roman"/>
          <w:sz w:val="24"/>
          <w:szCs w:val="24"/>
        </w:rPr>
      </w:pPr>
      <w:r w:rsidRPr="00081C80">
        <w:rPr>
          <w:rFonts w:ascii="Times New Roman" w:hAnsi="Times New Roman" w:cs="Times New Roman"/>
          <w:sz w:val="24"/>
          <w:szCs w:val="24"/>
        </w:rPr>
        <w:lastRenderedPageBreak/>
        <w:t>Рисунок 2.3 – Архитектура системы сбора данных</w:t>
      </w:r>
    </w:p>
    <w:p w:rsidR="00EF05B7" w:rsidRPr="00843411" w:rsidRDefault="005D4A7E"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На схеме (рис. 2.3) изображено как устроена система по сбору данных и описано взаимодействие с ней</w:t>
      </w:r>
      <w:r w:rsidR="001C42AC">
        <w:rPr>
          <w:rFonts w:ascii="Times New Roman" w:hAnsi="Times New Roman" w:cs="Times New Roman"/>
          <w:sz w:val="28"/>
          <w:szCs w:val="28"/>
        </w:rPr>
        <w:t>.</w:t>
      </w:r>
    </w:p>
    <w:p w:rsidR="00DC5001" w:rsidRPr="00843411" w:rsidRDefault="00027D0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Базовый контроллер</w:t>
      </w:r>
    </w:p>
    <w:p w:rsidR="00DC5001" w:rsidRPr="00843411" w:rsidRDefault="00027D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Для начало работы с контроллером его необходимо инициализировать</w:t>
      </w:r>
    </w:p>
    <w:p w:rsidR="00DC5001" w:rsidRPr="00843411" w:rsidRDefault="00027D0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ED1B6F8" wp14:editId="0E6516FF">
            <wp:extent cx="3809753" cy="3371850"/>
            <wp:effectExtent l="0" t="0" r="63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2215" cy="3374029"/>
                    </a:xfrm>
                    <a:prstGeom prst="rect">
                      <a:avLst/>
                    </a:prstGeom>
                  </pic:spPr>
                </pic:pic>
              </a:graphicData>
            </a:graphic>
          </wp:inline>
        </w:drawing>
      </w:r>
    </w:p>
    <w:p w:rsidR="00EF05B7" w:rsidRPr="0057015E" w:rsidRDefault="00EF05B7" w:rsidP="000E4853">
      <w:pPr>
        <w:spacing w:after="0" w:line="360" w:lineRule="auto"/>
        <w:ind w:firstLine="709"/>
        <w:jc w:val="center"/>
        <w:rPr>
          <w:rFonts w:ascii="Times New Roman" w:hAnsi="Times New Roman" w:cs="Times New Roman"/>
          <w:sz w:val="24"/>
          <w:szCs w:val="24"/>
        </w:rPr>
      </w:pPr>
      <w:r w:rsidRPr="0057015E">
        <w:rPr>
          <w:rFonts w:ascii="Times New Roman" w:hAnsi="Times New Roman" w:cs="Times New Roman"/>
          <w:sz w:val="24"/>
          <w:szCs w:val="24"/>
        </w:rPr>
        <w:t>Рисунок 2.4 – инициализация контроллера</w:t>
      </w:r>
    </w:p>
    <w:p w:rsidR="00DC5001" w:rsidRDefault="00A575D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коде (рис.2.4) описана инициализация контроллера при этом создаются переменные: </w:t>
      </w:r>
      <w:r w:rsidR="00027D04" w:rsidRPr="00843411">
        <w:rPr>
          <w:rFonts w:ascii="Times New Roman" w:hAnsi="Times New Roman" w:cs="Times New Roman"/>
          <w:sz w:val="28"/>
          <w:szCs w:val="28"/>
        </w:rPr>
        <w:t xml:space="preserve"> </w:t>
      </w:r>
      <w:r w:rsidR="00027D04" w:rsidRPr="00843411">
        <w:rPr>
          <w:rFonts w:ascii="Times New Roman" w:hAnsi="Times New Roman" w:cs="Times New Roman"/>
          <w:sz w:val="28"/>
          <w:szCs w:val="28"/>
          <w:lang w:val="en-US"/>
        </w:rPr>
        <w:t>self</w:t>
      </w:r>
      <w:r w:rsidR="00027D04" w:rsidRPr="00843411">
        <w:rPr>
          <w:rFonts w:ascii="Times New Roman" w:hAnsi="Times New Roman" w:cs="Times New Roman"/>
          <w:sz w:val="28"/>
          <w:szCs w:val="28"/>
        </w:rPr>
        <w:t>._</w:t>
      </w:r>
      <w:r w:rsidR="00027D04" w:rsidRPr="00843411">
        <w:rPr>
          <w:rFonts w:ascii="Times New Roman" w:hAnsi="Times New Roman" w:cs="Times New Roman"/>
          <w:sz w:val="28"/>
          <w:szCs w:val="28"/>
          <w:lang w:val="en-US"/>
        </w:rPr>
        <w:t>slat</w:t>
      </w:r>
      <w:r w:rsidR="00027D04" w:rsidRPr="00843411">
        <w:rPr>
          <w:rFonts w:ascii="Times New Roman" w:hAnsi="Times New Roman" w:cs="Times New Roman"/>
          <w:sz w:val="28"/>
          <w:szCs w:val="28"/>
        </w:rPr>
        <w:t xml:space="preserve"> и </w:t>
      </w:r>
      <w:r w:rsidR="00027D04" w:rsidRPr="00843411">
        <w:rPr>
          <w:rFonts w:ascii="Times New Roman" w:hAnsi="Times New Roman" w:cs="Times New Roman"/>
          <w:sz w:val="28"/>
          <w:szCs w:val="28"/>
          <w:lang w:val="en-US"/>
        </w:rPr>
        <w:t>self</w:t>
      </w:r>
      <w:r w:rsidR="00027D04" w:rsidRPr="00843411">
        <w:rPr>
          <w:rFonts w:ascii="Times New Roman" w:hAnsi="Times New Roman" w:cs="Times New Roman"/>
          <w:sz w:val="28"/>
          <w:szCs w:val="28"/>
        </w:rPr>
        <w:t>._</w:t>
      </w:r>
      <w:r w:rsidR="00027D04" w:rsidRPr="00843411">
        <w:rPr>
          <w:rFonts w:ascii="Times New Roman" w:hAnsi="Times New Roman" w:cs="Times New Roman"/>
          <w:sz w:val="28"/>
          <w:szCs w:val="28"/>
          <w:lang w:val="en-US"/>
        </w:rPr>
        <w:t>slng</w:t>
      </w:r>
      <w:r w:rsidR="00027D04" w:rsidRPr="00843411">
        <w:rPr>
          <w:rFonts w:ascii="Times New Roman" w:hAnsi="Times New Roman" w:cs="Times New Roman"/>
          <w:sz w:val="28"/>
          <w:szCs w:val="28"/>
        </w:rPr>
        <w:t xml:space="preserve"> </w:t>
      </w:r>
      <w:r w:rsidR="000C2834" w:rsidRPr="00843411">
        <w:rPr>
          <w:rFonts w:ascii="Times New Roman" w:hAnsi="Times New Roman" w:cs="Times New Roman"/>
          <w:sz w:val="28"/>
          <w:szCs w:val="28"/>
        </w:rPr>
        <w:t xml:space="preserve">– </w:t>
      </w:r>
      <w:r w:rsidR="00027D04" w:rsidRPr="00843411">
        <w:rPr>
          <w:rFonts w:ascii="Times New Roman" w:hAnsi="Times New Roman" w:cs="Times New Roman"/>
          <w:sz w:val="28"/>
          <w:szCs w:val="28"/>
        </w:rPr>
        <w:t>широта долгота верхнего левого угла от куда начинают собирать данные</w:t>
      </w:r>
      <w:r w:rsidR="00153FB5" w:rsidRPr="00843411">
        <w:rPr>
          <w:rFonts w:ascii="Times New Roman" w:hAnsi="Times New Roman" w:cs="Times New Roman"/>
          <w:sz w:val="28"/>
          <w:szCs w:val="28"/>
        </w:rPr>
        <w:t xml:space="preserve">,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size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x</w:t>
      </w:r>
      <w:r w:rsidR="00153FB5" w:rsidRPr="00843411">
        <w:rPr>
          <w:rFonts w:ascii="Times New Roman" w:hAnsi="Times New Roman" w:cs="Times New Roman"/>
          <w:sz w:val="28"/>
          <w:szCs w:val="28"/>
        </w:rPr>
        <w:t xml:space="preserve"> и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size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y</w:t>
      </w:r>
      <w:r w:rsidR="00153FB5" w:rsidRPr="00843411">
        <w:rPr>
          <w:rFonts w:ascii="Times New Roman" w:hAnsi="Times New Roman" w:cs="Times New Roman"/>
          <w:sz w:val="28"/>
          <w:szCs w:val="28"/>
        </w:rPr>
        <w:t xml:space="preserve"> размер территории в метрах по которой собираются данные.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meter</w:t>
      </w:r>
      <w:r w:rsidR="00153FB5" w:rsidRPr="00843411">
        <w:rPr>
          <w:rFonts w:ascii="Times New Roman" w:hAnsi="Times New Roman" w:cs="Times New Roman"/>
          <w:sz w:val="28"/>
          <w:szCs w:val="28"/>
        </w:rPr>
        <w:t xml:space="preserve"> расстояние от центральной точки полигона до его края, в метрах, это переменная в будущем умножается на 2 и используется для расчета центральной точки следующего полигона.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polygons</w:t>
      </w:r>
      <w:r w:rsidR="00153FB5" w:rsidRPr="00843411">
        <w:rPr>
          <w:rFonts w:ascii="Times New Roman" w:hAnsi="Times New Roman" w:cs="Times New Roman"/>
          <w:sz w:val="28"/>
          <w:szCs w:val="28"/>
        </w:rPr>
        <w:t xml:space="preserve"> здесь хранятся данные по полигонам, начальная генерация полигонов которая происходит в методе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create</w:t>
      </w:r>
      <w:r w:rsidR="00153FB5" w:rsidRPr="00843411">
        <w:rPr>
          <w:rFonts w:ascii="Times New Roman" w:hAnsi="Times New Roman" w:cs="Times New Roman"/>
          <w:sz w:val="28"/>
          <w:szCs w:val="28"/>
        </w:rPr>
        <w:t>_</w:t>
      </w:r>
      <w:r w:rsidR="00153FB5" w:rsidRPr="00843411">
        <w:rPr>
          <w:rFonts w:ascii="Times New Roman" w:hAnsi="Times New Roman" w:cs="Times New Roman"/>
          <w:sz w:val="28"/>
          <w:szCs w:val="28"/>
          <w:lang w:val="en-US"/>
        </w:rPr>
        <w:t>polygons</w:t>
      </w:r>
      <w:r w:rsidR="00153FB5" w:rsidRPr="00843411">
        <w:rPr>
          <w:rFonts w:ascii="Times New Roman" w:hAnsi="Times New Roman" w:cs="Times New Roman"/>
          <w:sz w:val="28"/>
          <w:szCs w:val="28"/>
        </w:rPr>
        <w:t xml:space="preserve">.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path</w:t>
      </w:r>
      <w:r w:rsidR="00153FB5" w:rsidRPr="00843411">
        <w:rPr>
          <w:rFonts w:ascii="Times New Roman" w:hAnsi="Times New Roman" w:cs="Times New Roman"/>
          <w:sz w:val="28"/>
          <w:szCs w:val="28"/>
        </w:rPr>
        <w:t xml:space="preserve"> и </w:t>
      </w:r>
      <w:r w:rsidR="00153FB5" w:rsidRPr="00843411">
        <w:rPr>
          <w:rFonts w:ascii="Times New Roman" w:hAnsi="Times New Roman" w:cs="Times New Roman"/>
          <w:sz w:val="28"/>
          <w:szCs w:val="28"/>
          <w:lang w:val="en-US"/>
        </w:rPr>
        <w:t>self</w:t>
      </w:r>
      <w:r w:rsidR="00153FB5" w:rsidRPr="00843411">
        <w:rPr>
          <w:rFonts w:ascii="Times New Roman" w:hAnsi="Times New Roman" w:cs="Times New Roman"/>
          <w:sz w:val="28"/>
          <w:szCs w:val="28"/>
        </w:rPr>
        <w:t>.</w:t>
      </w:r>
      <w:r w:rsidR="00153FB5" w:rsidRPr="00843411">
        <w:rPr>
          <w:rFonts w:ascii="Times New Roman" w:hAnsi="Times New Roman" w:cs="Times New Roman"/>
          <w:sz w:val="28"/>
          <w:szCs w:val="28"/>
          <w:lang w:val="en-US"/>
        </w:rPr>
        <w:t>filename</w:t>
      </w:r>
      <w:r w:rsidR="00153FB5" w:rsidRPr="00843411">
        <w:rPr>
          <w:rFonts w:ascii="Times New Roman" w:hAnsi="Times New Roman" w:cs="Times New Roman"/>
          <w:sz w:val="28"/>
          <w:szCs w:val="28"/>
        </w:rPr>
        <w:t xml:space="preserve"> путь и название файла соответственно, куда сохраняются </w:t>
      </w:r>
      <w:r w:rsidRPr="00843411">
        <w:rPr>
          <w:rFonts w:ascii="Times New Roman" w:hAnsi="Times New Roman" w:cs="Times New Roman"/>
          <w:sz w:val="28"/>
          <w:szCs w:val="28"/>
        </w:rPr>
        <w:t>полигоны</w:t>
      </w:r>
      <w:r w:rsidR="00153FB5" w:rsidRPr="00843411">
        <w:rPr>
          <w:rFonts w:ascii="Times New Roman" w:hAnsi="Times New Roman" w:cs="Times New Roman"/>
          <w:sz w:val="28"/>
          <w:szCs w:val="28"/>
        </w:rPr>
        <w:t>.</w:t>
      </w:r>
    </w:p>
    <w:p w:rsidR="000E4853" w:rsidRDefault="000E4853" w:rsidP="004F1DEC">
      <w:pPr>
        <w:spacing w:after="0" w:line="360" w:lineRule="auto"/>
        <w:ind w:firstLine="709"/>
        <w:jc w:val="both"/>
        <w:rPr>
          <w:rFonts w:ascii="Times New Roman" w:hAnsi="Times New Roman" w:cs="Times New Roman"/>
          <w:sz w:val="28"/>
          <w:szCs w:val="28"/>
        </w:rPr>
      </w:pPr>
    </w:p>
    <w:p w:rsidR="000E4853" w:rsidRDefault="000E4853" w:rsidP="004F1DEC">
      <w:pPr>
        <w:spacing w:after="0" w:line="360" w:lineRule="auto"/>
        <w:ind w:firstLine="709"/>
        <w:jc w:val="both"/>
        <w:rPr>
          <w:rFonts w:ascii="Times New Roman" w:hAnsi="Times New Roman" w:cs="Times New Roman"/>
          <w:sz w:val="28"/>
          <w:szCs w:val="28"/>
        </w:rPr>
      </w:pPr>
    </w:p>
    <w:p w:rsidR="000E4853" w:rsidRDefault="000E4853" w:rsidP="004F1DEC">
      <w:pPr>
        <w:spacing w:after="0" w:line="360" w:lineRule="auto"/>
        <w:ind w:firstLine="709"/>
        <w:jc w:val="both"/>
        <w:rPr>
          <w:rFonts w:ascii="Times New Roman" w:hAnsi="Times New Roman" w:cs="Times New Roman"/>
          <w:sz w:val="28"/>
          <w:szCs w:val="28"/>
        </w:rPr>
      </w:pPr>
    </w:p>
    <w:p w:rsidR="000E4853" w:rsidRPr="00843411" w:rsidRDefault="000E4853" w:rsidP="004F1DEC">
      <w:pPr>
        <w:spacing w:after="0" w:line="360" w:lineRule="auto"/>
        <w:ind w:firstLine="709"/>
        <w:jc w:val="both"/>
        <w:rPr>
          <w:rFonts w:ascii="Times New Roman" w:hAnsi="Times New Roman" w:cs="Times New Roman"/>
          <w:sz w:val="28"/>
          <w:szCs w:val="28"/>
        </w:rPr>
      </w:pPr>
    </w:p>
    <w:p w:rsidR="00D34786" w:rsidRPr="008E41F0" w:rsidRDefault="00153FB5" w:rsidP="008E41F0">
      <w:pPr>
        <w:shd w:val="clear" w:color="auto" w:fill="FFFFFF"/>
        <w:spacing w:after="0" w:line="360" w:lineRule="auto"/>
        <w:ind w:firstLine="709"/>
        <w:jc w:val="both"/>
        <w:rPr>
          <w:lang w:eastAsia="ru-RU"/>
        </w:rPr>
      </w:pPr>
      <w:r w:rsidRPr="00843411">
        <w:rPr>
          <w:rFonts w:ascii="Times New Roman" w:eastAsia="Times New Roman" w:hAnsi="Times New Roman" w:cs="Times New Roman"/>
          <w:b/>
          <w:sz w:val="28"/>
          <w:szCs w:val="28"/>
          <w:lang w:eastAsia="ru-RU"/>
        </w:rPr>
        <w:t>Метод</w:t>
      </w:r>
      <w:r w:rsidR="00866B51" w:rsidRPr="00843411">
        <w:rPr>
          <w:rFonts w:ascii="Times New Roman" w:eastAsia="Times New Roman" w:hAnsi="Times New Roman" w:cs="Times New Roman"/>
          <w:b/>
          <w:sz w:val="28"/>
          <w:szCs w:val="28"/>
          <w:lang w:eastAsia="ru-RU"/>
        </w:rPr>
        <w:t xml:space="preserve"> </w:t>
      </w:r>
      <w:r w:rsidR="00866B51" w:rsidRPr="00843411">
        <w:rPr>
          <w:rFonts w:ascii="Times New Roman" w:eastAsia="Times New Roman" w:hAnsi="Times New Roman" w:cs="Times New Roman"/>
          <w:b/>
          <w:sz w:val="28"/>
          <w:szCs w:val="28"/>
          <w:lang w:val="en-US" w:eastAsia="ru-RU"/>
        </w:rPr>
        <w:t>create</w:t>
      </w:r>
      <w:r w:rsidR="00866B51" w:rsidRPr="00843411">
        <w:rPr>
          <w:rFonts w:ascii="Times New Roman" w:eastAsia="Times New Roman" w:hAnsi="Times New Roman" w:cs="Times New Roman"/>
          <w:b/>
          <w:sz w:val="28"/>
          <w:szCs w:val="28"/>
          <w:lang w:eastAsia="ru-RU"/>
        </w:rPr>
        <w:t>_</w:t>
      </w:r>
      <w:r w:rsidR="00866B51" w:rsidRPr="00843411">
        <w:rPr>
          <w:rFonts w:ascii="Times New Roman" w:eastAsia="Times New Roman" w:hAnsi="Times New Roman" w:cs="Times New Roman"/>
          <w:b/>
          <w:sz w:val="28"/>
          <w:szCs w:val="28"/>
          <w:lang w:val="en-US" w:eastAsia="ru-RU"/>
        </w:rPr>
        <w:t>polygons</w:t>
      </w:r>
      <w:r w:rsidR="00866B51" w:rsidRPr="00843411">
        <w:rPr>
          <w:rFonts w:ascii="Times New Roman" w:eastAsia="Times New Roman" w:hAnsi="Times New Roman" w:cs="Times New Roman"/>
          <w:b/>
          <w:sz w:val="28"/>
          <w:szCs w:val="28"/>
          <w:lang w:eastAsia="ru-RU"/>
        </w:rPr>
        <w:t xml:space="preserve"> у базового контроллера</w:t>
      </w:r>
    </w:p>
    <w:p w:rsidR="00153FB5" w:rsidRPr="00843411" w:rsidRDefault="00153FB5"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572FF260" wp14:editId="6572407D">
            <wp:extent cx="4482578" cy="35242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3779" cy="3525194"/>
                    </a:xfrm>
                    <a:prstGeom prst="rect">
                      <a:avLst/>
                    </a:prstGeom>
                  </pic:spPr>
                </pic:pic>
              </a:graphicData>
            </a:graphic>
          </wp:inline>
        </w:drawing>
      </w:r>
    </w:p>
    <w:p w:rsidR="001230E4" w:rsidRPr="0057015E"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2.5 – метод создание полигона</w:t>
      </w:r>
    </w:p>
    <w:p w:rsidR="0021387D" w:rsidRPr="008E41F0" w:rsidRDefault="00277975"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В коде (рис. 2.5) описан процесс создание полигона. </w:t>
      </w:r>
      <w:r w:rsidR="006E17BC" w:rsidRPr="00843411">
        <w:rPr>
          <w:rFonts w:ascii="Times New Roman" w:eastAsia="Times New Roman" w:hAnsi="Times New Roman" w:cs="Times New Roman"/>
          <w:sz w:val="28"/>
          <w:szCs w:val="28"/>
          <w:lang w:eastAsia="ru-RU"/>
        </w:rPr>
        <w:t>с</w:t>
      </w:r>
      <w:r w:rsidR="006E17BC" w:rsidRPr="00843411">
        <w:rPr>
          <w:rFonts w:ascii="Times New Roman" w:eastAsia="Times New Roman" w:hAnsi="Times New Roman" w:cs="Times New Roman"/>
          <w:sz w:val="28"/>
          <w:szCs w:val="28"/>
          <w:lang w:val="en-US" w:eastAsia="ru-RU"/>
        </w:rPr>
        <w:t>reate</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polygons</w:t>
      </w:r>
      <w:r w:rsidR="006E17BC" w:rsidRPr="00843411">
        <w:rPr>
          <w:rFonts w:ascii="Times New Roman" w:eastAsia="Times New Roman" w:hAnsi="Times New Roman" w:cs="Times New Roman"/>
          <w:sz w:val="28"/>
          <w:szCs w:val="28"/>
          <w:lang w:eastAsia="ru-RU"/>
        </w:rPr>
        <w:t xml:space="preserve"> переменная</w:t>
      </w:r>
      <w:r w:rsidR="00866B51" w:rsidRPr="00843411">
        <w:rPr>
          <w:rFonts w:ascii="Times New Roman" w:eastAsia="Times New Roman" w:hAnsi="Times New Roman" w:cs="Times New Roman"/>
          <w:sz w:val="28"/>
          <w:szCs w:val="28"/>
          <w:lang w:eastAsia="ru-RU"/>
        </w:rPr>
        <w:t xml:space="preserve"> которая инициализирует сущность</w:t>
      </w:r>
      <w:r w:rsidR="006E17BC" w:rsidRPr="00843411">
        <w:rPr>
          <w:rFonts w:ascii="Times New Roman" w:eastAsia="Times New Roman" w:hAnsi="Times New Roman" w:cs="Times New Roman"/>
          <w:sz w:val="28"/>
          <w:szCs w:val="28"/>
          <w:lang w:eastAsia="ru-RU"/>
        </w:rPr>
        <w:t xml:space="preserve"> </w:t>
      </w:r>
      <w:r w:rsidR="006E17BC" w:rsidRPr="00843411">
        <w:rPr>
          <w:rFonts w:ascii="Times New Roman" w:eastAsia="Times New Roman" w:hAnsi="Times New Roman" w:cs="Times New Roman"/>
          <w:sz w:val="28"/>
          <w:szCs w:val="28"/>
          <w:lang w:val="en-US" w:eastAsia="ru-RU"/>
        </w:rPr>
        <w:t>CreatePolygons</w:t>
      </w:r>
      <w:r w:rsidR="006E17BC" w:rsidRPr="00843411">
        <w:rPr>
          <w:rFonts w:ascii="Times New Roman" w:eastAsia="Times New Roman" w:hAnsi="Times New Roman" w:cs="Times New Roman"/>
          <w:sz w:val="28"/>
          <w:szCs w:val="28"/>
          <w:lang w:eastAsia="ru-RU"/>
        </w:rPr>
        <w:t xml:space="preserve">, в котором реализованы методы </w:t>
      </w:r>
      <w:r w:rsidR="006E17BC" w:rsidRPr="00843411">
        <w:rPr>
          <w:rFonts w:ascii="Times New Roman" w:eastAsia="Times New Roman" w:hAnsi="Times New Roman" w:cs="Times New Roman"/>
          <w:sz w:val="28"/>
          <w:szCs w:val="28"/>
          <w:lang w:val="en-US" w:eastAsia="ru-RU"/>
        </w:rPr>
        <w:t>create</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polygons</w:t>
      </w:r>
      <w:r w:rsidR="006E17BC" w:rsidRPr="00843411">
        <w:rPr>
          <w:rFonts w:ascii="Times New Roman" w:eastAsia="Times New Roman" w:hAnsi="Times New Roman" w:cs="Times New Roman"/>
          <w:sz w:val="28"/>
          <w:szCs w:val="28"/>
          <w:lang w:eastAsia="ru-RU"/>
        </w:rPr>
        <w:t xml:space="preserve"> – создание словаря где ключ координаты </w:t>
      </w:r>
      <w:r w:rsidR="003D106D" w:rsidRPr="00843411">
        <w:rPr>
          <w:rFonts w:ascii="Times New Roman" w:eastAsia="Times New Roman" w:hAnsi="Times New Roman" w:cs="Times New Roman"/>
          <w:sz w:val="28"/>
          <w:szCs w:val="28"/>
          <w:lang w:eastAsia="ru-RU"/>
        </w:rPr>
        <w:t>центральной</w:t>
      </w:r>
      <w:r w:rsidR="006E17BC" w:rsidRPr="00843411">
        <w:rPr>
          <w:rFonts w:ascii="Times New Roman" w:eastAsia="Times New Roman" w:hAnsi="Times New Roman" w:cs="Times New Roman"/>
          <w:sz w:val="28"/>
          <w:szCs w:val="28"/>
          <w:lang w:eastAsia="ru-RU"/>
        </w:rPr>
        <w:t xml:space="preserve"> точки полигона, значение координаты его краев, </w:t>
      </w:r>
      <w:proofErr w:type="spellStart"/>
      <w:r w:rsidR="006E17BC" w:rsidRPr="00843411">
        <w:rPr>
          <w:rFonts w:ascii="Times New Roman" w:eastAsia="Times New Roman" w:hAnsi="Times New Roman" w:cs="Times New Roman"/>
          <w:sz w:val="28"/>
          <w:szCs w:val="28"/>
          <w:lang w:eastAsia="ru-RU"/>
        </w:rPr>
        <w:t>set_elevation</w:t>
      </w:r>
      <w:proofErr w:type="spellEnd"/>
      <w:r w:rsidR="006E17BC" w:rsidRPr="00843411">
        <w:rPr>
          <w:rFonts w:ascii="Times New Roman" w:eastAsia="Times New Roman" w:hAnsi="Times New Roman" w:cs="Times New Roman"/>
          <w:sz w:val="28"/>
          <w:szCs w:val="28"/>
          <w:lang w:eastAsia="ru-RU"/>
        </w:rPr>
        <w:t xml:space="preserve"> – получение высоты у полигона и сохранение в значение словаря, </w:t>
      </w:r>
      <w:r w:rsidR="006E17BC" w:rsidRPr="00843411">
        <w:rPr>
          <w:rFonts w:ascii="Times New Roman" w:eastAsia="Times New Roman" w:hAnsi="Times New Roman" w:cs="Times New Roman"/>
          <w:sz w:val="28"/>
          <w:szCs w:val="28"/>
          <w:lang w:val="en-US" w:eastAsia="ru-RU"/>
        </w:rPr>
        <w:t>set</w:t>
      </w:r>
      <w:r w:rsidR="006E17BC" w:rsidRPr="00843411">
        <w:rPr>
          <w:rFonts w:ascii="Times New Roman" w:eastAsia="Times New Roman" w:hAnsi="Times New Roman" w:cs="Times New Roman"/>
          <w:sz w:val="28"/>
          <w:szCs w:val="28"/>
          <w:lang w:eastAsia="ru-RU"/>
        </w:rPr>
        <w:t>_</w:t>
      </w:r>
      <w:r w:rsidR="006E17BC" w:rsidRPr="00843411">
        <w:rPr>
          <w:rFonts w:ascii="Times New Roman" w:eastAsia="Times New Roman" w:hAnsi="Times New Roman" w:cs="Times New Roman"/>
          <w:sz w:val="28"/>
          <w:szCs w:val="28"/>
          <w:lang w:val="en-US" w:eastAsia="ru-RU"/>
        </w:rPr>
        <w:t>inclination</w:t>
      </w:r>
      <w:r w:rsidR="006E17BC" w:rsidRPr="00843411">
        <w:rPr>
          <w:rFonts w:ascii="Times New Roman" w:eastAsia="Times New Roman" w:hAnsi="Times New Roman" w:cs="Times New Roman"/>
          <w:sz w:val="28"/>
          <w:szCs w:val="28"/>
          <w:lang w:eastAsia="ru-RU"/>
        </w:rPr>
        <w:t xml:space="preserve"> – расчет наклона местности у полигона и сохранение в значение словаря. В конце этот метод </w:t>
      </w:r>
      <w:r w:rsidR="003D106D" w:rsidRPr="00843411">
        <w:rPr>
          <w:rFonts w:ascii="Times New Roman" w:eastAsia="Times New Roman" w:hAnsi="Times New Roman" w:cs="Times New Roman"/>
          <w:sz w:val="28"/>
          <w:szCs w:val="28"/>
          <w:lang w:eastAsia="ru-RU"/>
        </w:rPr>
        <w:t>возвращает полигон</w:t>
      </w:r>
      <w:r w:rsidR="00E57D19" w:rsidRPr="00843411">
        <w:rPr>
          <w:rFonts w:ascii="Times New Roman" w:eastAsia="Times New Roman" w:hAnsi="Times New Roman" w:cs="Times New Roman"/>
          <w:sz w:val="28"/>
          <w:szCs w:val="28"/>
          <w:lang w:eastAsia="ru-RU"/>
        </w:rPr>
        <w:t xml:space="preserve"> (рис. 2.6)</w:t>
      </w:r>
    </w:p>
    <w:p w:rsidR="00E57D19" w:rsidRPr="00843411" w:rsidRDefault="00E57D19"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73BEEAC2" wp14:editId="22448311">
            <wp:extent cx="2988244" cy="24827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4510" cy="2487976"/>
                    </a:xfrm>
                    <a:prstGeom prst="rect">
                      <a:avLst/>
                    </a:prstGeom>
                  </pic:spPr>
                </pic:pic>
              </a:graphicData>
            </a:graphic>
          </wp:inline>
        </w:drawing>
      </w:r>
    </w:p>
    <w:p w:rsidR="00E57D19" w:rsidRPr="0057015E" w:rsidRDefault="00E57D19"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lastRenderedPageBreak/>
        <w:t>Рисунок 2.6 – Наполненный полигон</w:t>
      </w:r>
    </w:p>
    <w:p w:rsidR="0021387D" w:rsidRPr="00843411" w:rsidRDefault="0021387D"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D34786" w:rsidRPr="00843411" w:rsidRDefault="00F949FE"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 xml:space="preserve">Метода </w:t>
      </w:r>
      <w:r w:rsidRPr="00843411">
        <w:rPr>
          <w:rFonts w:ascii="Times New Roman" w:eastAsia="Times New Roman" w:hAnsi="Times New Roman" w:cs="Times New Roman"/>
          <w:b/>
          <w:sz w:val="28"/>
          <w:szCs w:val="28"/>
          <w:lang w:val="en-US" w:eastAsia="ru-RU"/>
        </w:rPr>
        <w:t>save</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polygons</w:t>
      </w:r>
      <w:r w:rsidRPr="00843411">
        <w:rPr>
          <w:rFonts w:ascii="Times New Roman" w:eastAsia="Times New Roman" w:hAnsi="Times New Roman" w:cs="Times New Roman"/>
          <w:b/>
          <w:sz w:val="28"/>
          <w:szCs w:val="28"/>
          <w:lang w:eastAsia="ru-RU"/>
        </w:rPr>
        <w:t xml:space="preserve"> у базового контроллера</w:t>
      </w:r>
    </w:p>
    <w:p w:rsidR="00F949FE" w:rsidRPr="00843411" w:rsidRDefault="00F949FE" w:rsidP="0057015E">
      <w:pPr>
        <w:shd w:val="clear" w:color="auto" w:fill="FFFFFF"/>
        <w:spacing w:after="0" w:line="360" w:lineRule="auto"/>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6F66858D" wp14:editId="4B1E67A3">
            <wp:extent cx="5940425" cy="178943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789430"/>
                    </a:xfrm>
                    <a:prstGeom prst="rect">
                      <a:avLst/>
                    </a:prstGeom>
                  </pic:spPr>
                </pic:pic>
              </a:graphicData>
            </a:graphic>
          </wp:inline>
        </w:drawing>
      </w:r>
    </w:p>
    <w:p w:rsidR="00F949FE" w:rsidRPr="0057015E" w:rsidRDefault="00E57D19"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2.7</w:t>
      </w:r>
      <w:r w:rsidR="00F949FE" w:rsidRPr="0057015E">
        <w:rPr>
          <w:rFonts w:ascii="Times New Roman" w:eastAsia="Times New Roman" w:hAnsi="Times New Roman" w:cs="Times New Roman"/>
          <w:sz w:val="24"/>
          <w:szCs w:val="24"/>
          <w:lang w:eastAsia="ru-RU"/>
        </w:rPr>
        <w:t xml:space="preserve"> – Метод сохранения полигонов в файл</w:t>
      </w:r>
    </w:p>
    <w:p w:rsidR="00F949FE" w:rsidRPr="00843411" w:rsidRDefault="00F949FE"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Сохранения словаря полигонов в файл </w:t>
      </w:r>
      <w:proofErr w:type="gramStart"/>
      <w:r w:rsidRPr="00843411">
        <w:rPr>
          <w:rFonts w:ascii="Times New Roman" w:eastAsia="Times New Roman" w:hAnsi="Times New Roman" w:cs="Times New Roman"/>
          <w:sz w:val="28"/>
          <w:szCs w:val="28"/>
          <w:lang w:eastAsia="ru-RU"/>
        </w:rPr>
        <w:t>расширением .</w:t>
      </w:r>
      <w:r w:rsidRPr="00843411">
        <w:rPr>
          <w:rFonts w:ascii="Times New Roman" w:eastAsia="Times New Roman" w:hAnsi="Times New Roman" w:cs="Times New Roman"/>
          <w:sz w:val="28"/>
          <w:szCs w:val="28"/>
          <w:lang w:val="en-US" w:eastAsia="ru-RU"/>
        </w:rPr>
        <w:t>pickle</w:t>
      </w:r>
      <w:proofErr w:type="gramEnd"/>
      <w:r w:rsidRPr="00843411">
        <w:rPr>
          <w:rFonts w:ascii="Times New Roman" w:eastAsia="Times New Roman" w:hAnsi="Times New Roman" w:cs="Times New Roman"/>
          <w:sz w:val="28"/>
          <w:szCs w:val="28"/>
          <w:lang w:eastAsia="ru-RU"/>
        </w:rPr>
        <w:t xml:space="preserve"> по заданному пути и именем.</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Контроллер Администратора</w:t>
      </w:r>
    </w:p>
    <w:p w:rsidR="00B13D1F" w:rsidRPr="00843411" w:rsidRDefault="00E57D19" w:rsidP="004F1DEC">
      <w:pPr>
        <w:pStyle w:val="ac"/>
        <w:spacing w:line="360" w:lineRule="auto"/>
        <w:ind w:firstLine="709"/>
        <w:jc w:val="both"/>
        <w:rPr>
          <w:rFonts w:ascii="Times New Roman" w:hAnsi="Times New Roman" w:cs="Times New Roman"/>
          <w:sz w:val="28"/>
          <w:szCs w:val="28"/>
          <w:lang w:eastAsia="ru-RU"/>
        </w:rPr>
      </w:pPr>
      <w:r w:rsidRPr="00843411">
        <w:rPr>
          <w:rFonts w:ascii="Times New Roman" w:hAnsi="Times New Roman" w:cs="Times New Roman"/>
          <w:sz w:val="28"/>
          <w:szCs w:val="28"/>
          <w:lang w:eastAsia="ru-RU"/>
        </w:rPr>
        <w:t xml:space="preserve">В контроллере администратора добавляется новый метод </w:t>
      </w:r>
      <w:r w:rsidRPr="00843411">
        <w:rPr>
          <w:rFonts w:ascii="Times New Roman" w:hAnsi="Times New Roman" w:cs="Times New Roman"/>
          <w:sz w:val="28"/>
          <w:szCs w:val="28"/>
          <w:lang w:val="en-US" w:eastAsia="ru-RU"/>
        </w:rPr>
        <w:t>get</w:t>
      </w:r>
      <w:r w:rsidRPr="00843411">
        <w:rPr>
          <w:rFonts w:ascii="Times New Roman" w:hAnsi="Times New Roman" w:cs="Times New Roman"/>
          <w:sz w:val="28"/>
          <w:szCs w:val="28"/>
          <w:lang w:eastAsia="ru-RU"/>
        </w:rPr>
        <w:t>_</w:t>
      </w:r>
      <w:r w:rsidRPr="00843411">
        <w:rPr>
          <w:rFonts w:ascii="Times New Roman" w:hAnsi="Times New Roman" w:cs="Times New Roman"/>
          <w:sz w:val="28"/>
          <w:szCs w:val="28"/>
          <w:lang w:val="en-US" w:eastAsia="ru-RU"/>
        </w:rPr>
        <w:t>polygons</w:t>
      </w:r>
      <w:r w:rsidRPr="00843411">
        <w:rPr>
          <w:rFonts w:ascii="Times New Roman" w:hAnsi="Times New Roman" w:cs="Times New Roman"/>
          <w:sz w:val="28"/>
          <w:szCs w:val="28"/>
          <w:lang w:eastAsia="ru-RU"/>
        </w:rPr>
        <w:t xml:space="preserve"> который отвечает за сбор климатических, почвенных данных и получение </w:t>
      </w:r>
      <w:proofErr w:type="spellStart"/>
      <w:r w:rsidRPr="00843411">
        <w:rPr>
          <w:rFonts w:ascii="Times New Roman" w:hAnsi="Times New Roman" w:cs="Times New Roman"/>
          <w:sz w:val="28"/>
          <w:szCs w:val="28"/>
          <w:lang w:eastAsia="ru-RU"/>
        </w:rPr>
        <w:t>скоринга</w:t>
      </w:r>
      <w:proofErr w:type="spellEnd"/>
      <w:r w:rsidRPr="00843411">
        <w:rPr>
          <w:rFonts w:ascii="Times New Roman" w:hAnsi="Times New Roman" w:cs="Times New Roman"/>
          <w:sz w:val="28"/>
          <w:szCs w:val="28"/>
          <w:lang w:eastAsia="ru-RU"/>
        </w:rPr>
        <w:t>.</w:t>
      </w:r>
    </w:p>
    <w:p w:rsidR="00F412CA" w:rsidRPr="00843411" w:rsidRDefault="00F412CA" w:rsidP="0057015E">
      <w:pPr>
        <w:shd w:val="clear" w:color="auto" w:fill="FFFFFF"/>
        <w:spacing w:after="0" w:line="360" w:lineRule="auto"/>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7A896E0C" wp14:editId="054FC7F6">
            <wp:extent cx="4225925" cy="2359381"/>
            <wp:effectExtent l="0" t="0" r="3175" b="317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4764" cy="2364316"/>
                    </a:xfrm>
                    <a:prstGeom prst="rect">
                      <a:avLst/>
                    </a:prstGeom>
                  </pic:spPr>
                </pic:pic>
              </a:graphicData>
            </a:graphic>
          </wp:inline>
        </w:drawing>
      </w:r>
    </w:p>
    <w:p w:rsidR="00F412CA" w:rsidRPr="0057015E" w:rsidRDefault="00F412CA"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E57D19" w:rsidRPr="0057015E">
        <w:rPr>
          <w:rFonts w:ascii="Times New Roman" w:eastAsia="Times New Roman" w:hAnsi="Times New Roman" w:cs="Times New Roman"/>
          <w:sz w:val="24"/>
          <w:szCs w:val="24"/>
          <w:lang w:eastAsia="ru-RU"/>
        </w:rPr>
        <w:t>8</w:t>
      </w:r>
      <w:r w:rsidRPr="0057015E">
        <w:rPr>
          <w:rFonts w:ascii="Times New Roman" w:eastAsia="Times New Roman" w:hAnsi="Times New Roman" w:cs="Times New Roman"/>
          <w:sz w:val="24"/>
          <w:szCs w:val="24"/>
          <w:lang w:eastAsia="ru-RU"/>
        </w:rPr>
        <w:t xml:space="preserve"> – Инициализация </w:t>
      </w:r>
      <w:r w:rsidR="00F46F20" w:rsidRPr="0057015E">
        <w:rPr>
          <w:rFonts w:ascii="Times New Roman" w:eastAsia="Times New Roman" w:hAnsi="Times New Roman" w:cs="Times New Roman"/>
          <w:sz w:val="24"/>
          <w:szCs w:val="24"/>
          <w:lang w:eastAsia="ru-RU"/>
        </w:rPr>
        <w:t>контроллера А</w:t>
      </w:r>
      <w:r w:rsidRPr="0057015E">
        <w:rPr>
          <w:rFonts w:ascii="Times New Roman" w:eastAsia="Times New Roman" w:hAnsi="Times New Roman" w:cs="Times New Roman"/>
          <w:sz w:val="24"/>
          <w:szCs w:val="24"/>
          <w:lang w:eastAsia="ru-RU"/>
        </w:rPr>
        <w:t>дминистратора</w:t>
      </w:r>
    </w:p>
    <w:p w:rsidR="00F412CA" w:rsidRPr="001E70F7"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При инициализации создаются переменные, </w:t>
      </w:r>
      <w:proofErr w:type="spellStart"/>
      <w:r w:rsidRPr="00843411">
        <w:rPr>
          <w:rFonts w:ascii="Times New Roman" w:eastAsia="Times New Roman" w:hAnsi="Times New Roman" w:cs="Times New Roman"/>
          <w:sz w:val="28"/>
          <w:szCs w:val="28"/>
          <w:lang w:eastAsia="ru-RU"/>
        </w:rPr>
        <w:t>self.path</w:t>
      </w:r>
      <w:proofErr w:type="spellEnd"/>
      <w:r w:rsidRPr="00843411">
        <w:rPr>
          <w:rFonts w:ascii="Times New Roman" w:eastAsia="Times New Roman" w:hAnsi="Times New Roman" w:cs="Times New Roman"/>
          <w:sz w:val="28"/>
          <w:szCs w:val="28"/>
          <w:lang w:eastAsia="ru-RU"/>
        </w:rPr>
        <w:t xml:space="preserve"> – путь хранение </w:t>
      </w:r>
      <w:proofErr w:type="gramStart"/>
      <w:r w:rsidRPr="00843411">
        <w:rPr>
          <w:rFonts w:ascii="Times New Roman" w:eastAsia="Times New Roman" w:hAnsi="Times New Roman" w:cs="Times New Roman"/>
          <w:sz w:val="28"/>
          <w:szCs w:val="28"/>
          <w:lang w:eastAsia="ru-RU"/>
        </w:rPr>
        <w:t>полигонов</w:t>
      </w:r>
      <w:proofErr w:type="gramEnd"/>
      <w:r w:rsidRPr="00843411">
        <w:rPr>
          <w:rFonts w:ascii="Times New Roman" w:eastAsia="Times New Roman" w:hAnsi="Times New Roman" w:cs="Times New Roman"/>
          <w:sz w:val="28"/>
          <w:szCs w:val="28"/>
          <w:lang w:eastAsia="ru-RU"/>
        </w:rPr>
        <w:t xml:space="preserve"> созданных администратором,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filename</w:t>
      </w:r>
      <w:r w:rsidRPr="00843411">
        <w:rPr>
          <w:rFonts w:ascii="Times New Roman" w:eastAsia="Times New Roman" w:hAnsi="Times New Roman" w:cs="Times New Roman"/>
          <w:sz w:val="28"/>
          <w:szCs w:val="28"/>
          <w:lang w:eastAsia="ru-RU"/>
        </w:rPr>
        <w:t xml:space="preserve"> – название файла</w:t>
      </w:r>
      <w:r w:rsidR="00E57D19" w:rsidRPr="00843411">
        <w:rPr>
          <w:rFonts w:ascii="Times New Roman" w:eastAsia="Times New Roman" w:hAnsi="Times New Roman" w:cs="Times New Roman"/>
          <w:sz w:val="28"/>
          <w:szCs w:val="28"/>
          <w:lang w:eastAsia="ru-RU"/>
        </w:rPr>
        <w:t xml:space="preserve"> (рис. 2.8)</w:t>
      </w:r>
    </w:p>
    <w:p w:rsidR="00841812" w:rsidRPr="00843411" w:rsidRDefault="00F412CA"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b/>
          <w:sz w:val="28"/>
          <w:szCs w:val="28"/>
          <w:lang w:val="en-US" w:eastAsia="ru-RU"/>
        </w:rPr>
        <w:t>get</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polygons</w:t>
      </w:r>
      <w:r w:rsidRPr="00843411">
        <w:rPr>
          <w:rFonts w:ascii="Times New Roman" w:eastAsia="Times New Roman" w:hAnsi="Times New Roman" w:cs="Times New Roman"/>
          <w:b/>
          <w:sz w:val="28"/>
          <w:szCs w:val="28"/>
          <w:lang w:eastAsia="ru-RU"/>
        </w:rPr>
        <w:t xml:space="preserve"> у контроллера администратора</w:t>
      </w:r>
    </w:p>
    <w:p w:rsidR="00F412CA" w:rsidRPr="00843411" w:rsidRDefault="00F412CA"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lastRenderedPageBreak/>
        <w:drawing>
          <wp:inline distT="0" distB="0" distL="0" distR="0" wp14:anchorId="60B6D6BF" wp14:editId="615947EF">
            <wp:extent cx="5106573" cy="3827064"/>
            <wp:effectExtent l="0" t="0" r="0" b="254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4082" cy="3840186"/>
                    </a:xfrm>
                    <a:prstGeom prst="rect">
                      <a:avLst/>
                    </a:prstGeom>
                  </pic:spPr>
                </pic:pic>
              </a:graphicData>
            </a:graphic>
          </wp:inline>
        </w:drawing>
      </w:r>
    </w:p>
    <w:p w:rsidR="00F412CA" w:rsidRPr="0057015E" w:rsidRDefault="00F412CA" w:rsidP="0057015E">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E57D19" w:rsidRPr="0057015E">
        <w:rPr>
          <w:rFonts w:ascii="Times New Roman" w:eastAsia="Times New Roman" w:hAnsi="Times New Roman" w:cs="Times New Roman"/>
          <w:sz w:val="24"/>
          <w:szCs w:val="24"/>
          <w:lang w:eastAsia="ru-RU"/>
        </w:rPr>
        <w:t>9</w:t>
      </w:r>
      <w:r w:rsidRPr="0057015E">
        <w:rPr>
          <w:rFonts w:ascii="Times New Roman" w:eastAsia="Times New Roman" w:hAnsi="Times New Roman" w:cs="Times New Roman"/>
          <w:sz w:val="24"/>
          <w:szCs w:val="24"/>
          <w:lang w:eastAsia="ru-RU"/>
        </w:rPr>
        <w:t xml:space="preserve"> – Метод создания полигона</w:t>
      </w:r>
      <w:r w:rsidR="00F46F20" w:rsidRPr="0057015E">
        <w:rPr>
          <w:rFonts w:ascii="Times New Roman" w:eastAsia="Times New Roman" w:hAnsi="Times New Roman" w:cs="Times New Roman"/>
          <w:sz w:val="24"/>
          <w:szCs w:val="24"/>
          <w:lang w:eastAsia="ru-RU"/>
        </w:rPr>
        <w:t xml:space="preserve"> у</w:t>
      </w:r>
      <w:r w:rsidRPr="0057015E">
        <w:rPr>
          <w:rFonts w:ascii="Times New Roman" w:eastAsia="Times New Roman" w:hAnsi="Times New Roman" w:cs="Times New Roman"/>
          <w:sz w:val="24"/>
          <w:szCs w:val="24"/>
          <w:lang w:eastAsia="ru-RU"/>
        </w:rPr>
        <w:t xml:space="preserve"> Администратора</w:t>
      </w:r>
    </w:p>
    <w:p w:rsidR="00F412CA" w:rsidRPr="00843411"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roofErr w:type="gramStart"/>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w:t>
      </w:r>
      <w:proofErr w:type="gramEnd"/>
      <w:r w:rsidRPr="00843411">
        <w:rPr>
          <w:rFonts w:ascii="Times New Roman" w:eastAsia="Times New Roman" w:hAnsi="Times New Roman" w:cs="Times New Roman"/>
          <w:sz w:val="28"/>
          <w:szCs w:val="28"/>
          <w:lang w:eastAsia="ru-RU"/>
        </w:rPr>
        <w:t>_polygons</w:t>
      </w:r>
      <w:proofErr w:type="spellEnd"/>
      <w:r w:rsidRPr="00843411">
        <w:rPr>
          <w:rFonts w:ascii="Times New Roman" w:eastAsia="Times New Roman" w:hAnsi="Times New Roman" w:cs="Times New Roman"/>
          <w:sz w:val="28"/>
          <w:szCs w:val="28"/>
          <w:lang w:eastAsia="ru-RU"/>
        </w:rPr>
        <w:t xml:space="preserve"> служит для наполнение полигона почвенными, климатическими характеристиками и получение </w:t>
      </w:r>
      <w:proofErr w:type="spellStart"/>
      <w:r w:rsidRPr="00843411">
        <w:rPr>
          <w:rFonts w:ascii="Times New Roman" w:eastAsia="Times New Roman" w:hAnsi="Times New Roman" w:cs="Times New Roman"/>
          <w:sz w:val="28"/>
          <w:szCs w:val="28"/>
          <w:lang w:eastAsia="ru-RU"/>
        </w:rPr>
        <w:t>скоринга</w:t>
      </w:r>
      <w:proofErr w:type="spellEnd"/>
      <w:r w:rsidRPr="00843411">
        <w:rPr>
          <w:rFonts w:ascii="Times New Roman" w:eastAsia="Times New Roman" w:hAnsi="Times New Roman" w:cs="Times New Roman"/>
          <w:sz w:val="28"/>
          <w:szCs w:val="28"/>
          <w:lang w:eastAsia="ru-RU"/>
        </w:rPr>
        <w:t xml:space="preserve"> путем итерации по наборам полигонов и взаимодействие с полигоном находящимся в цикле. Получение этих данных происходит в сущности </w:t>
      </w:r>
      <w:proofErr w:type="spellStart"/>
      <w:r w:rsidRPr="00843411">
        <w:rPr>
          <w:rFonts w:ascii="Times New Roman" w:eastAsia="Times New Roman" w:hAnsi="Times New Roman" w:cs="Times New Roman"/>
          <w:sz w:val="28"/>
          <w:szCs w:val="28"/>
          <w:lang w:eastAsia="ru-RU"/>
        </w:rPr>
        <w:t>PolygonAdminEnt</w:t>
      </w:r>
      <w:proofErr w:type="spellEnd"/>
      <w:r w:rsidRPr="00843411">
        <w:rPr>
          <w:rFonts w:ascii="Times New Roman" w:eastAsia="Times New Roman" w:hAnsi="Times New Roman" w:cs="Times New Roman"/>
          <w:sz w:val="28"/>
          <w:szCs w:val="28"/>
          <w:lang w:eastAsia="ru-RU"/>
        </w:rPr>
        <w:t xml:space="preserve"> куда при инициализации передается полигон</w:t>
      </w:r>
      <w:r w:rsidR="00E57D19" w:rsidRPr="00843411">
        <w:rPr>
          <w:rFonts w:ascii="Times New Roman" w:eastAsia="Times New Roman" w:hAnsi="Times New Roman" w:cs="Times New Roman"/>
          <w:sz w:val="28"/>
          <w:szCs w:val="28"/>
          <w:lang w:eastAsia="ru-RU"/>
        </w:rPr>
        <w:t xml:space="preserve"> рис(2.9)</w:t>
      </w:r>
      <w:r w:rsidRPr="00843411">
        <w:rPr>
          <w:rFonts w:ascii="Times New Roman" w:eastAsia="Times New Roman" w:hAnsi="Times New Roman" w:cs="Times New Roman"/>
          <w:sz w:val="28"/>
          <w:szCs w:val="28"/>
          <w:lang w:eastAsia="ru-RU"/>
        </w:rPr>
        <w:t>.</w:t>
      </w:r>
    </w:p>
    <w:p w:rsidR="00140455" w:rsidRPr="00843411" w:rsidRDefault="00140455"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Контро</w:t>
      </w:r>
      <w:r w:rsidRPr="00E74049">
        <w:rPr>
          <w:rFonts w:ascii="Times New Roman" w:eastAsia="Times New Roman" w:hAnsi="Times New Roman" w:cs="Times New Roman"/>
          <w:b/>
          <w:sz w:val="28"/>
          <w:szCs w:val="28"/>
          <w:lang w:eastAsia="ru-RU"/>
        </w:rPr>
        <w:t>лл</w:t>
      </w:r>
      <w:r w:rsidRPr="00843411">
        <w:rPr>
          <w:rFonts w:ascii="Times New Roman" w:eastAsia="Times New Roman" w:hAnsi="Times New Roman" w:cs="Times New Roman"/>
          <w:b/>
          <w:sz w:val="28"/>
          <w:szCs w:val="28"/>
          <w:lang w:eastAsia="ru-RU"/>
        </w:rPr>
        <w:t>ер Уче</w:t>
      </w:r>
      <w:r w:rsidRPr="008E41F0">
        <w:rPr>
          <w:rFonts w:ascii="Times New Roman" w:eastAsia="Times New Roman" w:hAnsi="Times New Roman" w:cs="Times New Roman"/>
          <w:b/>
          <w:sz w:val="28"/>
          <w:szCs w:val="28"/>
          <w:lang w:eastAsia="ru-RU"/>
        </w:rPr>
        <w:t>н</w:t>
      </w:r>
      <w:r w:rsidRPr="00E74049">
        <w:rPr>
          <w:rFonts w:ascii="Times New Roman" w:eastAsia="Times New Roman" w:hAnsi="Times New Roman" w:cs="Times New Roman"/>
          <w:b/>
          <w:sz w:val="28"/>
          <w:szCs w:val="28"/>
          <w:lang w:eastAsia="ru-RU"/>
        </w:rPr>
        <w:t>н</w:t>
      </w:r>
      <w:r w:rsidRPr="00843411">
        <w:rPr>
          <w:rFonts w:ascii="Times New Roman" w:eastAsia="Times New Roman" w:hAnsi="Times New Roman" w:cs="Times New Roman"/>
          <w:b/>
          <w:sz w:val="28"/>
          <w:szCs w:val="28"/>
          <w:lang w:eastAsia="ru-RU"/>
        </w:rPr>
        <w:t>ого</w:t>
      </w:r>
    </w:p>
    <w:p w:rsidR="00140455" w:rsidRPr="00843411" w:rsidRDefault="00140455" w:rsidP="004F1DEC">
      <w:pPr>
        <w:pStyle w:val="ac"/>
        <w:spacing w:line="360" w:lineRule="auto"/>
        <w:ind w:firstLine="709"/>
        <w:jc w:val="both"/>
        <w:rPr>
          <w:rFonts w:ascii="Times New Roman" w:eastAsia="Times New Roman" w:hAnsi="Times New Roman" w:cs="Times New Roman"/>
          <w:sz w:val="28"/>
          <w:szCs w:val="28"/>
          <w:lang w:eastAsia="ru-RU"/>
        </w:rPr>
      </w:pPr>
      <w:r w:rsidRPr="00843411">
        <w:rPr>
          <w:rFonts w:ascii="Times New Roman" w:hAnsi="Times New Roman" w:cs="Times New Roman"/>
          <w:sz w:val="28"/>
          <w:szCs w:val="28"/>
          <w:lang w:eastAsia="ru-RU"/>
        </w:rPr>
        <w:t xml:space="preserve">В контроллере администратора добавляется новый метод </w:t>
      </w:r>
      <w:r w:rsidRPr="00843411">
        <w:rPr>
          <w:rFonts w:ascii="Times New Roman" w:hAnsi="Times New Roman" w:cs="Times New Roman"/>
          <w:sz w:val="28"/>
          <w:szCs w:val="28"/>
          <w:lang w:val="en-US" w:eastAsia="ru-RU"/>
        </w:rPr>
        <w:t>get</w:t>
      </w:r>
      <w:r w:rsidRPr="00843411">
        <w:rPr>
          <w:rFonts w:ascii="Times New Roman" w:hAnsi="Times New Roman" w:cs="Times New Roman"/>
          <w:sz w:val="28"/>
          <w:szCs w:val="28"/>
          <w:lang w:eastAsia="ru-RU"/>
        </w:rPr>
        <w:t>_</w:t>
      </w:r>
      <w:r w:rsidRPr="00843411">
        <w:rPr>
          <w:rFonts w:ascii="Times New Roman" w:hAnsi="Times New Roman" w:cs="Times New Roman"/>
          <w:sz w:val="28"/>
          <w:szCs w:val="28"/>
          <w:lang w:val="en-US" w:eastAsia="ru-RU"/>
        </w:rPr>
        <w:t>polygons</w:t>
      </w:r>
      <w:r w:rsidRPr="00843411">
        <w:rPr>
          <w:rFonts w:ascii="Times New Roman" w:hAnsi="Times New Roman" w:cs="Times New Roman"/>
          <w:sz w:val="28"/>
          <w:szCs w:val="28"/>
          <w:lang w:eastAsia="ru-RU"/>
        </w:rPr>
        <w:t xml:space="preserve"> который отвечает за сбор климатических, почвенных данных и выставление признака </w:t>
      </w:r>
      <w:proofErr w:type="spellStart"/>
      <w:r w:rsidRPr="00843411">
        <w:rPr>
          <w:rFonts w:ascii="Times New Roman" w:hAnsi="Times New Roman" w:cs="Times New Roman"/>
          <w:sz w:val="28"/>
          <w:szCs w:val="28"/>
          <w:lang w:eastAsia="ru-RU"/>
        </w:rPr>
        <w:t>выращиваемости</w:t>
      </w:r>
      <w:proofErr w:type="spellEnd"/>
      <w:r w:rsidRPr="00843411">
        <w:rPr>
          <w:rFonts w:ascii="Times New Roman" w:hAnsi="Times New Roman" w:cs="Times New Roman"/>
          <w:sz w:val="28"/>
          <w:szCs w:val="28"/>
          <w:lang w:eastAsia="ru-RU"/>
        </w:rPr>
        <w:t xml:space="preserve"> (метка)</w:t>
      </w:r>
    </w:p>
    <w:p w:rsidR="00841DB1" w:rsidRPr="008E41F0" w:rsidRDefault="00F412CA"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Инициализация </w:t>
      </w:r>
      <w:r w:rsidRPr="00843411">
        <w:rPr>
          <w:rFonts w:ascii="Times New Roman" w:hAnsi="Times New Roman" w:cs="Times New Roman"/>
          <w:b/>
          <w:sz w:val="28"/>
          <w:szCs w:val="28"/>
          <w:lang w:val="en-US"/>
        </w:rPr>
        <w:t>ScinceController</w:t>
      </w:r>
    </w:p>
    <w:p w:rsidR="00F412CA" w:rsidRPr="00843411" w:rsidRDefault="00F412CA" w:rsidP="001C42AC">
      <w:pPr>
        <w:spacing w:after="0" w:line="360" w:lineRule="auto"/>
        <w:jc w:val="both"/>
        <w:rPr>
          <w:rFonts w:ascii="Times New Roman" w:hAnsi="Times New Roman" w:cs="Times New Roman"/>
          <w:b/>
          <w:sz w:val="28"/>
          <w:szCs w:val="28"/>
          <w:lang w:val="en-US"/>
        </w:rPr>
      </w:pPr>
      <w:r w:rsidRPr="00843411">
        <w:rPr>
          <w:rFonts w:ascii="Times New Roman" w:hAnsi="Times New Roman" w:cs="Times New Roman"/>
          <w:b/>
          <w:noProof/>
          <w:sz w:val="28"/>
          <w:szCs w:val="28"/>
          <w:lang w:eastAsia="ru-RU"/>
        </w:rPr>
        <w:lastRenderedPageBreak/>
        <w:drawing>
          <wp:inline distT="0" distB="0" distL="0" distR="0" wp14:anchorId="5FD59CD1" wp14:editId="20EDDA04">
            <wp:extent cx="4105275" cy="2883871"/>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13887" cy="2889921"/>
                    </a:xfrm>
                    <a:prstGeom prst="rect">
                      <a:avLst/>
                    </a:prstGeom>
                  </pic:spPr>
                </pic:pic>
              </a:graphicData>
            </a:graphic>
          </wp:inline>
        </w:drawing>
      </w:r>
    </w:p>
    <w:p w:rsidR="00F46F20" w:rsidRPr="0057015E" w:rsidRDefault="00F46F20" w:rsidP="000E4853">
      <w:pPr>
        <w:spacing w:after="0" w:line="360" w:lineRule="auto"/>
        <w:ind w:firstLine="709"/>
        <w:jc w:val="center"/>
        <w:rPr>
          <w:rFonts w:ascii="Times New Roman" w:hAnsi="Times New Roman" w:cs="Times New Roman"/>
          <w:sz w:val="24"/>
          <w:szCs w:val="24"/>
        </w:rPr>
      </w:pPr>
      <w:r w:rsidRPr="0057015E">
        <w:rPr>
          <w:rFonts w:ascii="Times New Roman" w:hAnsi="Times New Roman" w:cs="Times New Roman"/>
          <w:sz w:val="24"/>
          <w:szCs w:val="24"/>
        </w:rPr>
        <w:t>Рисунок 2.</w:t>
      </w:r>
      <w:r w:rsidR="00140455" w:rsidRPr="0057015E">
        <w:rPr>
          <w:rFonts w:ascii="Times New Roman" w:hAnsi="Times New Roman" w:cs="Times New Roman"/>
          <w:sz w:val="24"/>
          <w:szCs w:val="24"/>
        </w:rPr>
        <w:t>10</w:t>
      </w:r>
      <w:r w:rsidRPr="0057015E">
        <w:rPr>
          <w:rFonts w:ascii="Times New Roman" w:hAnsi="Times New Roman" w:cs="Times New Roman"/>
          <w:sz w:val="24"/>
          <w:szCs w:val="24"/>
        </w:rPr>
        <w:t xml:space="preserve"> - </w:t>
      </w:r>
      <w:r w:rsidRPr="0057015E">
        <w:rPr>
          <w:rFonts w:ascii="Times New Roman" w:eastAsia="Times New Roman" w:hAnsi="Times New Roman" w:cs="Times New Roman"/>
          <w:sz w:val="24"/>
          <w:szCs w:val="24"/>
          <w:lang w:eastAsia="ru-RU"/>
        </w:rPr>
        <w:t>Инициализация контроллера Ученного</w:t>
      </w:r>
    </w:p>
    <w:p w:rsidR="000E4853" w:rsidRPr="001E70F7" w:rsidRDefault="00F412CA"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При инициализации создаются переменные, </w:t>
      </w:r>
      <w:proofErr w:type="spellStart"/>
      <w:r w:rsidRPr="00843411">
        <w:rPr>
          <w:rFonts w:ascii="Times New Roman" w:eastAsia="Times New Roman" w:hAnsi="Times New Roman" w:cs="Times New Roman"/>
          <w:sz w:val="28"/>
          <w:szCs w:val="28"/>
          <w:lang w:eastAsia="ru-RU"/>
        </w:rPr>
        <w:t>self.path</w:t>
      </w:r>
      <w:proofErr w:type="spellEnd"/>
      <w:r w:rsidRPr="00843411">
        <w:rPr>
          <w:rFonts w:ascii="Times New Roman" w:eastAsia="Times New Roman" w:hAnsi="Times New Roman" w:cs="Times New Roman"/>
          <w:sz w:val="28"/>
          <w:szCs w:val="28"/>
          <w:lang w:eastAsia="ru-RU"/>
        </w:rPr>
        <w:t xml:space="preserve"> – путь хранение </w:t>
      </w:r>
      <w:proofErr w:type="gramStart"/>
      <w:r w:rsidRPr="00843411">
        <w:rPr>
          <w:rFonts w:ascii="Times New Roman" w:eastAsia="Times New Roman" w:hAnsi="Times New Roman" w:cs="Times New Roman"/>
          <w:sz w:val="28"/>
          <w:szCs w:val="28"/>
          <w:lang w:eastAsia="ru-RU"/>
        </w:rPr>
        <w:t>полигонов</w:t>
      </w:r>
      <w:proofErr w:type="gramEnd"/>
      <w:r w:rsidRPr="00843411">
        <w:rPr>
          <w:rFonts w:ascii="Times New Roman" w:eastAsia="Times New Roman" w:hAnsi="Times New Roman" w:cs="Times New Roman"/>
          <w:sz w:val="28"/>
          <w:szCs w:val="28"/>
          <w:lang w:eastAsia="ru-RU"/>
        </w:rPr>
        <w:t xml:space="preserve"> созданных ученным,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filename</w:t>
      </w:r>
      <w:r w:rsidRPr="00843411">
        <w:rPr>
          <w:rFonts w:ascii="Times New Roman" w:eastAsia="Times New Roman" w:hAnsi="Times New Roman" w:cs="Times New Roman"/>
          <w:sz w:val="28"/>
          <w:szCs w:val="28"/>
          <w:lang w:eastAsia="ru-RU"/>
        </w:rPr>
        <w:t xml:space="preserve"> – название файла, </w:t>
      </w:r>
      <w:r w:rsidRPr="00843411">
        <w:rPr>
          <w:rFonts w:ascii="Times New Roman" w:eastAsia="Times New Roman" w:hAnsi="Times New Roman" w:cs="Times New Roman"/>
          <w:sz w:val="28"/>
          <w:szCs w:val="28"/>
          <w:lang w:val="en-US" w:eastAsia="ru-RU"/>
        </w:rPr>
        <w:t>self</w:t>
      </w:r>
      <w:r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val="en-US" w:eastAsia="ru-RU"/>
        </w:rPr>
        <w:t>growing</w:t>
      </w:r>
      <w:r w:rsidRPr="00843411">
        <w:rPr>
          <w:rFonts w:ascii="Times New Roman" w:eastAsia="Times New Roman" w:hAnsi="Times New Roman" w:cs="Times New Roman"/>
          <w:sz w:val="28"/>
          <w:szCs w:val="28"/>
          <w:lang w:eastAsia="ru-RU"/>
        </w:rPr>
        <w:t xml:space="preserve"> – метка</w:t>
      </w:r>
      <w:r w:rsidR="00140455" w:rsidRPr="00843411">
        <w:rPr>
          <w:rFonts w:ascii="Times New Roman" w:eastAsia="Times New Roman" w:hAnsi="Times New Roman" w:cs="Times New Roman"/>
          <w:sz w:val="28"/>
          <w:szCs w:val="28"/>
          <w:lang w:eastAsia="ru-RU"/>
        </w:rPr>
        <w:t xml:space="preserve"> (рис. 2.9)</w:t>
      </w:r>
    </w:p>
    <w:p w:rsidR="000E4853" w:rsidRPr="00843411" w:rsidRDefault="000E4853"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p>
    <w:p w:rsidR="00841812" w:rsidRPr="008E41F0" w:rsidRDefault="00F412CA"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get_polygons </w:t>
      </w:r>
      <w:r w:rsidRPr="00843411">
        <w:rPr>
          <w:rFonts w:ascii="Times New Roman" w:eastAsia="Times New Roman" w:hAnsi="Times New Roman" w:cs="Times New Roman"/>
          <w:b/>
          <w:sz w:val="28"/>
          <w:szCs w:val="28"/>
          <w:lang w:eastAsia="ru-RU"/>
        </w:rPr>
        <w:t>у</w:t>
      </w:r>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контроллера</w:t>
      </w:r>
      <w:r w:rsidRPr="00843411">
        <w:rPr>
          <w:rFonts w:ascii="Times New Roman" w:eastAsia="Times New Roman" w:hAnsi="Times New Roman" w:cs="Times New Roman"/>
          <w:b/>
          <w:sz w:val="28"/>
          <w:szCs w:val="28"/>
          <w:lang w:val="en-US" w:eastAsia="ru-RU"/>
        </w:rPr>
        <w:t xml:space="preserve"> </w:t>
      </w:r>
      <w:r w:rsidRPr="00843411">
        <w:rPr>
          <w:rFonts w:ascii="Times New Roman" w:hAnsi="Times New Roman" w:cs="Times New Roman"/>
          <w:b/>
          <w:sz w:val="28"/>
          <w:szCs w:val="28"/>
          <w:lang w:val="en-US"/>
        </w:rPr>
        <w:t>ScinceController</w:t>
      </w:r>
    </w:p>
    <w:p w:rsidR="00F412CA" w:rsidRPr="00843411" w:rsidRDefault="00F412CA" w:rsidP="001C42AC">
      <w:pPr>
        <w:shd w:val="clear" w:color="auto" w:fill="FFFFFF"/>
        <w:spacing w:after="0" w:line="360" w:lineRule="auto"/>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5FD187FE" wp14:editId="045B127D">
            <wp:extent cx="4578350" cy="362206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0279" cy="3623586"/>
                    </a:xfrm>
                    <a:prstGeom prst="rect">
                      <a:avLst/>
                    </a:prstGeom>
                  </pic:spPr>
                </pic:pic>
              </a:graphicData>
            </a:graphic>
          </wp:inline>
        </w:drawing>
      </w:r>
    </w:p>
    <w:p w:rsidR="00F46F20" w:rsidRPr="0057015E" w:rsidRDefault="00450DD8"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2.11</w:t>
      </w:r>
      <w:r w:rsidR="00B50CFC" w:rsidRPr="0057015E">
        <w:rPr>
          <w:rFonts w:ascii="Times New Roman" w:eastAsia="Times New Roman" w:hAnsi="Times New Roman" w:cs="Times New Roman"/>
          <w:sz w:val="24"/>
          <w:szCs w:val="24"/>
          <w:lang w:eastAsia="ru-RU"/>
        </w:rPr>
        <w:t xml:space="preserve"> - Метод создания полигона у Ученного</w:t>
      </w:r>
    </w:p>
    <w:p w:rsidR="00F412CA" w:rsidRDefault="00F412CA" w:rsidP="004F1DEC">
      <w:pPr>
        <w:shd w:val="clear" w:color="auto" w:fill="FFFFFF"/>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lastRenderedPageBreak/>
        <w:t xml:space="preserve">Метод  </w:t>
      </w:r>
      <w:r w:rsidRPr="00843411">
        <w:rPr>
          <w:rFonts w:ascii="Times New Roman" w:hAnsi="Times New Roman" w:cs="Times New Roman"/>
          <w:sz w:val="28"/>
          <w:szCs w:val="28"/>
          <w:lang w:val="en-US"/>
        </w:rPr>
        <w:t>get</w:t>
      </w:r>
      <w:proofErr w:type="gramEnd"/>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в целом похож на такой же метод</w:t>
      </w:r>
      <w:r w:rsidR="00450DD8" w:rsidRPr="00843411">
        <w:rPr>
          <w:rFonts w:ascii="Times New Roman" w:hAnsi="Times New Roman" w:cs="Times New Roman"/>
          <w:sz w:val="28"/>
          <w:szCs w:val="28"/>
        </w:rPr>
        <w:t xml:space="preserve"> как</w:t>
      </w:r>
      <w:r w:rsidRPr="00843411">
        <w:rPr>
          <w:rFonts w:ascii="Times New Roman" w:hAnsi="Times New Roman" w:cs="Times New Roman"/>
          <w:sz w:val="28"/>
          <w:szCs w:val="28"/>
        </w:rPr>
        <w:t xml:space="preserve"> у контроллера </w:t>
      </w:r>
      <w:proofErr w:type="spellStart"/>
      <w:r w:rsidRPr="00843411">
        <w:rPr>
          <w:rFonts w:ascii="Times New Roman" w:hAnsi="Times New Roman" w:cs="Times New Roman"/>
          <w:sz w:val="28"/>
          <w:szCs w:val="28"/>
        </w:rPr>
        <w:t>AdminController</w:t>
      </w:r>
      <w:proofErr w:type="spellEnd"/>
      <w:r w:rsidRPr="00843411">
        <w:rPr>
          <w:rFonts w:ascii="Times New Roman" w:hAnsi="Times New Roman" w:cs="Times New Roman"/>
          <w:sz w:val="28"/>
          <w:szCs w:val="28"/>
        </w:rPr>
        <w:t xml:space="preserve">, за исключением того что, здесь взаимодействие происходит через сущность </w:t>
      </w:r>
      <w:proofErr w:type="spellStart"/>
      <w:r w:rsidRPr="00843411">
        <w:rPr>
          <w:rFonts w:ascii="Times New Roman" w:hAnsi="Times New Roman" w:cs="Times New Roman"/>
          <w:sz w:val="28"/>
          <w:szCs w:val="28"/>
        </w:rPr>
        <w:t>PolygonScinceEnt</w:t>
      </w:r>
      <w:proofErr w:type="spellEnd"/>
      <w:r w:rsidRPr="00843411">
        <w:rPr>
          <w:rFonts w:ascii="Times New Roman" w:hAnsi="Times New Roman" w:cs="Times New Roman"/>
          <w:sz w:val="28"/>
          <w:szCs w:val="28"/>
        </w:rPr>
        <w:t xml:space="preserve"> и вместо </w:t>
      </w:r>
      <w:r w:rsidRPr="00843411">
        <w:rPr>
          <w:rFonts w:ascii="Times New Roman" w:hAnsi="Times New Roman" w:cs="Times New Roman"/>
          <w:sz w:val="28"/>
          <w:szCs w:val="28"/>
          <w:lang w:val="en-US"/>
        </w:rPr>
        <w:t>scored</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вызывается метод </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polygons</w:t>
      </w:r>
      <w:r w:rsidR="00450DD8" w:rsidRPr="00843411">
        <w:rPr>
          <w:rFonts w:ascii="Times New Roman" w:hAnsi="Times New Roman" w:cs="Times New Roman"/>
          <w:sz w:val="28"/>
          <w:szCs w:val="28"/>
        </w:rPr>
        <w:t>, где к полигонам добавляется метка (рис. 2.11)</w:t>
      </w:r>
    </w:p>
    <w:p w:rsidR="000E4853" w:rsidRPr="00843411" w:rsidRDefault="000E4853" w:rsidP="004F1DEC">
      <w:pPr>
        <w:shd w:val="clear" w:color="auto" w:fill="FFFFFF"/>
        <w:spacing w:after="0" w:line="360" w:lineRule="auto"/>
        <w:ind w:firstLine="709"/>
        <w:jc w:val="both"/>
        <w:rPr>
          <w:rFonts w:ascii="Times New Roman" w:hAnsi="Times New Roman" w:cs="Times New Roman"/>
          <w:sz w:val="28"/>
          <w:szCs w:val="28"/>
        </w:rPr>
      </w:pPr>
    </w:p>
    <w:p w:rsidR="00F412CA" w:rsidRPr="00843411" w:rsidRDefault="00450DD8" w:rsidP="000E4853">
      <w:pPr>
        <w:pStyle w:val="1"/>
        <w:spacing w:before="0" w:beforeAutospacing="0" w:after="0" w:afterAutospacing="0" w:line="360" w:lineRule="auto"/>
        <w:ind w:firstLine="709"/>
        <w:jc w:val="center"/>
        <w:rPr>
          <w:sz w:val="28"/>
          <w:szCs w:val="28"/>
        </w:rPr>
      </w:pPr>
      <w:bookmarkStart w:id="208" w:name="_Toc137041514"/>
      <w:bookmarkStart w:id="209" w:name="_Toc137204796"/>
      <w:r w:rsidRPr="00843411">
        <w:rPr>
          <w:sz w:val="28"/>
          <w:szCs w:val="28"/>
        </w:rPr>
        <w:t>2.4</w:t>
      </w:r>
      <w:r w:rsidR="000E4853">
        <w:rPr>
          <w:sz w:val="28"/>
          <w:szCs w:val="28"/>
        </w:rPr>
        <w:t>.</w:t>
      </w:r>
      <w:r w:rsidRPr="00843411">
        <w:rPr>
          <w:sz w:val="28"/>
          <w:szCs w:val="28"/>
        </w:rPr>
        <w:t xml:space="preserve"> </w:t>
      </w:r>
      <w:r w:rsidR="0057015E" w:rsidRPr="00843411">
        <w:rPr>
          <w:sz w:val="28"/>
          <w:szCs w:val="28"/>
        </w:rPr>
        <w:t>Сущности,</w:t>
      </w:r>
      <w:r w:rsidR="0057015E">
        <w:rPr>
          <w:sz w:val="28"/>
          <w:szCs w:val="28"/>
        </w:rPr>
        <w:t xml:space="preserve"> реализующие бизнес логику</w:t>
      </w:r>
      <w:bookmarkEnd w:id="208"/>
      <w:bookmarkEnd w:id="209"/>
    </w:p>
    <w:p w:rsidR="00396FF6" w:rsidRPr="00843411" w:rsidRDefault="00450DD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Бизнес логика системы прописана в сущностях, методы которых вызывается в контроллерах.</w:t>
      </w:r>
      <w:r w:rsidR="00620EFD" w:rsidRPr="00843411">
        <w:rPr>
          <w:rFonts w:ascii="Times New Roman" w:eastAsia="Times New Roman" w:hAnsi="Times New Roman" w:cs="Times New Roman"/>
          <w:sz w:val="28"/>
          <w:szCs w:val="28"/>
          <w:lang w:eastAsia="ru-RU"/>
        </w:rPr>
        <w:t xml:space="preserve"> Бизнес логика контроллера администратора прописана в сущности </w:t>
      </w:r>
      <w:proofErr w:type="spellStart"/>
      <w:r w:rsidR="00620EFD" w:rsidRPr="00843411">
        <w:rPr>
          <w:rFonts w:ascii="Times New Roman" w:eastAsia="Times New Roman" w:hAnsi="Times New Roman" w:cs="Times New Roman"/>
          <w:sz w:val="28"/>
          <w:szCs w:val="28"/>
          <w:lang w:eastAsia="ru-RU"/>
        </w:rPr>
        <w:t>PolygonAdminEnt</w:t>
      </w:r>
      <w:proofErr w:type="spellEnd"/>
      <w:r w:rsidR="00620EFD" w:rsidRPr="00843411">
        <w:rPr>
          <w:rFonts w:ascii="Times New Roman" w:eastAsia="Times New Roman" w:hAnsi="Times New Roman" w:cs="Times New Roman"/>
          <w:sz w:val="28"/>
          <w:szCs w:val="28"/>
          <w:lang w:eastAsia="ru-RU"/>
        </w:rPr>
        <w:t xml:space="preserve">. Бизнес логика контроллера ученного </w:t>
      </w:r>
      <w:proofErr w:type="gramStart"/>
      <w:r w:rsidR="00620EFD" w:rsidRPr="00843411">
        <w:rPr>
          <w:rFonts w:ascii="Times New Roman" w:eastAsia="Times New Roman" w:hAnsi="Times New Roman" w:cs="Times New Roman"/>
          <w:sz w:val="28"/>
          <w:szCs w:val="28"/>
          <w:lang w:eastAsia="ru-RU"/>
        </w:rPr>
        <w:t xml:space="preserve">прописана </w:t>
      </w:r>
      <w:r w:rsidR="00396FF6" w:rsidRPr="00843411">
        <w:rPr>
          <w:rFonts w:ascii="Times New Roman" w:eastAsia="Times New Roman" w:hAnsi="Times New Roman" w:cs="Times New Roman"/>
          <w:sz w:val="28"/>
          <w:szCs w:val="28"/>
          <w:lang w:eastAsia="ru-RU"/>
        </w:rPr>
        <w:t xml:space="preserve"> в</w:t>
      </w:r>
      <w:proofErr w:type="gramEnd"/>
      <w:r w:rsidR="00396FF6" w:rsidRPr="00843411">
        <w:rPr>
          <w:rFonts w:ascii="Times New Roman" w:eastAsia="Times New Roman" w:hAnsi="Times New Roman" w:cs="Times New Roman"/>
          <w:sz w:val="28"/>
          <w:szCs w:val="28"/>
          <w:lang w:eastAsia="ru-RU"/>
        </w:rPr>
        <w:t xml:space="preserve"> сущности </w:t>
      </w:r>
      <w:proofErr w:type="spellStart"/>
      <w:r w:rsidR="00396FF6" w:rsidRPr="00843411">
        <w:rPr>
          <w:rFonts w:ascii="Times New Roman" w:eastAsia="Times New Roman" w:hAnsi="Times New Roman" w:cs="Times New Roman"/>
          <w:sz w:val="28"/>
          <w:szCs w:val="28"/>
          <w:lang w:eastAsia="ru-RU"/>
        </w:rPr>
        <w:t>PolygonScinceEnt</w:t>
      </w:r>
      <w:proofErr w:type="spellEnd"/>
      <w:r w:rsidR="00620EFD" w:rsidRPr="00843411">
        <w:rPr>
          <w:rFonts w:ascii="Times New Roman" w:eastAsia="Times New Roman" w:hAnsi="Times New Roman" w:cs="Times New Roman"/>
          <w:sz w:val="28"/>
          <w:szCs w:val="28"/>
          <w:lang w:eastAsia="ru-RU"/>
        </w:rPr>
        <w:t>. Здесь</w:t>
      </w:r>
      <w:r w:rsidRPr="00843411">
        <w:rPr>
          <w:rFonts w:ascii="Times New Roman" w:eastAsia="Times New Roman" w:hAnsi="Times New Roman" w:cs="Times New Roman"/>
          <w:sz w:val="28"/>
          <w:szCs w:val="28"/>
          <w:lang w:eastAsia="ru-RU"/>
        </w:rPr>
        <w:t xml:space="preserve"> так</w:t>
      </w:r>
      <w:r w:rsidR="00620EFD" w:rsidRPr="00843411">
        <w:rPr>
          <w:rFonts w:ascii="Times New Roman" w:eastAsia="Times New Roman" w:hAnsi="Times New Roman" w:cs="Times New Roman"/>
          <w:sz w:val="28"/>
          <w:szCs w:val="28"/>
          <w:lang w:eastAsia="ru-RU"/>
        </w:rPr>
        <w:t>же есть базовая сущность</w:t>
      </w:r>
      <w:r w:rsidR="00396FF6" w:rsidRPr="00843411">
        <w:rPr>
          <w:rFonts w:ascii="Times New Roman" w:eastAsia="Times New Roman" w:hAnsi="Times New Roman" w:cs="Times New Roman"/>
          <w:sz w:val="28"/>
          <w:szCs w:val="28"/>
          <w:lang w:eastAsia="ru-RU"/>
        </w:rPr>
        <w:t xml:space="preserve"> </w:t>
      </w:r>
      <w:proofErr w:type="spellStart"/>
      <w:r w:rsidR="00396FF6" w:rsidRPr="00843411">
        <w:rPr>
          <w:rFonts w:ascii="Times New Roman" w:eastAsia="Times New Roman" w:hAnsi="Times New Roman" w:cs="Times New Roman"/>
          <w:sz w:val="28"/>
          <w:szCs w:val="28"/>
          <w:lang w:eastAsia="ru-RU"/>
        </w:rPr>
        <w:t>CreatePolygons</w:t>
      </w:r>
      <w:proofErr w:type="spellEnd"/>
      <w:r w:rsidR="00620EFD" w:rsidRPr="00843411">
        <w:rPr>
          <w:rFonts w:ascii="Times New Roman" w:eastAsia="Times New Roman" w:hAnsi="Times New Roman" w:cs="Times New Roman"/>
          <w:sz w:val="28"/>
          <w:szCs w:val="28"/>
          <w:lang w:eastAsia="ru-RU"/>
        </w:rPr>
        <w:t xml:space="preserve"> в, которой прописаны одинаковые методы для обоих сущностях</w:t>
      </w:r>
      <w:r w:rsidR="00396FF6" w:rsidRPr="00843411">
        <w:rPr>
          <w:rFonts w:ascii="Times New Roman" w:eastAsia="Times New Roman" w:hAnsi="Times New Roman" w:cs="Times New Roman"/>
          <w:sz w:val="28"/>
          <w:szCs w:val="28"/>
          <w:lang w:eastAsia="ru-RU"/>
        </w:rPr>
        <w:t>.</w:t>
      </w:r>
    </w:p>
    <w:p w:rsidR="009A6AB9" w:rsidRPr="008E41F0" w:rsidRDefault="00866B51"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Сущность</w:t>
      </w:r>
      <w:r w:rsidR="006E17BC" w:rsidRPr="00843411">
        <w:rPr>
          <w:rFonts w:ascii="Times New Roman" w:eastAsia="Times New Roman" w:hAnsi="Times New Roman" w:cs="Times New Roman"/>
          <w:b/>
          <w:sz w:val="28"/>
          <w:szCs w:val="28"/>
          <w:lang w:eastAsia="ru-RU"/>
        </w:rPr>
        <w:t xml:space="preserve"> </w:t>
      </w:r>
      <w:r w:rsidR="006E17BC" w:rsidRPr="00843411">
        <w:rPr>
          <w:rFonts w:ascii="Times New Roman" w:eastAsia="Times New Roman" w:hAnsi="Times New Roman" w:cs="Times New Roman"/>
          <w:b/>
          <w:sz w:val="28"/>
          <w:szCs w:val="28"/>
          <w:lang w:val="en-US" w:eastAsia="ru-RU"/>
        </w:rPr>
        <w:t>CreatePolygons</w:t>
      </w:r>
    </w:p>
    <w:p w:rsidR="006E17BC" w:rsidRPr="00843411" w:rsidRDefault="00F46E79"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6B20DFA9" wp14:editId="673157F2">
            <wp:extent cx="5940425" cy="3259455"/>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259455"/>
                    </a:xfrm>
                    <a:prstGeom prst="rect">
                      <a:avLst/>
                    </a:prstGeom>
                  </pic:spPr>
                </pic:pic>
              </a:graphicData>
            </a:graphic>
          </wp:inline>
        </w:drawing>
      </w:r>
    </w:p>
    <w:p w:rsidR="001230E4" w:rsidRPr="00D07688"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w:t>
      </w:r>
      <w:r w:rsidR="007943F0" w:rsidRPr="00D07688">
        <w:rPr>
          <w:rFonts w:ascii="Times New Roman" w:eastAsia="Times New Roman" w:hAnsi="Times New Roman" w:cs="Times New Roman"/>
          <w:sz w:val="24"/>
          <w:szCs w:val="24"/>
          <w:lang w:eastAsia="ru-RU"/>
        </w:rPr>
        <w:t>исунок 2.</w:t>
      </w:r>
      <w:r w:rsidR="00B50CFC" w:rsidRPr="00D07688">
        <w:rPr>
          <w:rFonts w:ascii="Times New Roman" w:eastAsia="Times New Roman" w:hAnsi="Times New Roman" w:cs="Times New Roman"/>
          <w:sz w:val="24"/>
          <w:szCs w:val="24"/>
          <w:lang w:eastAsia="ru-RU"/>
        </w:rPr>
        <w:t>1</w:t>
      </w:r>
      <w:r w:rsidR="00396FF6" w:rsidRPr="00D07688">
        <w:rPr>
          <w:rFonts w:ascii="Times New Roman" w:eastAsia="Times New Roman" w:hAnsi="Times New Roman" w:cs="Times New Roman"/>
          <w:sz w:val="24"/>
          <w:szCs w:val="24"/>
          <w:lang w:eastAsia="ru-RU"/>
        </w:rPr>
        <w:t>2</w:t>
      </w:r>
      <w:r w:rsidRPr="00D07688">
        <w:rPr>
          <w:rFonts w:ascii="Times New Roman" w:eastAsia="Times New Roman" w:hAnsi="Times New Roman" w:cs="Times New Roman"/>
          <w:sz w:val="24"/>
          <w:szCs w:val="24"/>
          <w:lang w:eastAsia="ru-RU"/>
        </w:rPr>
        <w:t xml:space="preserve"> – Инициализации сущности создание полигона</w:t>
      </w:r>
    </w:p>
    <w:p w:rsidR="006E17BC" w:rsidRPr="00843411" w:rsidRDefault="006E17BC"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В инициализации </w:t>
      </w:r>
      <w:r w:rsidR="00F46E79" w:rsidRPr="00843411">
        <w:rPr>
          <w:rFonts w:ascii="Times New Roman" w:eastAsia="Times New Roman" w:hAnsi="Times New Roman" w:cs="Times New Roman"/>
          <w:sz w:val="28"/>
          <w:szCs w:val="28"/>
          <w:lang w:eastAsia="ru-RU"/>
        </w:rPr>
        <w:t>поми</w:t>
      </w:r>
      <w:r w:rsidR="00396FF6" w:rsidRPr="00843411">
        <w:rPr>
          <w:rFonts w:ascii="Times New Roman" w:eastAsia="Times New Roman" w:hAnsi="Times New Roman" w:cs="Times New Roman"/>
          <w:sz w:val="28"/>
          <w:szCs w:val="28"/>
          <w:lang w:eastAsia="ru-RU"/>
        </w:rPr>
        <w:t xml:space="preserve">мо создание </w:t>
      </w:r>
      <w:r w:rsidR="00481497" w:rsidRPr="00843411">
        <w:rPr>
          <w:rFonts w:ascii="Times New Roman" w:eastAsia="Times New Roman" w:hAnsi="Times New Roman" w:cs="Times New Roman"/>
          <w:sz w:val="28"/>
          <w:szCs w:val="28"/>
          <w:lang w:eastAsia="ru-RU"/>
        </w:rPr>
        <w:t>переменных,</w:t>
      </w:r>
      <w:r w:rsidR="00396FF6" w:rsidRPr="00843411">
        <w:rPr>
          <w:rFonts w:ascii="Times New Roman" w:eastAsia="Times New Roman" w:hAnsi="Times New Roman" w:cs="Times New Roman"/>
          <w:sz w:val="28"/>
          <w:szCs w:val="28"/>
          <w:lang w:eastAsia="ru-RU"/>
        </w:rPr>
        <w:t xml:space="preserve"> которые мы</w:t>
      </w:r>
      <w:r w:rsidR="00F46E79" w:rsidRPr="00843411">
        <w:rPr>
          <w:rFonts w:ascii="Times New Roman" w:eastAsia="Times New Roman" w:hAnsi="Times New Roman" w:cs="Times New Roman"/>
          <w:sz w:val="28"/>
          <w:szCs w:val="28"/>
          <w:lang w:eastAsia="ru-RU"/>
        </w:rPr>
        <w:t xml:space="preserve"> описал</w:t>
      </w:r>
      <w:r w:rsidR="00396FF6" w:rsidRPr="00843411">
        <w:rPr>
          <w:rFonts w:ascii="Times New Roman" w:eastAsia="Times New Roman" w:hAnsi="Times New Roman" w:cs="Times New Roman"/>
          <w:sz w:val="28"/>
          <w:szCs w:val="28"/>
          <w:lang w:eastAsia="ru-RU"/>
        </w:rPr>
        <w:t>и</w:t>
      </w:r>
      <w:r w:rsidR="00F46E79" w:rsidRPr="00843411">
        <w:rPr>
          <w:rFonts w:ascii="Times New Roman" w:eastAsia="Times New Roman" w:hAnsi="Times New Roman" w:cs="Times New Roman"/>
          <w:sz w:val="28"/>
          <w:szCs w:val="28"/>
          <w:lang w:eastAsia="ru-RU"/>
        </w:rPr>
        <w:t xml:space="preserve"> </w:t>
      </w:r>
      <w:r w:rsidR="00396FF6" w:rsidRPr="00843411">
        <w:rPr>
          <w:rFonts w:ascii="Times New Roman" w:eastAsia="Times New Roman" w:hAnsi="Times New Roman" w:cs="Times New Roman"/>
          <w:sz w:val="28"/>
          <w:szCs w:val="28"/>
          <w:lang w:eastAsia="ru-RU"/>
        </w:rPr>
        <w:t>в Базовом контроллере</w:t>
      </w:r>
      <w:r w:rsidR="00F46E79" w:rsidRPr="00843411">
        <w:rPr>
          <w:rFonts w:ascii="Times New Roman" w:eastAsia="Times New Roman" w:hAnsi="Times New Roman" w:cs="Times New Roman"/>
          <w:sz w:val="28"/>
          <w:szCs w:val="28"/>
          <w:lang w:eastAsia="ru-RU"/>
        </w:rPr>
        <w:t xml:space="preserve">, создается переменная </w:t>
      </w:r>
      <w:r w:rsidR="004917D0" w:rsidRPr="00843411">
        <w:rPr>
          <w:rFonts w:ascii="Times New Roman" w:eastAsia="Times New Roman" w:hAnsi="Times New Roman" w:cs="Times New Roman"/>
          <w:sz w:val="28"/>
          <w:szCs w:val="28"/>
          <w:lang w:val="en-US" w:eastAsia="ru-RU"/>
        </w:rPr>
        <w:t>self</w:t>
      </w:r>
      <w:r w:rsidR="004917D0" w:rsidRPr="00843411">
        <w:rPr>
          <w:rFonts w:ascii="Times New Roman" w:eastAsia="Times New Roman" w:hAnsi="Times New Roman" w:cs="Times New Roman"/>
          <w:sz w:val="28"/>
          <w:szCs w:val="28"/>
          <w:lang w:eastAsia="ru-RU"/>
        </w:rPr>
        <w:t>.</w:t>
      </w:r>
      <w:r w:rsidR="004917D0" w:rsidRPr="00843411">
        <w:rPr>
          <w:rFonts w:ascii="Times New Roman" w:eastAsia="Times New Roman" w:hAnsi="Times New Roman" w:cs="Times New Roman"/>
          <w:sz w:val="28"/>
          <w:szCs w:val="28"/>
          <w:lang w:val="en-US" w:eastAsia="ru-RU"/>
        </w:rPr>
        <w:t>degress</w:t>
      </w:r>
      <w:r w:rsidR="00396FF6" w:rsidRPr="00843411">
        <w:rPr>
          <w:rFonts w:ascii="Times New Roman" w:eastAsia="Times New Roman" w:hAnsi="Times New Roman" w:cs="Times New Roman"/>
          <w:sz w:val="28"/>
          <w:szCs w:val="28"/>
          <w:lang w:eastAsia="ru-RU"/>
        </w:rPr>
        <w:t>,</w:t>
      </w:r>
      <w:r w:rsidR="004917D0" w:rsidRPr="00843411">
        <w:rPr>
          <w:rFonts w:ascii="Times New Roman" w:eastAsia="Times New Roman" w:hAnsi="Times New Roman" w:cs="Times New Roman"/>
          <w:sz w:val="28"/>
          <w:szCs w:val="28"/>
          <w:lang w:eastAsia="ru-RU"/>
        </w:rPr>
        <w:t xml:space="preserve"> которая</w:t>
      </w:r>
      <w:r w:rsidR="00015DC0" w:rsidRPr="00843411">
        <w:rPr>
          <w:rFonts w:ascii="Times New Roman" w:eastAsia="Times New Roman" w:hAnsi="Times New Roman" w:cs="Times New Roman"/>
          <w:sz w:val="28"/>
          <w:szCs w:val="28"/>
          <w:lang w:eastAsia="ru-RU"/>
        </w:rPr>
        <w:t xml:space="preserve"> хранит значение в градусах</w:t>
      </w:r>
      <w:r w:rsidR="00396FF6" w:rsidRPr="00843411">
        <w:rPr>
          <w:rFonts w:ascii="Times New Roman" w:eastAsia="Times New Roman" w:hAnsi="Times New Roman" w:cs="Times New Roman"/>
          <w:sz w:val="28"/>
          <w:szCs w:val="28"/>
          <w:lang w:eastAsia="ru-RU"/>
        </w:rPr>
        <w:t xml:space="preserve"> (рис. 2.12). преобразование метров в градусы происходит в методе </w:t>
      </w:r>
      <w:r w:rsidR="00396FF6" w:rsidRPr="00843411">
        <w:rPr>
          <w:rFonts w:ascii="Times New Roman" w:eastAsia="Times New Roman" w:hAnsi="Times New Roman" w:cs="Times New Roman"/>
          <w:sz w:val="28"/>
          <w:szCs w:val="28"/>
          <w:lang w:val="en-US" w:eastAsia="ru-RU"/>
        </w:rPr>
        <w:t>degress</w:t>
      </w:r>
      <w:r w:rsidR="00396FF6" w:rsidRPr="00843411">
        <w:rPr>
          <w:rFonts w:ascii="Times New Roman" w:eastAsia="Times New Roman" w:hAnsi="Times New Roman" w:cs="Times New Roman"/>
          <w:sz w:val="28"/>
          <w:szCs w:val="28"/>
          <w:lang w:eastAsia="ru-RU"/>
        </w:rPr>
        <w:t xml:space="preserve"> (рис. 2.13).</w:t>
      </w:r>
    </w:p>
    <w:p w:rsidR="004917D0" w:rsidRPr="00843411" w:rsidRDefault="00015DC0" w:rsidP="0057015E">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lastRenderedPageBreak/>
        <w:drawing>
          <wp:inline distT="0" distB="0" distL="0" distR="0" wp14:anchorId="6B07BB00" wp14:editId="229DD1E8">
            <wp:extent cx="5940425" cy="2814320"/>
            <wp:effectExtent l="0" t="0" r="3175"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814320"/>
                    </a:xfrm>
                    <a:prstGeom prst="rect">
                      <a:avLst/>
                    </a:prstGeom>
                  </pic:spPr>
                </pic:pic>
              </a:graphicData>
            </a:graphic>
          </wp:inline>
        </w:drawing>
      </w:r>
    </w:p>
    <w:p w:rsidR="001230E4" w:rsidRPr="0057015E" w:rsidRDefault="007943F0"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57015E">
        <w:rPr>
          <w:rFonts w:ascii="Times New Roman" w:eastAsia="Times New Roman" w:hAnsi="Times New Roman" w:cs="Times New Roman"/>
          <w:sz w:val="24"/>
          <w:szCs w:val="24"/>
          <w:lang w:eastAsia="ru-RU"/>
        </w:rPr>
        <w:t>Рисунок 2.</w:t>
      </w:r>
      <w:r w:rsidR="00B50CFC" w:rsidRPr="0057015E">
        <w:rPr>
          <w:rFonts w:ascii="Times New Roman" w:eastAsia="Times New Roman" w:hAnsi="Times New Roman" w:cs="Times New Roman"/>
          <w:sz w:val="24"/>
          <w:szCs w:val="24"/>
          <w:lang w:eastAsia="ru-RU"/>
        </w:rPr>
        <w:t>1</w:t>
      </w:r>
      <w:r w:rsidR="00396FF6" w:rsidRPr="0057015E">
        <w:rPr>
          <w:rFonts w:ascii="Times New Roman" w:eastAsia="Times New Roman" w:hAnsi="Times New Roman" w:cs="Times New Roman"/>
          <w:sz w:val="24"/>
          <w:szCs w:val="24"/>
          <w:lang w:eastAsia="ru-RU"/>
        </w:rPr>
        <w:t>3</w:t>
      </w:r>
      <w:r w:rsidR="001230E4" w:rsidRPr="0057015E">
        <w:rPr>
          <w:rFonts w:ascii="Times New Roman" w:eastAsia="Times New Roman" w:hAnsi="Times New Roman" w:cs="Times New Roman"/>
          <w:sz w:val="24"/>
          <w:szCs w:val="24"/>
          <w:lang w:eastAsia="ru-RU"/>
        </w:rPr>
        <w:t xml:space="preserve"> – Метод преобразования метров в градусы</w:t>
      </w:r>
    </w:p>
    <w:p w:rsidR="009A6AB9" w:rsidRPr="008E41F0" w:rsidRDefault="00015DC0"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create_polygons</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CreatePolygons</w:t>
      </w:r>
    </w:p>
    <w:p w:rsidR="00015DC0" w:rsidRPr="00843411" w:rsidRDefault="00015DC0" w:rsidP="00D07688">
      <w:pPr>
        <w:shd w:val="clear" w:color="auto" w:fill="FFFFFF"/>
        <w:spacing w:after="0" w:line="360" w:lineRule="auto"/>
        <w:ind w:firstLine="709"/>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1B8A8222" wp14:editId="2BAF0574">
            <wp:extent cx="5940425" cy="844423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8444230"/>
                    </a:xfrm>
                    <a:prstGeom prst="rect">
                      <a:avLst/>
                    </a:prstGeom>
                  </pic:spPr>
                </pic:pic>
              </a:graphicData>
            </a:graphic>
          </wp:inline>
        </w:drawing>
      </w:r>
    </w:p>
    <w:p w:rsidR="00F23C18" w:rsidRPr="00D07688" w:rsidRDefault="007943F0" w:rsidP="009C7D5A">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Рисунок 2.</w:t>
      </w:r>
      <w:r w:rsidR="00B50CFC" w:rsidRPr="00D07688">
        <w:rPr>
          <w:rFonts w:ascii="Times New Roman" w:eastAsia="Times New Roman" w:hAnsi="Times New Roman" w:cs="Times New Roman"/>
          <w:sz w:val="24"/>
          <w:szCs w:val="24"/>
          <w:lang w:eastAsia="ru-RU"/>
        </w:rPr>
        <w:t>1</w:t>
      </w:r>
      <w:r w:rsidR="00396FF6" w:rsidRPr="00D07688">
        <w:rPr>
          <w:rFonts w:ascii="Times New Roman" w:eastAsia="Times New Roman" w:hAnsi="Times New Roman" w:cs="Times New Roman"/>
          <w:sz w:val="24"/>
          <w:szCs w:val="24"/>
          <w:lang w:eastAsia="ru-RU"/>
        </w:rPr>
        <w:t>4</w:t>
      </w:r>
      <w:r w:rsidRPr="00D07688">
        <w:rPr>
          <w:rFonts w:ascii="Times New Roman" w:eastAsia="Times New Roman" w:hAnsi="Times New Roman" w:cs="Times New Roman"/>
          <w:sz w:val="24"/>
          <w:szCs w:val="24"/>
          <w:lang w:eastAsia="ru-RU"/>
        </w:rPr>
        <w:t xml:space="preserve"> </w:t>
      </w:r>
      <w:r w:rsidR="001230E4" w:rsidRPr="00D07688">
        <w:rPr>
          <w:rFonts w:ascii="Times New Roman" w:eastAsia="Times New Roman" w:hAnsi="Times New Roman" w:cs="Times New Roman"/>
          <w:sz w:val="24"/>
          <w:szCs w:val="24"/>
          <w:lang w:eastAsia="ru-RU"/>
        </w:rPr>
        <w:t>– Метод создания полигонов и наполнения его координатами</w:t>
      </w: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F23C18" w:rsidRPr="00843411" w:rsidRDefault="00015DC0"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Метод генерирует</w:t>
      </w:r>
      <w:r w:rsidR="00F23C18" w:rsidRPr="00843411">
        <w:rPr>
          <w:rFonts w:ascii="Times New Roman" w:eastAsia="Times New Roman" w:hAnsi="Times New Roman" w:cs="Times New Roman"/>
          <w:sz w:val="28"/>
          <w:szCs w:val="28"/>
          <w:lang w:eastAsia="ru-RU"/>
        </w:rPr>
        <w:t xml:space="preserve"> набор</w:t>
      </w:r>
      <w:r w:rsidRPr="00843411">
        <w:rPr>
          <w:rFonts w:ascii="Times New Roman" w:eastAsia="Times New Roman" w:hAnsi="Times New Roman" w:cs="Times New Roman"/>
          <w:sz w:val="28"/>
          <w:szCs w:val="28"/>
          <w:lang w:eastAsia="ru-RU"/>
        </w:rPr>
        <w:t xml:space="preserve"> координ</w:t>
      </w:r>
      <w:r w:rsidR="00F23C18" w:rsidRPr="00843411">
        <w:rPr>
          <w:rFonts w:ascii="Times New Roman" w:eastAsia="Times New Roman" w:hAnsi="Times New Roman" w:cs="Times New Roman"/>
          <w:sz w:val="28"/>
          <w:szCs w:val="28"/>
          <w:lang w:eastAsia="ru-RU"/>
        </w:rPr>
        <w:t>атных точек</w:t>
      </w:r>
      <w:r w:rsidRPr="00843411">
        <w:rPr>
          <w:rFonts w:ascii="Times New Roman" w:eastAsia="Times New Roman" w:hAnsi="Times New Roman" w:cs="Times New Roman"/>
          <w:sz w:val="28"/>
          <w:szCs w:val="28"/>
          <w:lang w:eastAsia="ru-RU"/>
        </w:rPr>
        <w:t xml:space="preserve"> полигонов и записывает их</w:t>
      </w:r>
      <w:r w:rsidR="00F23C18" w:rsidRPr="00843411">
        <w:rPr>
          <w:rFonts w:ascii="Times New Roman" w:eastAsia="Times New Roman" w:hAnsi="Times New Roman" w:cs="Times New Roman"/>
          <w:sz w:val="28"/>
          <w:szCs w:val="28"/>
          <w:lang w:eastAsia="ru-RU"/>
        </w:rPr>
        <w:t xml:space="preserve"> в словарь</w:t>
      </w:r>
      <w:r w:rsidR="00396FF6" w:rsidRPr="00843411">
        <w:rPr>
          <w:rFonts w:ascii="Times New Roman" w:eastAsia="Times New Roman" w:hAnsi="Times New Roman" w:cs="Times New Roman"/>
          <w:sz w:val="28"/>
          <w:szCs w:val="28"/>
          <w:lang w:eastAsia="ru-RU"/>
        </w:rPr>
        <w:t xml:space="preserve"> (рис. 2.15).</w:t>
      </w:r>
    </w:p>
    <w:p w:rsidR="00396FF6" w:rsidRPr="00843411" w:rsidRDefault="00396FF6" w:rsidP="00D07688">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49A76EE" wp14:editId="77FBCE98">
            <wp:extent cx="2524477" cy="2600688"/>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4477" cy="2600688"/>
                    </a:xfrm>
                    <a:prstGeom prst="rect">
                      <a:avLst/>
                    </a:prstGeom>
                  </pic:spPr>
                </pic:pic>
              </a:graphicData>
            </a:graphic>
          </wp:inline>
        </w:drawing>
      </w:r>
    </w:p>
    <w:p w:rsidR="00396FF6" w:rsidRPr="00D07688" w:rsidRDefault="00396FF6" w:rsidP="009C7D5A">
      <w:pPr>
        <w:shd w:val="clear" w:color="auto" w:fill="FFFFFF"/>
        <w:spacing w:after="0" w:line="360" w:lineRule="auto"/>
        <w:ind w:firstLine="709"/>
        <w:jc w:val="center"/>
        <w:rPr>
          <w:rFonts w:ascii="Times New Roman" w:hAnsi="Times New Roman" w:cs="Times New Roman"/>
          <w:sz w:val="24"/>
          <w:szCs w:val="24"/>
        </w:rPr>
      </w:pPr>
      <w:r w:rsidRPr="00D07688">
        <w:rPr>
          <w:rFonts w:ascii="Times New Roman" w:hAnsi="Times New Roman" w:cs="Times New Roman"/>
          <w:sz w:val="24"/>
          <w:szCs w:val="24"/>
        </w:rPr>
        <w:t>Рисунок 2.15 – Полигон с координатами</w:t>
      </w:r>
    </w:p>
    <w:p w:rsidR="00F23C18" w:rsidRPr="00843411" w:rsidRDefault="00F23C18"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Где ключ</w:t>
      </w:r>
      <w:r w:rsidR="0031160B"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 xml:space="preserve"> координаты центральной точки полигона, значение</w:t>
      </w:r>
      <w:r w:rsidR="0031160B"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 xml:space="preserve"> координаты углов полигона</w:t>
      </w:r>
      <w:r w:rsidR="00EF7852" w:rsidRPr="00843411">
        <w:rPr>
          <w:rFonts w:ascii="Times New Roman" w:eastAsia="Times New Roman" w:hAnsi="Times New Roman" w:cs="Times New Roman"/>
          <w:sz w:val="28"/>
          <w:szCs w:val="28"/>
          <w:lang w:eastAsia="ru-RU"/>
        </w:rPr>
        <w:t xml:space="preserve"> (рис 2.14).</w:t>
      </w:r>
    </w:p>
    <w:p w:rsidR="00015DC0" w:rsidRPr="00843411" w:rsidRDefault="00015DC0"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set_elevation</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CreatePolygons</w:t>
      </w:r>
    </w:p>
    <w:p w:rsidR="009E0E0B" w:rsidRPr="008E41F0" w:rsidRDefault="009E0E0B"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p>
    <w:p w:rsidR="001230E4" w:rsidRPr="00843411" w:rsidRDefault="00015DC0" w:rsidP="00D07688">
      <w:pPr>
        <w:shd w:val="clear" w:color="auto" w:fill="FFFFFF"/>
        <w:spacing w:after="0" w:line="360" w:lineRule="auto"/>
        <w:ind w:firstLine="709"/>
        <w:jc w:val="center"/>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noProof/>
          <w:sz w:val="28"/>
          <w:szCs w:val="28"/>
          <w:lang w:eastAsia="ru-RU"/>
        </w:rPr>
        <w:drawing>
          <wp:inline distT="0" distB="0" distL="0" distR="0" wp14:anchorId="74710855" wp14:editId="2F5992E0">
            <wp:extent cx="5630549" cy="3657600"/>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123" cy="3662520"/>
                    </a:xfrm>
                    <a:prstGeom prst="rect">
                      <a:avLst/>
                    </a:prstGeom>
                  </pic:spPr>
                </pic:pic>
              </a:graphicData>
            </a:graphic>
          </wp:inline>
        </w:drawing>
      </w:r>
    </w:p>
    <w:p w:rsidR="009E0E0B" w:rsidRPr="00843411" w:rsidRDefault="001230E4"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Рисунок 2.</w:t>
      </w:r>
      <w:r w:rsidR="007943F0" w:rsidRPr="00843411">
        <w:rPr>
          <w:rFonts w:ascii="Times New Roman" w:eastAsia="Times New Roman" w:hAnsi="Times New Roman" w:cs="Times New Roman"/>
          <w:sz w:val="28"/>
          <w:szCs w:val="28"/>
          <w:lang w:eastAsia="ru-RU"/>
        </w:rPr>
        <w:t>1</w:t>
      </w:r>
      <w:r w:rsidR="001C0EAE" w:rsidRPr="00843411">
        <w:rPr>
          <w:rFonts w:ascii="Times New Roman" w:eastAsia="Times New Roman" w:hAnsi="Times New Roman" w:cs="Times New Roman"/>
          <w:sz w:val="28"/>
          <w:szCs w:val="28"/>
          <w:lang w:eastAsia="ru-RU"/>
        </w:rPr>
        <w:t>6</w:t>
      </w:r>
      <w:r w:rsidRPr="00843411">
        <w:rPr>
          <w:rFonts w:ascii="Times New Roman" w:eastAsia="Times New Roman" w:hAnsi="Times New Roman" w:cs="Times New Roman"/>
          <w:sz w:val="28"/>
          <w:szCs w:val="28"/>
          <w:lang w:eastAsia="ru-RU"/>
        </w:rPr>
        <w:t xml:space="preserve"> – Метода получения и сохранения значения высоты</w:t>
      </w:r>
    </w:p>
    <w:p w:rsidR="00F23C18" w:rsidRPr="00843411" w:rsidRDefault="00F23C18"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В этом методе происходит итерация по наборам полигонов и для каждого полигона</w:t>
      </w:r>
      <w:r w:rsidR="00120D81" w:rsidRPr="00843411">
        <w:rPr>
          <w:rFonts w:ascii="Times New Roman" w:hAnsi="Times New Roman" w:cs="Times New Roman"/>
          <w:sz w:val="28"/>
          <w:szCs w:val="28"/>
        </w:rPr>
        <w:t>,</w:t>
      </w:r>
      <w:r w:rsidRPr="00843411">
        <w:rPr>
          <w:rFonts w:ascii="Times New Roman" w:hAnsi="Times New Roman" w:cs="Times New Roman"/>
          <w:sz w:val="28"/>
          <w:szCs w:val="28"/>
        </w:rPr>
        <w:t xml:space="preserve">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c</w:t>
      </w:r>
      <w:r w:rsidRPr="00843411">
        <w:rPr>
          <w:rFonts w:ascii="Times New Roman" w:hAnsi="Times New Roman" w:cs="Times New Roman"/>
          <w:sz w:val="28"/>
          <w:szCs w:val="28"/>
        </w:rPr>
        <w:t xml:space="preserve"> </w:t>
      </w:r>
      <w:hyperlink r:id="rId24" w:history="1">
        <w:r w:rsidRPr="00843411">
          <w:rPr>
            <w:rStyle w:val="a5"/>
            <w:rFonts w:ascii="Times New Roman" w:hAnsi="Times New Roman" w:cs="Times New Roman"/>
            <w:color w:val="auto"/>
            <w:sz w:val="28"/>
            <w:szCs w:val="28"/>
          </w:rPr>
          <w:t>https://api.airmap.com/elevation/v1/ele/</w:t>
        </w:r>
      </w:hyperlink>
      <w:r w:rsidR="00120D81" w:rsidRPr="00843411">
        <w:rPr>
          <w:rStyle w:val="a5"/>
          <w:rFonts w:ascii="Times New Roman" w:hAnsi="Times New Roman" w:cs="Times New Roman"/>
          <w:color w:val="auto"/>
          <w:sz w:val="28"/>
          <w:szCs w:val="28"/>
          <w:u w:val="none"/>
        </w:rPr>
        <w:t>,</w:t>
      </w:r>
      <w:r w:rsidRPr="00843411">
        <w:rPr>
          <w:rFonts w:ascii="Times New Roman" w:hAnsi="Times New Roman" w:cs="Times New Roman"/>
          <w:sz w:val="28"/>
          <w:szCs w:val="28"/>
        </w:rPr>
        <w:t xml:space="preserve"> берут значение высоты и сохраняют его для полигона</w:t>
      </w:r>
      <w:r w:rsidR="00120D81" w:rsidRPr="00843411">
        <w:rPr>
          <w:rFonts w:ascii="Times New Roman" w:hAnsi="Times New Roman" w:cs="Times New Roman"/>
          <w:sz w:val="28"/>
          <w:szCs w:val="28"/>
        </w:rPr>
        <w:t>,</w:t>
      </w:r>
      <w:r w:rsidRPr="00843411">
        <w:rPr>
          <w:rFonts w:ascii="Times New Roman" w:hAnsi="Times New Roman" w:cs="Times New Roman"/>
          <w:sz w:val="28"/>
          <w:szCs w:val="28"/>
        </w:rPr>
        <w:t xml:space="preserve"> как {</w:t>
      </w:r>
      <w:proofErr w:type="spellStart"/>
      <w:r w:rsidRPr="00843411">
        <w:rPr>
          <w:rFonts w:ascii="Times New Roman" w:hAnsi="Times New Roman" w:cs="Times New Roman"/>
          <w:sz w:val="28"/>
          <w:szCs w:val="28"/>
        </w:rPr>
        <w:t>elevation</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int</w:t>
      </w:r>
      <w:r w:rsidRPr="00843411">
        <w:rPr>
          <w:rFonts w:ascii="Times New Roman" w:hAnsi="Times New Roman" w:cs="Times New Roman"/>
          <w:sz w:val="28"/>
          <w:szCs w:val="28"/>
        </w:rPr>
        <w:t>}</w:t>
      </w:r>
      <w:r w:rsidR="001C0EAE" w:rsidRPr="00843411">
        <w:rPr>
          <w:rFonts w:ascii="Times New Roman" w:hAnsi="Times New Roman" w:cs="Times New Roman"/>
          <w:sz w:val="28"/>
          <w:szCs w:val="28"/>
        </w:rPr>
        <w:t xml:space="preserve"> (рис 2.16).</w:t>
      </w:r>
    </w:p>
    <w:p w:rsidR="00205969" w:rsidRPr="00843411" w:rsidRDefault="00205969"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r w:rsidRPr="00843411">
        <w:rPr>
          <w:rFonts w:ascii="Times New Roman" w:hAnsi="Times New Roman" w:cs="Times New Roman"/>
          <w:b/>
          <w:sz w:val="28"/>
          <w:szCs w:val="28"/>
        </w:rPr>
        <w:t xml:space="preserve"> высотных данных</w:t>
      </w:r>
    </w:p>
    <w:p w:rsidR="00205969"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Данные по высоте получаем</w:t>
      </w:r>
      <w:r w:rsidR="00205969" w:rsidRPr="00843411">
        <w:rPr>
          <w:rFonts w:ascii="Times New Roman" w:hAnsi="Times New Roman" w:cs="Times New Roman"/>
          <w:sz w:val="28"/>
          <w:szCs w:val="28"/>
        </w:rPr>
        <w:t xml:space="preserve"> по </w:t>
      </w:r>
      <w:r w:rsidR="00205969" w:rsidRPr="00843411">
        <w:rPr>
          <w:rFonts w:ascii="Times New Roman" w:hAnsi="Times New Roman" w:cs="Times New Roman"/>
          <w:sz w:val="28"/>
          <w:szCs w:val="28"/>
          <w:lang w:val="en-US"/>
        </w:rPr>
        <w:t>API</w:t>
      </w:r>
      <w:r w:rsidR="00205969" w:rsidRPr="00843411">
        <w:rPr>
          <w:rFonts w:ascii="Times New Roman" w:hAnsi="Times New Roman" w:cs="Times New Roman"/>
          <w:sz w:val="28"/>
          <w:szCs w:val="28"/>
        </w:rPr>
        <w:t xml:space="preserve"> полетных данных </w:t>
      </w:r>
      <w:r w:rsidR="00205969" w:rsidRPr="00843411">
        <w:rPr>
          <w:rFonts w:ascii="Times New Roman" w:hAnsi="Times New Roman" w:cs="Times New Roman"/>
          <w:sz w:val="28"/>
          <w:szCs w:val="28"/>
          <w:lang w:val="en-US"/>
        </w:rPr>
        <w:t>airmap</w:t>
      </w:r>
      <w:r w:rsidR="00205969" w:rsidRPr="00843411">
        <w:rPr>
          <w:rFonts w:ascii="Times New Roman" w:hAnsi="Times New Roman" w:cs="Times New Roman"/>
          <w:sz w:val="28"/>
          <w:szCs w:val="28"/>
        </w:rPr>
        <w:t>.</w:t>
      </w:r>
      <w:r w:rsidR="00205969" w:rsidRPr="00843411">
        <w:rPr>
          <w:rFonts w:ascii="Times New Roman" w:hAnsi="Times New Roman" w:cs="Times New Roman"/>
          <w:sz w:val="28"/>
          <w:szCs w:val="28"/>
          <w:lang w:val="en-US"/>
        </w:rPr>
        <w:t>com</w:t>
      </w:r>
      <w:r w:rsidRPr="00843411">
        <w:rPr>
          <w:rFonts w:ascii="Times New Roman" w:hAnsi="Times New Roman" w:cs="Times New Roman"/>
          <w:sz w:val="28"/>
          <w:szCs w:val="28"/>
        </w:rPr>
        <w:t>.</w:t>
      </w:r>
    </w:p>
    <w:p w:rsidR="00205969" w:rsidRPr="00843411" w:rsidRDefault="00205969"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AirMap</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Elevation</w:t>
      </w:r>
      <w:proofErr w:type="spellEnd"/>
      <w:r w:rsidRPr="00843411">
        <w:rPr>
          <w:rFonts w:ascii="Times New Roman" w:hAnsi="Times New Roman" w:cs="Times New Roman"/>
          <w:sz w:val="28"/>
          <w:szCs w:val="28"/>
        </w:rPr>
        <w:t xml:space="preserve"> API предоставляет данные о высоте почти для всех мест на поверхности земли (за исключением крайних широт). Набор данных высот для этого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ограничен широтами от 56ºю.ш. до 60ºсеверн</w:t>
      </w:r>
      <w:r w:rsidR="00B50CFC" w:rsidRPr="00843411">
        <w:rPr>
          <w:rFonts w:ascii="Times New Roman" w:hAnsi="Times New Roman" w:cs="Times New Roman"/>
          <w:sz w:val="28"/>
          <w:szCs w:val="28"/>
        </w:rPr>
        <w:t>ой широты. Все ответы в метрах.</w:t>
      </w:r>
    </w:p>
    <w:p w:rsidR="00205969"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Запрос получения высоты:</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GET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https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airmap</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com</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elevation</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v</w:t>
      </w:r>
      <w:r w:rsidRPr="00843411">
        <w:rPr>
          <w:rFonts w:ascii="Times New Roman" w:hAnsi="Times New Roman" w:cs="Times New Roman"/>
          <w:sz w:val="28"/>
          <w:szCs w:val="28"/>
        </w:rPr>
        <w:t>1/</w:t>
      </w:r>
      <w:r w:rsidRPr="00843411">
        <w:rPr>
          <w:rFonts w:ascii="Times New Roman" w:hAnsi="Times New Roman" w:cs="Times New Roman"/>
          <w:sz w:val="28"/>
          <w:szCs w:val="28"/>
          <w:lang w:val="en-US"/>
        </w:rPr>
        <w:t>ele</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points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Array</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of</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LatLng</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Points</w:t>
      </w:r>
      <w:r w:rsidRPr="00843411">
        <w:rPr>
          <w:rFonts w:ascii="Times New Roman" w:hAnsi="Times New Roman" w:cs="Times New Roman"/>
          <w:sz w:val="28"/>
          <w:szCs w:val="28"/>
        </w:rPr>
        <w:t>}</w:t>
      </w:r>
    </w:p>
    <w:p w:rsidR="00205969" w:rsidRPr="00843411" w:rsidRDefault="00B50CF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ответ </w:t>
      </w:r>
      <w:r w:rsidR="00205969" w:rsidRPr="00843411">
        <w:rPr>
          <w:rFonts w:ascii="Times New Roman" w:hAnsi="Times New Roman" w:cs="Times New Roman"/>
          <w:sz w:val="28"/>
          <w:szCs w:val="28"/>
        </w:rPr>
        <w:t>возвращает массив высот, соответствующий массиву заданных</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гео</w:t>
      </w:r>
      <w:proofErr w:type="spellEnd"/>
      <w:r w:rsidRPr="00843411">
        <w:rPr>
          <w:rFonts w:ascii="Times New Roman" w:hAnsi="Times New Roman" w:cs="Times New Roman"/>
          <w:sz w:val="28"/>
          <w:szCs w:val="28"/>
        </w:rPr>
        <w:t xml:space="preserve"> точек</w:t>
      </w:r>
      <w:r w:rsidR="00205969" w:rsidRPr="00843411">
        <w:rPr>
          <w:rFonts w:ascii="Times New Roman" w:hAnsi="Times New Roman" w:cs="Times New Roman"/>
          <w:sz w:val="28"/>
          <w:szCs w:val="28"/>
        </w:rPr>
        <w:t>.</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p>
    <w:p w:rsidR="00D10A6B" w:rsidRPr="00843411" w:rsidRDefault="00D10A6B" w:rsidP="004F1DEC">
      <w:pPr>
        <w:shd w:val="clear" w:color="auto" w:fill="FFFFFF"/>
        <w:spacing w:after="0" w:line="360" w:lineRule="auto"/>
        <w:ind w:firstLine="709"/>
        <w:jc w:val="both"/>
        <w:rPr>
          <w:rFonts w:ascii="Times New Roman" w:hAnsi="Times New Roman" w:cs="Times New Roman"/>
          <w:sz w:val="28"/>
          <w:szCs w:val="28"/>
        </w:rPr>
      </w:pPr>
    </w:p>
    <w:p w:rsidR="00B50CFC" w:rsidRDefault="00D10A6B" w:rsidP="000E4853">
      <w:pPr>
        <w:shd w:val="clear" w:color="auto" w:fill="FFFFFF"/>
        <w:spacing w:after="0" w:line="360" w:lineRule="auto"/>
        <w:ind w:firstLine="709"/>
        <w:jc w:val="right"/>
        <w:rPr>
          <w:rFonts w:ascii="Times New Roman" w:hAnsi="Times New Roman" w:cs="Times New Roman"/>
          <w:sz w:val="28"/>
          <w:szCs w:val="28"/>
        </w:rPr>
      </w:pPr>
      <w:r w:rsidRPr="00843411">
        <w:rPr>
          <w:rFonts w:ascii="Times New Roman" w:hAnsi="Times New Roman" w:cs="Times New Roman"/>
          <w:sz w:val="28"/>
          <w:szCs w:val="28"/>
        </w:rPr>
        <w:t xml:space="preserve">Таблица </w:t>
      </w:r>
      <w:r w:rsidR="008B204C" w:rsidRPr="00843411">
        <w:rPr>
          <w:rFonts w:ascii="Times New Roman" w:hAnsi="Times New Roman" w:cs="Times New Roman"/>
          <w:sz w:val="28"/>
          <w:szCs w:val="28"/>
        </w:rPr>
        <w:t>2</w:t>
      </w:r>
      <w:r w:rsidRPr="00843411">
        <w:rPr>
          <w:rFonts w:ascii="Times New Roman" w:hAnsi="Times New Roman" w:cs="Times New Roman"/>
          <w:sz w:val="28"/>
          <w:szCs w:val="28"/>
        </w:rPr>
        <w:t>.1</w:t>
      </w:r>
    </w:p>
    <w:p w:rsidR="000E4853" w:rsidRPr="00843411" w:rsidRDefault="000E4853" w:rsidP="000E4853">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Варианты ответа у запроса</w:t>
      </w:r>
    </w:p>
    <w:tbl>
      <w:tblPr>
        <w:tblStyle w:val="a7"/>
        <w:tblW w:w="9347" w:type="dxa"/>
        <w:tblLook w:val="04A0" w:firstRow="1" w:lastRow="0" w:firstColumn="1" w:lastColumn="0" w:noHBand="0" w:noVBand="1"/>
      </w:tblPr>
      <w:tblGrid>
        <w:gridCol w:w="2889"/>
        <w:gridCol w:w="1826"/>
        <w:gridCol w:w="4632"/>
      </w:tblGrid>
      <w:tr w:rsidR="00E46069" w:rsidRPr="00843411" w:rsidTr="00205969">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Имя параметра</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Тип</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b/>
                <w:bCs/>
                <w:sz w:val="28"/>
                <w:szCs w:val="28"/>
                <w:lang w:eastAsia="ru-RU"/>
              </w:rPr>
            </w:pPr>
            <w:r w:rsidRPr="00843411">
              <w:rPr>
                <w:rFonts w:ascii="Times New Roman" w:eastAsia="Times New Roman" w:hAnsi="Times New Roman" w:cs="Times New Roman"/>
                <w:b/>
                <w:bCs/>
                <w:sz w:val="28"/>
                <w:szCs w:val="28"/>
                <w:lang w:eastAsia="ru-RU"/>
              </w:rPr>
              <w:t>Описание</w:t>
            </w:r>
          </w:p>
        </w:tc>
      </w:tr>
      <w:tr w:rsidR="00E46069" w:rsidRPr="00843411" w:rsidTr="00205969">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точки</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Массив</w:t>
            </w:r>
          </w:p>
        </w:tc>
        <w:tc>
          <w:tcPr>
            <w:tcW w:w="0" w:type="auto"/>
            <w:hideMark/>
          </w:tcPr>
          <w:p w:rsidR="00205969" w:rsidRPr="00843411" w:rsidRDefault="00205969" w:rsidP="004F1DEC">
            <w:pPr>
              <w:spacing w:line="360" w:lineRule="auto"/>
              <w:ind w:firstLine="709"/>
              <w:jc w:val="both"/>
              <w:rPr>
                <w:rFonts w:ascii="Times New Roman" w:eastAsia="Times New Roman" w:hAnsi="Times New Roman" w:cs="Times New Roman"/>
                <w:sz w:val="28"/>
                <w:szCs w:val="28"/>
                <w:lang w:val="en-US" w:eastAsia="ru-RU"/>
              </w:rPr>
            </w:pPr>
            <w:r w:rsidRPr="00843411">
              <w:rPr>
                <w:rFonts w:ascii="Times New Roman" w:eastAsia="Times New Roman" w:hAnsi="Times New Roman" w:cs="Times New Roman"/>
                <w:sz w:val="28"/>
                <w:szCs w:val="28"/>
                <w:lang w:val="en-US" w:eastAsia="ru-RU"/>
              </w:rPr>
              <w:t xml:space="preserve">Массив </w:t>
            </w:r>
            <w:proofErr w:type="spellStart"/>
            <w:r w:rsidRPr="00843411">
              <w:rPr>
                <w:rFonts w:ascii="Times New Roman" w:eastAsia="Times New Roman" w:hAnsi="Times New Roman" w:cs="Times New Roman"/>
                <w:sz w:val="28"/>
                <w:szCs w:val="28"/>
                <w:lang w:val="en-US" w:eastAsia="ru-RU"/>
              </w:rPr>
              <w:t>точек</w:t>
            </w:r>
            <w:proofErr w:type="spellEnd"/>
            <w:r w:rsidRPr="00843411">
              <w:rPr>
                <w:rFonts w:ascii="Times New Roman" w:eastAsia="Times New Roman" w:hAnsi="Times New Roman" w:cs="Times New Roman"/>
                <w:sz w:val="28"/>
                <w:szCs w:val="28"/>
                <w:lang w:val="en-US" w:eastAsia="ru-RU"/>
              </w:rPr>
              <w:t xml:space="preserve"> </w:t>
            </w:r>
            <w:proofErr w:type="spellStart"/>
            <w:r w:rsidRPr="00843411">
              <w:rPr>
                <w:rFonts w:ascii="Times New Roman" w:eastAsia="Times New Roman" w:hAnsi="Times New Roman" w:cs="Times New Roman"/>
                <w:sz w:val="28"/>
                <w:szCs w:val="28"/>
                <w:lang w:val="en-US" w:eastAsia="ru-RU"/>
              </w:rPr>
              <w:t>широты</w:t>
            </w:r>
            <w:proofErr w:type="spellEnd"/>
            <w:r w:rsidRPr="00843411">
              <w:rPr>
                <w:rFonts w:ascii="Times New Roman" w:eastAsia="Times New Roman" w:hAnsi="Times New Roman" w:cs="Times New Roman"/>
                <w:sz w:val="28"/>
                <w:szCs w:val="28"/>
                <w:lang w:val="en-US" w:eastAsia="ru-RU"/>
              </w:rPr>
              <w:t>/</w:t>
            </w:r>
            <w:proofErr w:type="spellStart"/>
            <w:r w:rsidRPr="00843411">
              <w:rPr>
                <w:rFonts w:ascii="Times New Roman" w:eastAsia="Times New Roman" w:hAnsi="Times New Roman" w:cs="Times New Roman"/>
                <w:sz w:val="28"/>
                <w:szCs w:val="28"/>
                <w:lang w:val="en-US" w:eastAsia="ru-RU"/>
              </w:rPr>
              <w:t>долготы</w:t>
            </w:r>
            <w:proofErr w:type="spellEnd"/>
          </w:p>
        </w:tc>
      </w:tr>
    </w:tbl>
    <w:p w:rsidR="00B50CFC" w:rsidRPr="00843411" w:rsidRDefault="00B50CF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Варианты ответа у запроса</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Пример ответа:</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status</w:t>
      </w:r>
      <w:proofErr w:type="spellEnd"/>
      <w:r w:rsidRPr="00843411">
        <w:rPr>
          <w:rFonts w:ascii="Times New Roman" w:hAnsi="Times New Roman" w:cs="Times New Roman"/>
          <w:sz w:val="28"/>
          <w:szCs w:val="28"/>
        </w:rPr>
        <w:t>": "</w:t>
      </w:r>
      <w:proofErr w:type="spellStart"/>
      <w:r w:rsidRPr="00843411">
        <w:rPr>
          <w:rFonts w:ascii="Times New Roman" w:hAnsi="Times New Roman" w:cs="Times New Roman"/>
          <w:sz w:val="28"/>
          <w:szCs w:val="28"/>
        </w:rPr>
        <w:t>success</w:t>
      </w:r>
      <w:proofErr w:type="spellEnd"/>
      <w:r w:rsidRPr="00843411">
        <w:rPr>
          <w:rFonts w:ascii="Times New Roman" w:hAnsi="Times New Roman" w:cs="Times New Roman"/>
          <w:sz w:val="28"/>
          <w:szCs w:val="28"/>
        </w:rPr>
        <w:t>",</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data</w:t>
      </w:r>
      <w:proofErr w:type="spellEnd"/>
      <w:r w:rsidRPr="00843411">
        <w:rPr>
          <w:rFonts w:ascii="Times New Roman" w:hAnsi="Times New Roman" w:cs="Times New Roman"/>
          <w:sz w:val="28"/>
          <w:szCs w:val="28"/>
        </w:rPr>
        <w:t>":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347</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
    <w:p w:rsidR="00A11EF7" w:rsidRPr="00843411" w:rsidRDefault="00A11EF7" w:rsidP="004F1DEC">
      <w:pPr>
        <w:shd w:val="clear" w:color="auto" w:fill="FFFFFF"/>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    }</w:t>
      </w:r>
    </w:p>
    <w:p w:rsidR="007D2F85" w:rsidRPr="00843411" w:rsidRDefault="007D2F85" w:rsidP="004F1DEC">
      <w:pPr>
        <w:shd w:val="clear" w:color="auto" w:fill="FFFFFF"/>
        <w:spacing w:after="0" w:line="360" w:lineRule="auto"/>
        <w:ind w:firstLine="709"/>
        <w:jc w:val="both"/>
        <w:rPr>
          <w:rFonts w:ascii="Times New Roman" w:hAnsi="Times New Roman" w:cs="Times New Roman"/>
          <w:sz w:val="28"/>
          <w:szCs w:val="28"/>
          <w:lang w:val="en-US"/>
        </w:rPr>
      </w:pPr>
    </w:p>
    <w:p w:rsidR="007D2F85" w:rsidRPr="008E41F0" w:rsidRDefault="009E0E0B"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set_inclination</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у</w:t>
      </w:r>
      <w:r w:rsidR="00866B51" w:rsidRPr="00843411">
        <w:rPr>
          <w:rFonts w:ascii="Times New Roman" w:eastAsia="Times New Roman" w:hAnsi="Times New Roman" w:cs="Times New Roman"/>
          <w:b/>
          <w:sz w:val="28"/>
          <w:szCs w:val="28"/>
          <w:lang w:val="en-US" w:eastAsia="ru-RU"/>
        </w:rPr>
        <w:t xml:space="preserve"> </w:t>
      </w:r>
      <w:r w:rsidR="00866B51" w:rsidRPr="00843411">
        <w:rPr>
          <w:rFonts w:ascii="Times New Roman" w:eastAsia="Times New Roman" w:hAnsi="Times New Roman" w:cs="Times New Roman"/>
          <w:b/>
          <w:sz w:val="28"/>
          <w:szCs w:val="28"/>
          <w:lang w:eastAsia="ru-RU"/>
        </w:rPr>
        <w:t>сущности</w:t>
      </w:r>
      <w:r w:rsidR="00866B51" w:rsidRPr="00843411">
        <w:rPr>
          <w:rFonts w:ascii="Times New Roman" w:eastAsia="Times New Roman" w:hAnsi="Times New Roman" w:cs="Times New Roman"/>
          <w:b/>
          <w:sz w:val="28"/>
          <w:szCs w:val="28"/>
          <w:lang w:val="en-US" w:eastAsia="ru-RU"/>
        </w:rPr>
        <w:t xml:space="preserve"> CreatePolygons</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1A6467BB" wp14:editId="18EC27EF">
            <wp:extent cx="5260694" cy="648603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8218" cy="6569286"/>
                    </a:xfrm>
                    <a:prstGeom prst="rect">
                      <a:avLst/>
                    </a:prstGeom>
                  </pic:spPr>
                </pic:pic>
              </a:graphicData>
            </a:graphic>
          </wp:inline>
        </w:drawing>
      </w:r>
    </w:p>
    <w:p w:rsidR="001230E4" w:rsidRPr="00D07688" w:rsidRDefault="001230E4" w:rsidP="000E4853">
      <w:pPr>
        <w:shd w:val="clear" w:color="auto" w:fill="FFFFFF"/>
        <w:spacing w:after="0" w:line="360" w:lineRule="auto"/>
        <w:ind w:firstLine="709"/>
        <w:jc w:val="center"/>
        <w:rPr>
          <w:rFonts w:ascii="Times New Roman" w:eastAsia="Times New Roman" w:hAnsi="Times New Roman" w:cs="Times New Roman"/>
          <w:sz w:val="24"/>
          <w:szCs w:val="24"/>
          <w:lang w:eastAsia="ru-RU"/>
        </w:rPr>
      </w:pPr>
      <w:r w:rsidRPr="00D07688">
        <w:rPr>
          <w:rFonts w:ascii="Times New Roman" w:eastAsia="Times New Roman" w:hAnsi="Times New Roman" w:cs="Times New Roman"/>
          <w:sz w:val="24"/>
          <w:szCs w:val="24"/>
          <w:lang w:eastAsia="ru-RU"/>
        </w:rPr>
        <w:t>Рисунок 2.1</w:t>
      </w:r>
      <w:r w:rsidR="00A11EF7" w:rsidRPr="00D07688">
        <w:rPr>
          <w:rFonts w:ascii="Times New Roman" w:eastAsia="Times New Roman" w:hAnsi="Times New Roman" w:cs="Times New Roman"/>
          <w:sz w:val="24"/>
          <w:szCs w:val="24"/>
          <w:lang w:eastAsia="ru-RU"/>
        </w:rPr>
        <w:t>7</w:t>
      </w:r>
      <w:r w:rsidRPr="00D07688">
        <w:rPr>
          <w:rFonts w:ascii="Times New Roman" w:eastAsia="Times New Roman" w:hAnsi="Times New Roman" w:cs="Times New Roman"/>
          <w:sz w:val="24"/>
          <w:szCs w:val="24"/>
          <w:lang w:eastAsia="ru-RU"/>
        </w:rPr>
        <w:t xml:space="preserve"> – Метод расчета и сохранения угла наклона</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В методе происходит итерация по наборам полигонов и для каждого полигона выбираются значение высоту у соседних полигонов расположенных горизонтально и вертикально, и значение высоты текущего полигона. По этим параметрам определяется угол наклона по формуле(1</w:t>
      </w:r>
      <w:proofErr w:type="gramStart"/>
      <w:r w:rsidRPr="00843411">
        <w:rPr>
          <w:rFonts w:ascii="Times New Roman" w:eastAsia="Times New Roman" w:hAnsi="Times New Roman" w:cs="Times New Roman"/>
          <w:sz w:val="28"/>
          <w:szCs w:val="28"/>
          <w:lang w:eastAsia="ru-RU"/>
        </w:rPr>
        <w:t xml:space="preserve">) </w:t>
      </w:r>
      <w:r w:rsidR="00A11EF7" w:rsidRPr="00843411">
        <w:rPr>
          <w:rFonts w:ascii="Times New Roman" w:eastAsia="Times New Roman" w:hAnsi="Times New Roman" w:cs="Times New Roman"/>
          <w:sz w:val="28"/>
          <w:szCs w:val="28"/>
          <w:lang w:eastAsia="ru-RU"/>
        </w:rPr>
        <w:t>.</w:t>
      </w:r>
      <w:proofErr w:type="gramEnd"/>
    </w:p>
    <w:p w:rsidR="00C13364" w:rsidRPr="0062108F" w:rsidRDefault="00C13364" w:rsidP="000E4853">
      <w:pPr>
        <w:pStyle w:val="a8"/>
        <w:spacing w:after="0" w:line="360" w:lineRule="auto"/>
        <w:ind w:left="709"/>
        <w:jc w:val="center"/>
        <w:rPr>
          <w:rFonts w:ascii="Times New Roman" w:eastAsiaTheme="minorEastAsia" w:hAnsi="Times New Roman" w:cs="Times New Roman"/>
          <w:sz w:val="28"/>
          <w:szCs w:val="28"/>
        </w:rPr>
      </w:pPr>
      <m:oMath>
        <m:r>
          <w:rPr>
            <w:rFonts w:ascii="Cambria Math" w:hAnsi="Cambria Math" w:cs="Times New Roman"/>
            <w:sz w:val="28"/>
            <w:szCs w:val="28"/>
            <w:lang w:val="en-US"/>
          </w:rPr>
          <m:t>atan</m:t>
        </m:r>
        <m:f>
          <m:fPr>
            <m:ctrlPr>
              <w:rPr>
                <w:rFonts w:ascii="Cambria Math" w:hAnsi="Cambria Math" w:cs="Times New Roman"/>
                <w:i/>
                <w:sz w:val="28"/>
                <w:szCs w:val="28"/>
              </w:rPr>
            </m:ctrlPr>
          </m:fPr>
          <m:num>
            <m:r>
              <w:rPr>
                <w:rFonts w:ascii="Cambria Math" w:hAnsi="Cambria Math" w:cs="Times New Roman"/>
                <w:sz w:val="28"/>
                <w:szCs w:val="28"/>
              </w:rPr>
              <m:t>height</m:t>
            </m:r>
          </m:num>
          <m:den>
            <m:r>
              <w:rPr>
                <w:rFonts w:ascii="Cambria Math" w:hAnsi="Cambria Math" w:cs="Times New Roman"/>
                <w:sz w:val="28"/>
                <w:szCs w:val="28"/>
              </w:rPr>
              <m:t>b</m:t>
            </m:r>
          </m:den>
        </m:f>
      </m:oMath>
      <w:r w:rsidR="000E4853" w:rsidRPr="0062108F">
        <w:rPr>
          <w:rFonts w:ascii="Times New Roman" w:eastAsia="Times New Roman" w:hAnsi="Times New Roman" w:cs="Times New Roman"/>
          <w:sz w:val="28"/>
          <w:szCs w:val="28"/>
        </w:rPr>
        <w:t>,       (1)</w:t>
      </w:r>
    </w:p>
    <w:p w:rsidR="00C13364"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 xml:space="preserve">Где b – значение расстояние между центральными точками полигонов, </w:t>
      </w:r>
      <w:proofErr w:type="spellStart"/>
      <w:r w:rsidRPr="00843411">
        <w:rPr>
          <w:rFonts w:ascii="Times New Roman" w:eastAsia="Times New Roman" w:hAnsi="Times New Roman" w:cs="Times New Roman"/>
          <w:sz w:val="28"/>
          <w:szCs w:val="28"/>
          <w:lang w:eastAsia="ru-RU"/>
        </w:rPr>
        <w:t>height</w:t>
      </w:r>
      <w:proofErr w:type="spellEnd"/>
      <w:r w:rsidRPr="00843411">
        <w:rPr>
          <w:rFonts w:ascii="Times New Roman" w:eastAsia="Times New Roman" w:hAnsi="Times New Roman" w:cs="Times New Roman"/>
          <w:sz w:val="28"/>
          <w:szCs w:val="28"/>
          <w:lang w:eastAsia="ru-RU"/>
        </w:rPr>
        <w:t xml:space="preserve"> – разница высоты между текущим полигоном и соседним полигоном.</w:t>
      </w:r>
    </w:p>
    <w:p w:rsidR="009E0E0B" w:rsidRPr="00843411" w:rsidRDefault="00C133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Угол наклона вычисляется у каждого соседа и выбирается максимальное значение. Это значение записывается в виде {</w:t>
      </w:r>
      <w:proofErr w:type="spellStart"/>
      <w:r w:rsidRPr="00843411">
        <w:rPr>
          <w:rFonts w:ascii="Times New Roman" w:eastAsia="Times New Roman" w:hAnsi="Times New Roman" w:cs="Times New Roman"/>
          <w:sz w:val="28"/>
          <w:szCs w:val="28"/>
          <w:lang w:eastAsia="ru-RU"/>
        </w:rPr>
        <w:t>inclination</w:t>
      </w:r>
      <w:proofErr w:type="spellEnd"/>
      <w:r w:rsidRPr="00843411">
        <w:rPr>
          <w:rFonts w:ascii="Times New Roman" w:eastAsia="Times New Roman" w:hAnsi="Times New Roman" w:cs="Times New Roman"/>
          <w:sz w:val="28"/>
          <w:szCs w:val="28"/>
          <w:lang w:eastAsia="ru-RU"/>
        </w:rPr>
        <w:t xml:space="preserve">: </w:t>
      </w:r>
      <w:proofErr w:type="spellStart"/>
      <w:r w:rsidRPr="00843411">
        <w:rPr>
          <w:rFonts w:ascii="Times New Roman" w:eastAsia="Times New Roman" w:hAnsi="Times New Roman" w:cs="Times New Roman"/>
          <w:sz w:val="28"/>
          <w:szCs w:val="28"/>
          <w:lang w:eastAsia="ru-RU"/>
        </w:rPr>
        <w:t>float</w:t>
      </w:r>
      <w:proofErr w:type="spellEnd"/>
      <w:r w:rsidRPr="00843411">
        <w:rPr>
          <w:rFonts w:ascii="Times New Roman" w:eastAsia="Times New Roman" w:hAnsi="Times New Roman" w:cs="Times New Roman"/>
          <w:sz w:val="28"/>
          <w:szCs w:val="28"/>
          <w:lang w:eastAsia="ru-RU"/>
        </w:rPr>
        <w:t>}</w:t>
      </w:r>
      <w:r w:rsidR="00A11EF7" w:rsidRPr="00843411">
        <w:rPr>
          <w:rFonts w:ascii="Times New Roman" w:eastAsia="Times New Roman" w:hAnsi="Times New Roman" w:cs="Times New Roman"/>
          <w:sz w:val="28"/>
          <w:szCs w:val="28"/>
          <w:lang w:eastAsia="ru-RU"/>
        </w:rPr>
        <w:t xml:space="preserve"> (рис. 2.17).</w:t>
      </w:r>
    </w:p>
    <w:p w:rsidR="007D2F85" w:rsidRPr="00843411" w:rsidRDefault="00191544"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 xml:space="preserve">Метод </w:t>
      </w:r>
      <w:r w:rsidRPr="00843411">
        <w:rPr>
          <w:rFonts w:ascii="Times New Roman" w:eastAsia="Times New Roman" w:hAnsi="Times New Roman" w:cs="Times New Roman"/>
          <w:b/>
          <w:sz w:val="28"/>
          <w:szCs w:val="28"/>
          <w:lang w:val="en-US" w:eastAsia="ru-RU"/>
        </w:rPr>
        <w:t>set</w:t>
      </w:r>
      <w:r w:rsidRPr="00843411">
        <w:rPr>
          <w:rFonts w:ascii="Times New Roman" w:eastAsia="Times New Roman" w:hAnsi="Times New Roman" w:cs="Times New Roman"/>
          <w:b/>
          <w:sz w:val="28"/>
          <w:szCs w:val="28"/>
          <w:lang w:eastAsia="ru-RU"/>
        </w:rPr>
        <w:t>_</w:t>
      </w:r>
      <w:r w:rsidRPr="00843411">
        <w:rPr>
          <w:rFonts w:ascii="Times New Roman" w:eastAsia="Times New Roman" w:hAnsi="Times New Roman" w:cs="Times New Roman"/>
          <w:b/>
          <w:sz w:val="28"/>
          <w:szCs w:val="28"/>
          <w:lang w:val="en-US" w:eastAsia="ru-RU"/>
        </w:rPr>
        <w:t>weather</w:t>
      </w:r>
      <w:r w:rsidRPr="00843411">
        <w:rPr>
          <w:rFonts w:ascii="Times New Roman" w:eastAsia="Times New Roman" w:hAnsi="Times New Roman" w:cs="Times New Roman"/>
          <w:b/>
          <w:sz w:val="28"/>
          <w:szCs w:val="28"/>
          <w:lang w:eastAsia="ru-RU"/>
        </w:rPr>
        <w:t xml:space="preserve"> у сущности </w:t>
      </w:r>
      <w:r w:rsidR="00B50CFC" w:rsidRPr="00843411">
        <w:rPr>
          <w:rFonts w:ascii="Times New Roman" w:eastAsia="Times New Roman" w:hAnsi="Times New Roman" w:cs="Times New Roman"/>
          <w:b/>
          <w:sz w:val="28"/>
          <w:szCs w:val="28"/>
          <w:lang w:val="en-US" w:eastAsia="ru-RU"/>
        </w:rPr>
        <w:t>CreatePolygons</w:t>
      </w:r>
    </w:p>
    <w:p w:rsidR="00191544" w:rsidRPr="00843411" w:rsidRDefault="00191544" w:rsidP="00D07688">
      <w:pPr>
        <w:shd w:val="clear" w:color="auto" w:fill="FFFFFF"/>
        <w:spacing w:after="0" w:line="360" w:lineRule="auto"/>
        <w:ind w:firstLine="709"/>
        <w:jc w:val="center"/>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drawing>
          <wp:inline distT="0" distB="0" distL="0" distR="0" wp14:anchorId="64A7FE4A" wp14:editId="1BD33C32">
            <wp:extent cx="6009542" cy="4450466"/>
            <wp:effectExtent l="0" t="0" r="0"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5928" cy="4455195"/>
                    </a:xfrm>
                    <a:prstGeom prst="rect">
                      <a:avLst/>
                    </a:prstGeom>
                  </pic:spPr>
                </pic:pic>
              </a:graphicData>
            </a:graphic>
          </wp:inline>
        </w:drawing>
      </w:r>
    </w:p>
    <w:p w:rsidR="00191544" w:rsidRPr="00843411" w:rsidRDefault="00191544" w:rsidP="00D07688">
      <w:pPr>
        <w:shd w:val="clear" w:color="auto" w:fill="FFFFFF"/>
        <w:spacing w:after="0" w:line="360" w:lineRule="auto"/>
        <w:ind w:firstLine="709"/>
        <w:jc w:val="center"/>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noProof/>
          <w:sz w:val="28"/>
          <w:szCs w:val="28"/>
          <w:lang w:eastAsia="ru-RU"/>
        </w:rPr>
        <w:lastRenderedPageBreak/>
        <w:drawing>
          <wp:inline distT="0" distB="0" distL="0" distR="0" wp14:anchorId="11B8FF71" wp14:editId="012C4B26">
            <wp:extent cx="5940425" cy="421767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217670"/>
                    </a:xfrm>
                    <a:prstGeom prst="rect">
                      <a:avLst/>
                    </a:prstGeom>
                  </pic:spPr>
                </pic:pic>
              </a:graphicData>
            </a:graphic>
          </wp:inline>
        </w:drawing>
      </w:r>
    </w:p>
    <w:p w:rsidR="005A392C" w:rsidRPr="00D07688" w:rsidRDefault="005A392C" w:rsidP="000E4853">
      <w:pPr>
        <w:shd w:val="clear" w:color="auto" w:fill="FFFFFF"/>
        <w:spacing w:after="0" w:line="360" w:lineRule="auto"/>
        <w:ind w:firstLine="709"/>
        <w:jc w:val="center"/>
        <w:rPr>
          <w:rFonts w:ascii="Times New Roman" w:eastAsia="Times New Roman" w:hAnsi="Times New Roman" w:cs="Times New Roman"/>
          <w:sz w:val="24"/>
          <w:szCs w:val="28"/>
          <w:lang w:eastAsia="ru-RU"/>
        </w:rPr>
      </w:pPr>
      <w:r w:rsidRPr="00D07688">
        <w:rPr>
          <w:rFonts w:ascii="Times New Roman" w:eastAsia="Times New Roman" w:hAnsi="Times New Roman" w:cs="Times New Roman"/>
          <w:sz w:val="24"/>
          <w:szCs w:val="28"/>
          <w:lang w:eastAsia="ru-RU"/>
        </w:rPr>
        <w:t>Рисунок 2.1</w:t>
      </w:r>
      <w:r w:rsidR="00A11EF7" w:rsidRPr="00D07688">
        <w:rPr>
          <w:rFonts w:ascii="Times New Roman" w:eastAsia="Times New Roman" w:hAnsi="Times New Roman" w:cs="Times New Roman"/>
          <w:sz w:val="24"/>
          <w:szCs w:val="28"/>
          <w:lang w:eastAsia="ru-RU"/>
        </w:rPr>
        <w:t>8</w:t>
      </w:r>
      <w:r w:rsidRPr="00D07688">
        <w:rPr>
          <w:rFonts w:ascii="Times New Roman" w:eastAsia="Times New Roman" w:hAnsi="Times New Roman" w:cs="Times New Roman"/>
          <w:sz w:val="24"/>
          <w:szCs w:val="28"/>
          <w:lang w:eastAsia="ru-RU"/>
        </w:rPr>
        <w:t xml:space="preserve"> – Метод получения и сохранения погодных признаков</w:t>
      </w:r>
    </w:p>
    <w:p w:rsidR="000825AC" w:rsidRPr="00843411" w:rsidRDefault="000825AC"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r w:rsidRPr="00843411">
        <w:rPr>
          <w:rFonts w:ascii="Times New Roman" w:eastAsia="Times New Roman" w:hAnsi="Times New Roman" w:cs="Times New Roman"/>
          <w:sz w:val="28"/>
          <w:szCs w:val="28"/>
          <w:lang w:val="en-US" w:eastAsia="ru-RU"/>
        </w:rPr>
        <w:t>set</w:t>
      </w:r>
      <w:r w:rsidRPr="00843411">
        <w:rPr>
          <w:rFonts w:ascii="Times New Roman" w:eastAsia="Times New Roman" w:hAnsi="Times New Roman" w:cs="Times New Roman"/>
          <w:sz w:val="28"/>
          <w:szCs w:val="28"/>
          <w:lang w:eastAsia="ru-RU"/>
        </w:rPr>
        <w:t>_</w:t>
      </w:r>
      <w:r w:rsidRPr="00843411">
        <w:rPr>
          <w:rFonts w:ascii="Times New Roman" w:eastAsia="Times New Roman" w:hAnsi="Times New Roman" w:cs="Times New Roman"/>
          <w:sz w:val="28"/>
          <w:szCs w:val="28"/>
          <w:lang w:val="en-US" w:eastAsia="ru-RU"/>
        </w:rPr>
        <w:t>weather</w:t>
      </w:r>
      <w:r w:rsidRPr="00843411">
        <w:rPr>
          <w:rFonts w:ascii="Times New Roman" w:eastAsia="Times New Roman" w:hAnsi="Times New Roman" w:cs="Times New Roman"/>
          <w:sz w:val="28"/>
          <w:szCs w:val="28"/>
          <w:lang w:eastAsia="ru-RU"/>
        </w:rPr>
        <w:t xml:space="preserve"> служит для получение данных по </w:t>
      </w:r>
      <w:r w:rsidRPr="00843411">
        <w:rPr>
          <w:rFonts w:ascii="Times New Roman" w:eastAsia="Times New Roman" w:hAnsi="Times New Roman" w:cs="Times New Roman"/>
          <w:sz w:val="28"/>
          <w:szCs w:val="28"/>
          <w:lang w:val="en-US" w:eastAsia="ru-RU"/>
        </w:rPr>
        <w:t>API</w:t>
      </w:r>
      <w:r w:rsidRPr="00843411">
        <w:rPr>
          <w:rFonts w:ascii="Times New Roman" w:eastAsia="Times New Roman" w:hAnsi="Times New Roman" w:cs="Times New Roman"/>
          <w:sz w:val="28"/>
          <w:szCs w:val="28"/>
          <w:lang w:eastAsia="ru-RU"/>
        </w:rPr>
        <w:t xml:space="preserve"> с </w:t>
      </w:r>
      <w:r w:rsidRPr="008E41F0">
        <w:rPr>
          <w:rFonts w:ascii="Times New Roman" w:eastAsia="Times New Roman" w:hAnsi="Times New Roman" w:cs="Times New Roman"/>
          <w:sz w:val="28"/>
          <w:szCs w:val="28"/>
          <w:lang w:val="en-US" w:eastAsia="ru-RU"/>
        </w:rPr>
        <w:t>https</w:t>
      </w:r>
      <w:r w:rsidRPr="008E41F0">
        <w:rPr>
          <w:rFonts w:ascii="Times New Roman" w:eastAsia="Times New Roman" w:hAnsi="Times New Roman" w:cs="Times New Roman"/>
          <w:sz w:val="28"/>
          <w:szCs w:val="28"/>
          <w:lang w:eastAsia="ru-RU"/>
        </w:rPr>
        <w:t>://</w:t>
      </w:r>
      <w:r w:rsidRPr="008E41F0">
        <w:rPr>
          <w:rFonts w:ascii="Times New Roman" w:eastAsia="Times New Roman" w:hAnsi="Times New Roman" w:cs="Times New Roman"/>
          <w:sz w:val="28"/>
          <w:szCs w:val="28"/>
          <w:lang w:val="en-US" w:eastAsia="ru-RU"/>
        </w:rPr>
        <w:t>history</w:t>
      </w:r>
      <w:r w:rsidRPr="008E41F0">
        <w:rPr>
          <w:rFonts w:ascii="Times New Roman" w:eastAsia="Times New Roman" w:hAnsi="Times New Roman" w:cs="Times New Roman"/>
          <w:sz w:val="28"/>
          <w:szCs w:val="28"/>
          <w:lang w:eastAsia="ru-RU"/>
        </w:rPr>
        <w:t>.</w:t>
      </w:r>
      <w:r w:rsidRPr="008E41F0">
        <w:rPr>
          <w:rFonts w:ascii="Times New Roman" w:eastAsia="Times New Roman" w:hAnsi="Times New Roman" w:cs="Times New Roman"/>
          <w:sz w:val="28"/>
          <w:szCs w:val="28"/>
          <w:lang w:val="en-US" w:eastAsia="ru-RU"/>
        </w:rPr>
        <w:t>openweathermap</w:t>
      </w:r>
      <w:r w:rsidRPr="008E41F0">
        <w:rPr>
          <w:rFonts w:ascii="Times New Roman" w:eastAsia="Times New Roman" w:hAnsi="Times New Roman" w:cs="Times New Roman"/>
          <w:sz w:val="28"/>
          <w:szCs w:val="28"/>
          <w:lang w:eastAsia="ru-RU"/>
        </w:rPr>
        <w:t>.</w:t>
      </w:r>
      <w:r w:rsidRPr="008E41F0">
        <w:rPr>
          <w:rFonts w:ascii="Times New Roman" w:eastAsia="Times New Roman" w:hAnsi="Times New Roman" w:cs="Times New Roman"/>
          <w:sz w:val="28"/>
          <w:szCs w:val="28"/>
          <w:lang w:val="en-US" w:eastAsia="ru-RU"/>
        </w:rPr>
        <w:t>org</w:t>
      </w:r>
      <w:r w:rsidRPr="008E41F0">
        <w:rPr>
          <w:rFonts w:ascii="Times New Roman" w:eastAsia="Times New Roman" w:hAnsi="Times New Roman" w:cs="Times New Roman"/>
          <w:sz w:val="28"/>
          <w:szCs w:val="28"/>
          <w:lang w:eastAsia="ru-RU"/>
        </w:rPr>
        <w:t>/</w:t>
      </w:r>
      <w:r w:rsidRPr="008E41F0">
        <w:rPr>
          <w:rFonts w:ascii="Times New Roman" w:eastAsia="Times New Roman" w:hAnsi="Times New Roman" w:cs="Times New Roman"/>
          <w:sz w:val="28"/>
          <w:szCs w:val="28"/>
          <w:lang w:val="en-US" w:eastAsia="ru-RU"/>
        </w:rPr>
        <w:t>data</w:t>
      </w:r>
      <w:r w:rsidRPr="008E41F0">
        <w:rPr>
          <w:rFonts w:ascii="Times New Roman" w:eastAsia="Times New Roman" w:hAnsi="Times New Roman" w:cs="Times New Roman"/>
          <w:sz w:val="28"/>
          <w:szCs w:val="28"/>
          <w:lang w:eastAsia="ru-RU"/>
        </w:rPr>
        <w:t>/2.5/</w:t>
      </w:r>
      <w:r w:rsidRPr="008E41F0">
        <w:rPr>
          <w:rFonts w:ascii="Times New Roman" w:eastAsia="Times New Roman" w:hAnsi="Times New Roman" w:cs="Times New Roman"/>
          <w:sz w:val="28"/>
          <w:szCs w:val="28"/>
          <w:lang w:val="en-US" w:eastAsia="ru-RU"/>
        </w:rPr>
        <w:t>history</w:t>
      </w:r>
      <w:r w:rsidRPr="00843411">
        <w:rPr>
          <w:rFonts w:ascii="Times New Roman" w:eastAsia="Times New Roman" w:hAnsi="Times New Roman" w:cs="Times New Roman"/>
          <w:sz w:val="28"/>
          <w:szCs w:val="28"/>
          <w:lang w:eastAsia="ru-RU"/>
        </w:rPr>
        <w:t>, с диапазон времени неделя, с шагом каждый час, с выбранным месяцем июнь, по среднему результату. Данные которые мы получаем: Температура, давление, влажность, скорость ветра, порыв ветра, облачность, вариация погоды. Эти параметры записываются в словарь полигона</w:t>
      </w:r>
      <w:r w:rsidR="00A11EF7" w:rsidRPr="00843411">
        <w:rPr>
          <w:rFonts w:ascii="Times New Roman" w:eastAsia="Times New Roman" w:hAnsi="Times New Roman" w:cs="Times New Roman"/>
          <w:sz w:val="28"/>
          <w:szCs w:val="28"/>
          <w:lang w:eastAsia="ru-RU"/>
        </w:rPr>
        <w:t xml:space="preserve"> (рис 2.18).</w:t>
      </w:r>
    </w:p>
    <w:p w:rsidR="003D6313" w:rsidRPr="00843411" w:rsidRDefault="003D6313"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val="en-US" w:eastAsia="ru-RU"/>
        </w:rPr>
        <w:t>API</w:t>
      </w:r>
      <w:r w:rsidRPr="00843411">
        <w:rPr>
          <w:rFonts w:ascii="Times New Roman" w:eastAsia="Times New Roman" w:hAnsi="Times New Roman" w:cs="Times New Roman"/>
          <w:b/>
          <w:sz w:val="28"/>
          <w:szCs w:val="28"/>
          <w:lang w:eastAsia="ru-RU"/>
        </w:rPr>
        <w:t xml:space="preserve"> погодных данных</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Данные о погоде в быстром и удобном виде. Предоставляют хорошо узнаваемые погодные продукты, которые значительно упрощают работу с данными о погоде.</w:t>
      </w:r>
      <w:r w:rsidRPr="00843411">
        <w:rPr>
          <w:b/>
          <w:sz w:val="28"/>
          <w:szCs w:val="28"/>
        </w:rPr>
        <w:t xml:space="preserve"> </w:t>
      </w:r>
      <w:r w:rsidRPr="00843411">
        <w:rPr>
          <w:sz w:val="28"/>
          <w:szCs w:val="28"/>
          <w:lang w:val="en-US"/>
        </w:rPr>
        <w:t>O</w:t>
      </w:r>
      <w:r w:rsidRPr="00843411">
        <w:rPr>
          <w:sz w:val="28"/>
          <w:szCs w:val="28"/>
        </w:rPr>
        <w:t>penweathermap круглосуточно работают с миллионами разработчиков и считают, что эти преимущества могут подойти для большинства приложений, вплоть до сложных корпоративных систем.</w:t>
      </w:r>
    </w:p>
    <w:p w:rsidR="003D6313" w:rsidRPr="00843411" w:rsidRDefault="003D6313"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Спектр готовых</w:t>
      </w:r>
    </w:p>
    <w:p w:rsidR="003D6313" w:rsidRPr="00843411" w:rsidRDefault="003D6313" w:rsidP="008E41F0">
      <w:pPr>
        <w:pStyle w:val="a4"/>
        <w:numPr>
          <w:ilvl w:val="0"/>
          <w:numId w:val="3"/>
        </w:numPr>
        <w:shd w:val="clear" w:color="auto" w:fill="FFFFFF"/>
        <w:spacing w:before="0" w:beforeAutospacing="0" w:after="0" w:afterAutospacing="0" w:line="360" w:lineRule="auto"/>
        <w:ind w:firstLine="709"/>
        <w:jc w:val="both"/>
        <w:rPr>
          <w:sz w:val="28"/>
          <w:szCs w:val="28"/>
        </w:rPr>
      </w:pPr>
      <w:r w:rsidRPr="00843411">
        <w:rPr>
          <w:sz w:val="28"/>
          <w:szCs w:val="28"/>
        </w:rPr>
        <w:t>использовать погодные продукты</w:t>
      </w:r>
    </w:p>
    <w:p w:rsidR="003D6313" w:rsidRPr="00843411" w:rsidRDefault="003D6313" w:rsidP="008E41F0">
      <w:pPr>
        <w:pStyle w:val="a4"/>
        <w:numPr>
          <w:ilvl w:val="0"/>
          <w:numId w:val="3"/>
        </w:numPr>
        <w:shd w:val="clear" w:color="auto" w:fill="FFFFFF"/>
        <w:spacing w:before="0" w:beforeAutospacing="0" w:after="0" w:afterAutospacing="0" w:line="360" w:lineRule="auto"/>
        <w:ind w:firstLine="709"/>
        <w:jc w:val="both"/>
        <w:rPr>
          <w:sz w:val="28"/>
          <w:szCs w:val="28"/>
        </w:rPr>
      </w:pPr>
      <w:r w:rsidRPr="00843411">
        <w:rPr>
          <w:sz w:val="28"/>
          <w:szCs w:val="28"/>
        </w:rPr>
        <w:lastRenderedPageBreak/>
        <w:t>Краткосрочные и долгосрочные прогнозы, история и наблюдения</w:t>
      </w:r>
    </w:p>
    <w:p w:rsidR="003D6313" w:rsidRPr="00843411" w:rsidRDefault="003D6313" w:rsidP="008E41F0">
      <w:pPr>
        <w:pStyle w:val="a4"/>
        <w:numPr>
          <w:ilvl w:val="0"/>
          <w:numId w:val="3"/>
        </w:numPr>
        <w:shd w:val="clear" w:color="auto" w:fill="FFFFFF"/>
        <w:spacing w:before="0" w:beforeAutospacing="0" w:after="0" w:afterAutospacing="0" w:line="360" w:lineRule="auto"/>
        <w:ind w:firstLine="709"/>
        <w:jc w:val="both"/>
        <w:rPr>
          <w:sz w:val="28"/>
          <w:szCs w:val="28"/>
        </w:rPr>
      </w:pPr>
      <w:r w:rsidRPr="00843411">
        <w:rPr>
          <w:sz w:val="28"/>
          <w:szCs w:val="28"/>
        </w:rPr>
        <w:t>Любое место на земном шаре</w:t>
      </w:r>
    </w:p>
    <w:p w:rsidR="003D6313" w:rsidRPr="00843411" w:rsidRDefault="003D6313" w:rsidP="008E41F0">
      <w:pPr>
        <w:pStyle w:val="a4"/>
        <w:numPr>
          <w:ilvl w:val="0"/>
          <w:numId w:val="3"/>
        </w:numPr>
        <w:shd w:val="clear" w:color="auto" w:fill="FFFFFF"/>
        <w:spacing w:before="0" w:beforeAutospacing="0" w:after="0" w:afterAutospacing="0" w:line="360" w:lineRule="auto"/>
        <w:ind w:firstLine="709"/>
        <w:jc w:val="both"/>
        <w:rPr>
          <w:sz w:val="28"/>
          <w:szCs w:val="28"/>
        </w:rPr>
      </w:pPr>
      <w:r w:rsidRPr="00843411">
        <w:rPr>
          <w:sz w:val="28"/>
          <w:szCs w:val="28"/>
        </w:rPr>
        <w:t>Прозрачное ценообразование и лицензирование</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 xml:space="preserve">Доступ к метеорологическим продуктам осуществляется через быстрые и надежные API-интерфейсы, соответствующие отраслевым стандартам и совместимые с различными корпоративными системами. Все продукты содержат важные климатические параметры для любого места. Кроме того, есть несколько специальных продуктов, полезных для отраслей, на которые влияют погодные условия, например, API дорожного риска, API солнечной радиации и т. д. Для каждой точки земного шара </w:t>
      </w:r>
      <w:proofErr w:type="spellStart"/>
      <w:r w:rsidRPr="00843411">
        <w:rPr>
          <w:sz w:val="28"/>
          <w:szCs w:val="28"/>
        </w:rPr>
        <w:t>OpenWeather</w:t>
      </w:r>
      <w:proofErr w:type="spellEnd"/>
      <w:r w:rsidRPr="00843411">
        <w:rPr>
          <w:sz w:val="28"/>
          <w:szCs w:val="28"/>
        </w:rPr>
        <w:t xml:space="preserve"> предоставляет </w:t>
      </w:r>
      <w:proofErr w:type="spellStart"/>
      <w:r w:rsidRPr="00843411">
        <w:rPr>
          <w:sz w:val="28"/>
          <w:szCs w:val="28"/>
        </w:rPr>
        <w:t>гиперлокальный</w:t>
      </w:r>
      <w:proofErr w:type="spellEnd"/>
      <w:r w:rsidRPr="00843411">
        <w:rPr>
          <w:sz w:val="28"/>
          <w:szCs w:val="28"/>
        </w:rPr>
        <w:t xml:space="preserve"> минутный прогноз, исторические данные, текущее состояние и от краткосрочных до годовых и прогнозируемых данных о погоде. Все данные доступны через стандартные отраслевые API. В своем проекте для сбора статистики использую</w:t>
      </w:r>
      <w:r w:rsidR="00A11EF7" w:rsidRPr="00843411">
        <w:rPr>
          <w:sz w:val="28"/>
          <w:szCs w:val="28"/>
        </w:rPr>
        <w:t>тся</w:t>
      </w:r>
      <w:r w:rsidRPr="00843411">
        <w:rPr>
          <w:sz w:val="28"/>
          <w:szCs w:val="28"/>
        </w:rPr>
        <w:t xml:space="preserve"> исторические данные</w:t>
      </w:r>
      <w:r w:rsidR="00A11EF7" w:rsidRPr="00843411">
        <w:rPr>
          <w:sz w:val="28"/>
          <w:szCs w:val="28"/>
        </w:rPr>
        <w:t>.</w:t>
      </w:r>
    </w:p>
    <w:p w:rsidR="003D6313" w:rsidRPr="00843411" w:rsidRDefault="003D6313" w:rsidP="004F1DEC">
      <w:pPr>
        <w:pStyle w:val="a4"/>
        <w:shd w:val="clear" w:color="auto" w:fill="FFFFFF"/>
        <w:spacing w:before="0" w:beforeAutospacing="0" w:after="0" w:afterAutospacing="0" w:line="360" w:lineRule="auto"/>
        <w:ind w:firstLine="709"/>
        <w:jc w:val="both"/>
        <w:rPr>
          <w:sz w:val="28"/>
          <w:szCs w:val="28"/>
        </w:rPr>
      </w:pPr>
    </w:p>
    <w:p w:rsidR="003D6313" w:rsidRPr="00843411" w:rsidRDefault="003D6313" w:rsidP="004F1DEC">
      <w:pPr>
        <w:pStyle w:val="a4"/>
        <w:shd w:val="clear" w:color="auto" w:fill="FFFFFF"/>
        <w:spacing w:before="0" w:beforeAutospacing="0" w:after="0" w:afterAutospacing="0" w:line="360" w:lineRule="auto"/>
        <w:ind w:firstLine="709"/>
        <w:jc w:val="both"/>
        <w:rPr>
          <w:b/>
          <w:sz w:val="28"/>
          <w:szCs w:val="28"/>
        </w:rPr>
      </w:pPr>
      <w:r w:rsidRPr="00843411">
        <w:rPr>
          <w:b/>
          <w:sz w:val="28"/>
          <w:szCs w:val="28"/>
        </w:rPr>
        <w:t>Историческая коллекция погоды</w:t>
      </w:r>
    </w:p>
    <w:p w:rsidR="003D6313" w:rsidRPr="00843411" w:rsidRDefault="003D6313" w:rsidP="008E41F0">
      <w:pPr>
        <w:pStyle w:val="a4"/>
        <w:numPr>
          <w:ilvl w:val="0"/>
          <w:numId w:val="4"/>
        </w:numPr>
        <w:shd w:val="clear" w:color="auto" w:fill="FFFFFF"/>
        <w:spacing w:before="0" w:beforeAutospacing="0" w:after="0" w:afterAutospacing="0" w:line="360" w:lineRule="auto"/>
        <w:ind w:firstLine="709"/>
        <w:jc w:val="both"/>
        <w:rPr>
          <w:sz w:val="28"/>
          <w:szCs w:val="28"/>
        </w:rPr>
      </w:pPr>
      <w:r w:rsidRPr="00843411">
        <w:rPr>
          <w:sz w:val="28"/>
          <w:szCs w:val="28"/>
        </w:rPr>
        <w:t>Архив истории за более чем 40 лет с почасовой детализацией</w:t>
      </w:r>
    </w:p>
    <w:p w:rsidR="003D6313" w:rsidRPr="00843411" w:rsidRDefault="003D6313" w:rsidP="008E41F0">
      <w:pPr>
        <w:pStyle w:val="a4"/>
        <w:numPr>
          <w:ilvl w:val="0"/>
          <w:numId w:val="4"/>
        </w:numPr>
        <w:shd w:val="clear" w:color="auto" w:fill="FFFFFF"/>
        <w:spacing w:before="0" w:beforeAutospacing="0" w:after="0" w:afterAutospacing="0" w:line="360" w:lineRule="auto"/>
        <w:ind w:firstLine="709"/>
        <w:jc w:val="both"/>
        <w:rPr>
          <w:sz w:val="28"/>
          <w:szCs w:val="28"/>
        </w:rPr>
      </w:pPr>
      <w:r w:rsidRPr="00843411">
        <w:rPr>
          <w:sz w:val="28"/>
          <w:szCs w:val="28"/>
        </w:rPr>
        <w:t>История прогнозов Архив предыдущих прогнозов, сделанных на 16 дней вперед для любой точки земного шара</w:t>
      </w:r>
    </w:p>
    <w:p w:rsidR="003D6313" w:rsidRPr="00843411" w:rsidRDefault="003D6313" w:rsidP="008E41F0">
      <w:pPr>
        <w:pStyle w:val="a4"/>
        <w:numPr>
          <w:ilvl w:val="0"/>
          <w:numId w:val="4"/>
        </w:numPr>
        <w:shd w:val="clear" w:color="auto" w:fill="FFFFFF"/>
        <w:spacing w:before="0" w:beforeAutospacing="0" w:after="0" w:afterAutospacing="0" w:line="360" w:lineRule="auto"/>
        <w:ind w:firstLine="709"/>
        <w:jc w:val="both"/>
        <w:rPr>
          <w:sz w:val="28"/>
          <w:szCs w:val="28"/>
        </w:rPr>
      </w:pPr>
      <w:proofErr w:type="spellStart"/>
      <w:r w:rsidRPr="00843411">
        <w:rPr>
          <w:sz w:val="28"/>
          <w:szCs w:val="28"/>
        </w:rPr>
        <w:t>History</w:t>
      </w:r>
      <w:proofErr w:type="spellEnd"/>
      <w:r w:rsidRPr="00843411">
        <w:rPr>
          <w:sz w:val="28"/>
          <w:szCs w:val="28"/>
        </w:rPr>
        <w:t xml:space="preserve"> API с данными о погоде за месяц или год назад в зависимости от вашей подписки.</w:t>
      </w:r>
    </w:p>
    <w:p w:rsidR="003D6313" w:rsidRPr="00843411" w:rsidRDefault="003D6313" w:rsidP="008E41F0">
      <w:pPr>
        <w:pStyle w:val="a4"/>
        <w:numPr>
          <w:ilvl w:val="0"/>
          <w:numId w:val="4"/>
        </w:numPr>
        <w:shd w:val="clear" w:color="auto" w:fill="FFFFFF"/>
        <w:spacing w:before="0" w:beforeAutospacing="0" w:after="0" w:afterAutospacing="0" w:line="360" w:lineRule="auto"/>
        <w:ind w:firstLine="709"/>
        <w:jc w:val="both"/>
        <w:rPr>
          <w:sz w:val="28"/>
          <w:szCs w:val="28"/>
        </w:rPr>
      </w:pPr>
      <w:proofErr w:type="spellStart"/>
      <w:r w:rsidRPr="00843411">
        <w:rPr>
          <w:sz w:val="28"/>
          <w:szCs w:val="28"/>
        </w:rPr>
        <w:t>Statistical</w:t>
      </w:r>
      <w:proofErr w:type="spellEnd"/>
      <w:r w:rsidRPr="00843411">
        <w:rPr>
          <w:sz w:val="28"/>
          <w:szCs w:val="28"/>
        </w:rPr>
        <w:t xml:space="preserve"> </w:t>
      </w:r>
      <w:proofErr w:type="spellStart"/>
      <w:r w:rsidRPr="00843411">
        <w:rPr>
          <w:sz w:val="28"/>
          <w:szCs w:val="28"/>
        </w:rPr>
        <w:t>Weather</w:t>
      </w:r>
      <w:proofErr w:type="spellEnd"/>
      <w:r w:rsidRPr="00843411">
        <w:rPr>
          <w:sz w:val="28"/>
          <w:szCs w:val="28"/>
        </w:rPr>
        <w:t xml:space="preserve"> API со статистическими данными по основным параметрам погоды на выбранную дату или месяц года, либо за весь год</w:t>
      </w:r>
    </w:p>
    <w:p w:rsidR="006D6AD6" w:rsidRPr="00843411" w:rsidRDefault="006D6AD6"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p>
    <w:p w:rsidR="009E723B" w:rsidRPr="008E41F0" w:rsidRDefault="000825AC"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t>метод</w:t>
      </w:r>
      <w:r w:rsidRPr="00843411">
        <w:rPr>
          <w:rFonts w:ascii="Times New Roman" w:eastAsia="Times New Roman" w:hAnsi="Times New Roman" w:cs="Times New Roman"/>
          <w:b/>
          <w:sz w:val="28"/>
          <w:szCs w:val="28"/>
          <w:lang w:val="en-US" w:eastAsia="ru-RU"/>
        </w:rPr>
        <w:t xml:space="preserve"> set_soil </w:t>
      </w:r>
      <w:r w:rsidRPr="00843411">
        <w:rPr>
          <w:rFonts w:ascii="Times New Roman" w:eastAsia="Times New Roman" w:hAnsi="Times New Roman" w:cs="Times New Roman"/>
          <w:b/>
          <w:sz w:val="28"/>
          <w:szCs w:val="28"/>
          <w:lang w:eastAsia="ru-RU"/>
        </w:rPr>
        <w:t>у</w:t>
      </w:r>
      <w:r w:rsidRPr="00843411">
        <w:rPr>
          <w:rFonts w:ascii="Times New Roman" w:eastAsia="Times New Roman" w:hAnsi="Times New Roman" w:cs="Times New Roman"/>
          <w:b/>
          <w:sz w:val="28"/>
          <w:szCs w:val="28"/>
          <w:lang w:val="en-US" w:eastAsia="ru-RU"/>
        </w:rPr>
        <w:t xml:space="preserve"> </w:t>
      </w:r>
      <w:r w:rsidRPr="00843411">
        <w:rPr>
          <w:rFonts w:ascii="Times New Roman" w:eastAsia="Times New Roman" w:hAnsi="Times New Roman" w:cs="Times New Roman"/>
          <w:b/>
          <w:sz w:val="28"/>
          <w:szCs w:val="28"/>
          <w:lang w:eastAsia="ru-RU"/>
        </w:rPr>
        <w:t>сущности</w:t>
      </w:r>
      <w:r w:rsidRPr="00843411">
        <w:rPr>
          <w:rFonts w:ascii="Times New Roman" w:eastAsia="Times New Roman" w:hAnsi="Times New Roman" w:cs="Times New Roman"/>
          <w:b/>
          <w:sz w:val="28"/>
          <w:szCs w:val="28"/>
          <w:lang w:val="en-US" w:eastAsia="ru-RU"/>
        </w:rPr>
        <w:t xml:space="preserve"> </w:t>
      </w:r>
      <w:r w:rsidR="00B50CFC" w:rsidRPr="00843411">
        <w:rPr>
          <w:rFonts w:ascii="Times New Roman" w:eastAsia="Times New Roman" w:hAnsi="Times New Roman" w:cs="Times New Roman"/>
          <w:b/>
          <w:sz w:val="28"/>
          <w:szCs w:val="28"/>
          <w:lang w:val="en-US" w:eastAsia="ru-RU"/>
        </w:rPr>
        <w:t>CreatePolygons</w:t>
      </w:r>
    </w:p>
    <w:p w:rsidR="000825AC" w:rsidRPr="00843411" w:rsidRDefault="003D6313" w:rsidP="00D07688">
      <w:pPr>
        <w:shd w:val="clear" w:color="auto" w:fill="FFFFFF"/>
        <w:spacing w:after="0" w:line="360" w:lineRule="auto"/>
        <w:ind w:firstLine="709"/>
        <w:jc w:val="center"/>
        <w:rPr>
          <w:rFonts w:ascii="Times New Roman" w:eastAsia="Times New Roman" w:hAnsi="Times New Roman" w:cs="Times New Roman"/>
          <w:sz w:val="28"/>
          <w:szCs w:val="28"/>
          <w:lang w:val="en-US" w:eastAsia="ru-RU"/>
        </w:rPr>
      </w:pPr>
      <w:r w:rsidRPr="00843411">
        <w:rPr>
          <w:rFonts w:ascii="Times New Roman" w:eastAsia="Times New Roman" w:hAnsi="Times New Roman" w:cs="Times New Roman"/>
          <w:noProof/>
          <w:sz w:val="28"/>
          <w:szCs w:val="28"/>
          <w:lang w:eastAsia="ru-RU"/>
        </w:rPr>
        <w:lastRenderedPageBreak/>
        <w:drawing>
          <wp:inline distT="0" distB="0" distL="0" distR="0" wp14:anchorId="1B4BB405" wp14:editId="4245D4AC">
            <wp:extent cx="5750511" cy="6354760"/>
            <wp:effectExtent l="0" t="0" r="3175"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6924" cy="6361846"/>
                    </a:xfrm>
                    <a:prstGeom prst="rect">
                      <a:avLst/>
                    </a:prstGeom>
                  </pic:spPr>
                </pic:pic>
              </a:graphicData>
            </a:graphic>
          </wp:inline>
        </w:drawing>
      </w:r>
    </w:p>
    <w:p w:rsidR="00B50CFC" w:rsidRPr="00843411" w:rsidRDefault="00B50CFC"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D07688">
        <w:rPr>
          <w:rFonts w:ascii="Times New Roman" w:eastAsia="Times New Roman" w:hAnsi="Times New Roman" w:cs="Times New Roman"/>
          <w:sz w:val="24"/>
          <w:szCs w:val="28"/>
          <w:lang w:eastAsia="ru-RU"/>
        </w:rPr>
        <w:t>Рисунок 2.1</w:t>
      </w:r>
      <w:r w:rsidR="00A11EF7" w:rsidRPr="00D07688">
        <w:rPr>
          <w:rFonts w:ascii="Times New Roman" w:eastAsia="Times New Roman" w:hAnsi="Times New Roman" w:cs="Times New Roman"/>
          <w:sz w:val="24"/>
          <w:szCs w:val="28"/>
          <w:lang w:eastAsia="ru-RU"/>
        </w:rPr>
        <w:t>9</w:t>
      </w:r>
      <w:r w:rsidRPr="00D07688">
        <w:rPr>
          <w:rFonts w:ascii="Times New Roman" w:eastAsia="Times New Roman" w:hAnsi="Times New Roman" w:cs="Times New Roman"/>
          <w:sz w:val="24"/>
          <w:szCs w:val="28"/>
          <w:lang w:eastAsia="ru-RU"/>
        </w:rPr>
        <w:t xml:space="preserve"> – Метод получения и сохранения почвенных признаков</w:t>
      </w:r>
    </w:p>
    <w:p w:rsidR="00191544" w:rsidRPr="00843411" w:rsidRDefault="003D6313"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r w:rsidRPr="00843411">
        <w:rPr>
          <w:rFonts w:ascii="Times New Roman" w:eastAsia="Times New Roman" w:hAnsi="Times New Roman" w:cs="Times New Roman"/>
          <w:sz w:val="28"/>
          <w:szCs w:val="28"/>
          <w:lang w:val="en-US" w:eastAsia="ru-RU"/>
        </w:rPr>
        <w:t>set</w:t>
      </w:r>
      <w:r w:rsidRPr="00843411">
        <w:rPr>
          <w:rFonts w:ascii="Times New Roman" w:eastAsia="Times New Roman" w:hAnsi="Times New Roman" w:cs="Times New Roman"/>
          <w:sz w:val="28"/>
          <w:szCs w:val="28"/>
          <w:lang w:eastAsia="ru-RU"/>
        </w:rPr>
        <w:t>_</w:t>
      </w:r>
      <w:r w:rsidRPr="00843411">
        <w:rPr>
          <w:rFonts w:ascii="Times New Roman" w:eastAsia="Times New Roman" w:hAnsi="Times New Roman" w:cs="Times New Roman"/>
          <w:sz w:val="28"/>
          <w:szCs w:val="28"/>
          <w:lang w:val="en-US" w:eastAsia="ru-RU"/>
        </w:rPr>
        <w:t>soil</w:t>
      </w:r>
      <w:r w:rsidRPr="00843411">
        <w:rPr>
          <w:rFonts w:ascii="Times New Roman" w:eastAsia="Times New Roman" w:hAnsi="Times New Roman" w:cs="Times New Roman"/>
          <w:sz w:val="28"/>
          <w:szCs w:val="28"/>
          <w:lang w:eastAsia="ru-RU"/>
        </w:rPr>
        <w:t xml:space="preserve"> служит для получение данных по </w:t>
      </w:r>
      <w:r w:rsidRPr="00843411">
        <w:rPr>
          <w:rFonts w:ascii="Times New Roman" w:eastAsia="Times New Roman" w:hAnsi="Times New Roman" w:cs="Times New Roman"/>
          <w:sz w:val="28"/>
          <w:szCs w:val="28"/>
          <w:lang w:val="en-US" w:eastAsia="ru-RU"/>
        </w:rPr>
        <w:t>API</w:t>
      </w:r>
      <w:r w:rsidRPr="00843411">
        <w:rPr>
          <w:rFonts w:ascii="Times New Roman" w:eastAsia="Times New Roman" w:hAnsi="Times New Roman" w:cs="Times New Roman"/>
          <w:sz w:val="28"/>
          <w:szCs w:val="28"/>
          <w:lang w:eastAsia="ru-RU"/>
        </w:rPr>
        <w:t xml:space="preserve"> с </w:t>
      </w:r>
      <w:r w:rsidRPr="00843411">
        <w:rPr>
          <w:rFonts w:ascii="Times New Roman" w:eastAsia="Times New Roman" w:hAnsi="Times New Roman" w:cs="Times New Roman"/>
          <w:sz w:val="28"/>
          <w:szCs w:val="28"/>
          <w:u w:val="single"/>
          <w:lang w:val="en-US" w:eastAsia="ru-RU"/>
        </w:rPr>
        <w:t>https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rest</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isric</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org</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soilgrids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v</w:t>
      </w:r>
      <w:r w:rsidRPr="00843411">
        <w:rPr>
          <w:rFonts w:ascii="Times New Roman" w:eastAsia="Times New Roman" w:hAnsi="Times New Roman" w:cs="Times New Roman"/>
          <w:sz w:val="28"/>
          <w:szCs w:val="28"/>
          <w:u w:val="single"/>
          <w:lang w:eastAsia="ru-RU"/>
        </w:rPr>
        <w:t>2.0/</w:t>
      </w:r>
      <w:r w:rsidRPr="00843411">
        <w:rPr>
          <w:rFonts w:ascii="Times New Roman" w:eastAsia="Times New Roman" w:hAnsi="Times New Roman" w:cs="Times New Roman"/>
          <w:sz w:val="28"/>
          <w:szCs w:val="28"/>
          <w:u w:val="single"/>
          <w:lang w:val="en-US" w:eastAsia="ru-RU"/>
        </w:rPr>
        <w:t>properties</w:t>
      </w:r>
      <w:r w:rsidRPr="00843411">
        <w:rPr>
          <w:rFonts w:ascii="Times New Roman" w:eastAsia="Times New Roman" w:hAnsi="Times New Roman" w:cs="Times New Roman"/>
          <w:sz w:val="28"/>
          <w:szCs w:val="28"/>
          <w:u w:val="single"/>
          <w:lang w:eastAsia="ru-RU"/>
        </w:rPr>
        <w:t>/</w:t>
      </w:r>
      <w:r w:rsidRPr="00843411">
        <w:rPr>
          <w:rFonts w:ascii="Times New Roman" w:eastAsia="Times New Roman" w:hAnsi="Times New Roman" w:cs="Times New Roman"/>
          <w:sz w:val="28"/>
          <w:szCs w:val="28"/>
          <w:u w:val="single"/>
          <w:lang w:val="en-US" w:eastAsia="ru-RU"/>
        </w:rPr>
        <w:t>query</w:t>
      </w:r>
      <w:r w:rsidRPr="00843411">
        <w:rPr>
          <w:rFonts w:ascii="Times New Roman" w:eastAsia="Times New Roman" w:hAnsi="Times New Roman" w:cs="Times New Roman"/>
          <w:sz w:val="28"/>
          <w:szCs w:val="28"/>
          <w:lang w:eastAsia="ru-RU"/>
        </w:rPr>
        <w:t xml:space="preserve">, глубина почвы выбирается от 0 – 5 метров, точность выбирается 95%, берутся усреднённые данные. Данные которые мы получаем: Объемная плотность, Катионный обмен, Крупные фрагменты, Кол-во глины, </w:t>
      </w:r>
      <w:proofErr w:type="spellStart"/>
      <w:r w:rsidRPr="00843411">
        <w:rPr>
          <w:rFonts w:ascii="Times New Roman" w:eastAsia="Times New Roman" w:hAnsi="Times New Roman" w:cs="Times New Roman"/>
          <w:sz w:val="28"/>
          <w:szCs w:val="28"/>
          <w:lang w:eastAsia="ru-RU"/>
        </w:rPr>
        <w:t>Нитрогены</w:t>
      </w:r>
      <w:proofErr w:type="spellEnd"/>
      <w:r w:rsidRPr="00843411">
        <w:rPr>
          <w:rFonts w:ascii="Times New Roman" w:eastAsia="Times New Roman" w:hAnsi="Times New Roman" w:cs="Times New Roman"/>
          <w:sz w:val="28"/>
          <w:szCs w:val="28"/>
          <w:lang w:eastAsia="ru-RU"/>
        </w:rPr>
        <w:t xml:space="preserve">, Плотность органического углерода, </w:t>
      </w:r>
      <w:proofErr w:type="gramStart"/>
      <w:r w:rsidRPr="00843411">
        <w:rPr>
          <w:rFonts w:ascii="Times New Roman" w:eastAsia="Times New Roman" w:hAnsi="Times New Roman" w:cs="Times New Roman"/>
          <w:sz w:val="28"/>
          <w:szCs w:val="28"/>
          <w:lang w:eastAsia="ru-RU"/>
        </w:rPr>
        <w:t>Запас</w:t>
      </w:r>
      <w:proofErr w:type="gramEnd"/>
      <w:r w:rsidRPr="00843411">
        <w:rPr>
          <w:rFonts w:ascii="Times New Roman" w:eastAsia="Times New Roman" w:hAnsi="Times New Roman" w:cs="Times New Roman"/>
          <w:sz w:val="28"/>
          <w:szCs w:val="28"/>
          <w:lang w:eastAsia="ru-RU"/>
        </w:rPr>
        <w:t xml:space="preserve"> органического углерода, рН, Кол-во песка, Кол-во ила, Концентрация органического углерода. Эти параметры записываются в словарь полигона</w:t>
      </w:r>
      <w:r w:rsidR="00A11EF7" w:rsidRPr="00843411">
        <w:rPr>
          <w:rFonts w:ascii="Times New Roman" w:eastAsia="Times New Roman" w:hAnsi="Times New Roman" w:cs="Times New Roman"/>
          <w:sz w:val="28"/>
          <w:szCs w:val="28"/>
          <w:lang w:eastAsia="ru-RU"/>
        </w:rPr>
        <w:t xml:space="preserve"> (рис. 2.19)</w:t>
      </w:r>
    </w:p>
    <w:p w:rsidR="003D6313" w:rsidRPr="00843411" w:rsidRDefault="003D6313"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val="en-US" w:eastAsia="ru-RU"/>
        </w:rPr>
        <w:lastRenderedPageBreak/>
        <w:t>API</w:t>
      </w:r>
      <w:r w:rsidRPr="00843411">
        <w:rPr>
          <w:rFonts w:ascii="Times New Roman" w:eastAsia="Times New Roman" w:hAnsi="Times New Roman" w:cs="Times New Roman"/>
          <w:b/>
          <w:sz w:val="28"/>
          <w:szCs w:val="28"/>
          <w:lang w:eastAsia="ru-RU"/>
        </w:rPr>
        <w:t xml:space="preserve"> почвенных данных</w:t>
      </w: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Информация </w:t>
      </w:r>
      <w:r w:rsidRPr="00843411">
        <w:rPr>
          <w:rFonts w:ascii="Times New Roman" w:hAnsi="Times New Roman" w:cs="Times New Roman"/>
          <w:b/>
          <w:sz w:val="28"/>
          <w:szCs w:val="28"/>
          <w:lang w:val="en-US"/>
        </w:rPr>
        <w:t>SoilGrid</w:t>
      </w:r>
    </w:p>
    <w:p w:rsidR="00177494" w:rsidRPr="00843411" w:rsidRDefault="00177494" w:rsidP="004F1DEC">
      <w:pPr>
        <w:shd w:val="clear" w:color="auto" w:fill="FFFFFF"/>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lang w:val="en-US"/>
        </w:rPr>
        <w:t>SoilGrid</w:t>
      </w:r>
      <w:proofErr w:type="spellEnd"/>
      <w:r w:rsidRPr="00843411">
        <w:rPr>
          <w:rFonts w:ascii="Times New Roman" w:hAnsi="Times New Roman" w:cs="Times New Roman"/>
          <w:sz w:val="28"/>
          <w:szCs w:val="28"/>
        </w:rPr>
        <w:t xml:space="preserve"> предоставляет удобный доступ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для получения почвенных данных по выбранным координатам. </w:t>
      </w:r>
      <w:r w:rsidR="00DE1A45" w:rsidRPr="00843411">
        <w:rPr>
          <w:rFonts w:ascii="Times New Roman" w:hAnsi="Times New Roman" w:cs="Times New Roman"/>
          <w:sz w:val="28"/>
          <w:szCs w:val="28"/>
        </w:rPr>
        <w:t xml:space="preserve">Он также предоставляет обширный список параметров (таблица </w:t>
      </w:r>
      <w:r w:rsidR="00D10A6B" w:rsidRPr="00843411">
        <w:rPr>
          <w:rFonts w:ascii="Times New Roman" w:hAnsi="Times New Roman" w:cs="Times New Roman"/>
          <w:sz w:val="28"/>
          <w:szCs w:val="28"/>
        </w:rPr>
        <w:t>2</w:t>
      </w:r>
      <w:r w:rsidR="00DE1A45" w:rsidRPr="00843411">
        <w:rPr>
          <w:rFonts w:ascii="Times New Roman" w:hAnsi="Times New Roman" w:cs="Times New Roman"/>
          <w:sz w:val="28"/>
          <w:szCs w:val="28"/>
        </w:rPr>
        <w:t>.</w:t>
      </w:r>
      <w:r w:rsidR="00D10A6B" w:rsidRPr="00843411">
        <w:rPr>
          <w:rFonts w:ascii="Times New Roman" w:hAnsi="Times New Roman" w:cs="Times New Roman"/>
          <w:sz w:val="28"/>
          <w:szCs w:val="28"/>
        </w:rPr>
        <w:t>2</w:t>
      </w:r>
      <w:r w:rsidR="00DE1A45" w:rsidRPr="00843411">
        <w:rPr>
          <w:rFonts w:ascii="Times New Roman" w:hAnsi="Times New Roman" w:cs="Times New Roman"/>
          <w:sz w:val="28"/>
          <w:szCs w:val="28"/>
        </w:rPr>
        <w:t xml:space="preserve">), которые так или иначе влияют на качество винограда. </w:t>
      </w:r>
    </w:p>
    <w:p w:rsidR="00DE1A45" w:rsidRPr="00843411" w:rsidRDefault="00DE1A45"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SoilGrid</w:t>
      </w:r>
      <w:r w:rsidRPr="00843411">
        <w:rPr>
          <w:rFonts w:ascii="Times New Roman" w:hAnsi="Times New Roman" w:cs="Times New Roman"/>
          <w:sz w:val="28"/>
          <w:szCs w:val="28"/>
        </w:rPr>
        <w:t xml:space="preserve"> предоставляет данные с любого участка земли, так как этот сервис представляет из себя совокупность цифровых карт почв мира такие как: DSMW, HWSD, ФАО, </w:t>
      </w:r>
      <w:proofErr w:type="spellStart"/>
      <w:r w:rsidRPr="00843411">
        <w:rPr>
          <w:rFonts w:ascii="Times New Roman" w:hAnsi="Times New Roman" w:cs="Times New Roman"/>
          <w:sz w:val="28"/>
          <w:szCs w:val="28"/>
        </w:rPr>
        <w:t>WoSIS</w:t>
      </w:r>
      <w:proofErr w:type="spellEnd"/>
      <w:r w:rsidRPr="00843411">
        <w:rPr>
          <w:rFonts w:ascii="Times New Roman" w:hAnsi="Times New Roman" w:cs="Times New Roman"/>
          <w:sz w:val="28"/>
          <w:szCs w:val="28"/>
        </w:rPr>
        <w:t xml:space="preserve"> и т.д.</w:t>
      </w:r>
    </w:p>
    <w:p w:rsidR="000E4853" w:rsidRPr="001C42AC" w:rsidRDefault="00D10A6B" w:rsidP="001C42AC">
      <w:pPr>
        <w:spacing w:after="0" w:line="240" w:lineRule="auto"/>
        <w:jc w:val="center"/>
        <w:rPr>
          <w:rFonts w:ascii="Times New Roman" w:hAnsi="Times New Roman" w:cs="Times New Roman"/>
          <w:b/>
          <w:sz w:val="24"/>
          <w:szCs w:val="24"/>
        </w:rPr>
      </w:pPr>
      <w:r w:rsidRPr="001C42AC">
        <w:rPr>
          <w:rFonts w:ascii="Times New Roman" w:hAnsi="Times New Roman" w:cs="Times New Roman"/>
          <w:sz w:val="24"/>
          <w:szCs w:val="24"/>
        </w:rPr>
        <w:t>Таблица 2.2</w:t>
      </w:r>
      <w:r w:rsidR="001C42AC">
        <w:rPr>
          <w:rFonts w:ascii="Times New Roman" w:hAnsi="Times New Roman" w:cs="Times New Roman"/>
          <w:sz w:val="24"/>
          <w:szCs w:val="24"/>
        </w:rPr>
        <w:t xml:space="preserve"> – </w:t>
      </w:r>
      <w:r w:rsidR="000E4853" w:rsidRPr="001C42AC">
        <w:rPr>
          <w:rFonts w:ascii="Times New Roman" w:eastAsia="Times New Roman" w:hAnsi="Times New Roman" w:cs="Times New Roman"/>
          <w:sz w:val="24"/>
          <w:szCs w:val="24"/>
          <w:lang w:eastAsia="ru-RU"/>
        </w:rPr>
        <w:t>Основные почвенные признаки</w:t>
      </w:r>
    </w:p>
    <w:tbl>
      <w:tblPr>
        <w:tblStyle w:val="a7"/>
        <w:tblW w:w="9351" w:type="dxa"/>
        <w:tblLook w:val="04A0" w:firstRow="1" w:lastRow="0" w:firstColumn="1" w:lastColumn="0" w:noHBand="0" w:noVBand="1"/>
      </w:tblPr>
      <w:tblGrid>
        <w:gridCol w:w="1868"/>
        <w:gridCol w:w="1246"/>
        <w:gridCol w:w="1701"/>
        <w:gridCol w:w="1675"/>
        <w:gridCol w:w="2861"/>
      </w:tblGrid>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Параметры почвы</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Акроним</w:t>
            </w:r>
          </w:p>
        </w:tc>
        <w:tc>
          <w:tcPr>
            <w:tcW w:w="170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Единицы измерения</w:t>
            </w:r>
          </w:p>
        </w:tc>
        <w:tc>
          <w:tcPr>
            <w:tcW w:w="1675"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Сопоставленные единицы</w:t>
            </w:r>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Описание</w:t>
            </w:r>
          </w:p>
        </w:tc>
      </w:tr>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Объемная плотность</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BDOD</w:t>
            </w:r>
          </w:p>
        </w:tc>
        <w:tc>
          <w:tcPr>
            <w:tcW w:w="1701"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kg</w:t>
            </w:r>
            <w:proofErr w:type="spellEnd"/>
            <w:r w:rsidRPr="001C42AC">
              <w:rPr>
                <w:rFonts w:ascii="Times New Roman" w:hAnsi="Times New Roman" w:cs="Times New Roman"/>
                <w:sz w:val="24"/>
                <w:szCs w:val="24"/>
              </w:rPr>
              <w:t>/dm3</w:t>
            </w:r>
          </w:p>
        </w:tc>
        <w:tc>
          <w:tcPr>
            <w:tcW w:w="1675"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cg</w:t>
            </w:r>
            <w:proofErr w:type="spellEnd"/>
            <w:r w:rsidRPr="001C42AC">
              <w:rPr>
                <w:rFonts w:ascii="Times New Roman" w:hAnsi="Times New Roman" w:cs="Times New Roman"/>
                <w:sz w:val="24"/>
                <w:szCs w:val="24"/>
              </w:rPr>
              <w:t>/cm3</w:t>
            </w:r>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 xml:space="preserve">Насыпная масса </w:t>
            </w:r>
            <w:proofErr w:type="spellStart"/>
            <w:r w:rsidRPr="001C42AC">
              <w:rPr>
                <w:rFonts w:ascii="Times New Roman" w:hAnsi="Times New Roman" w:cs="Times New Roman"/>
                <w:sz w:val="24"/>
                <w:szCs w:val="24"/>
              </w:rPr>
              <w:t>мелкоземной</w:t>
            </w:r>
            <w:proofErr w:type="spellEnd"/>
            <w:r w:rsidRPr="001C42AC">
              <w:rPr>
                <w:rFonts w:ascii="Times New Roman" w:hAnsi="Times New Roman" w:cs="Times New Roman"/>
                <w:sz w:val="24"/>
                <w:szCs w:val="24"/>
              </w:rPr>
              <w:t xml:space="preserve"> фракции в сухом состоянии</w:t>
            </w:r>
          </w:p>
        </w:tc>
      </w:tr>
      <w:tr w:rsidR="00D10A6B" w:rsidRPr="001C42AC" w:rsidTr="001C42AC">
        <w:tc>
          <w:tcPr>
            <w:tcW w:w="1868" w:type="dxa"/>
          </w:tcPr>
          <w:p w:rsidR="00D10A6B" w:rsidRPr="001C42AC" w:rsidRDefault="00D10A6B" w:rsidP="001C42AC">
            <w:pPr>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Катионный обмен</w:t>
            </w:r>
          </w:p>
        </w:tc>
        <w:tc>
          <w:tcPr>
            <w:tcW w:w="1246"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CEC</w:t>
            </w:r>
          </w:p>
        </w:tc>
        <w:tc>
          <w:tcPr>
            <w:tcW w:w="1701"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cmol</w:t>
            </w:r>
            <w:proofErr w:type="spellEnd"/>
            <w:r w:rsidRPr="001C42AC">
              <w:rPr>
                <w:rFonts w:ascii="Times New Roman" w:hAnsi="Times New Roman" w:cs="Times New Roman"/>
                <w:sz w:val="24"/>
                <w:szCs w:val="24"/>
              </w:rPr>
              <w:t>(c)/</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jc w:val="center"/>
              <w:rPr>
                <w:rFonts w:ascii="Times New Roman" w:hAnsi="Times New Roman" w:cs="Times New Roman"/>
                <w:sz w:val="24"/>
                <w:szCs w:val="24"/>
              </w:rPr>
            </w:pPr>
            <w:proofErr w:type="spellStart"/>
            <w:r w:rsidRPr="001C42AC">
              <w:rPr>
                <w:rFonts w:ascii="Times New Roman" w:hAnsi="Times New Roman" w:cs="Times New Roman"/>
                <w:sz w:val="24"/>
                <w:szCs w:val="24"/>
              </w:rPr>
              <w:t>mmol</w:t>
            </w:r>
            <w:proofErr w:type="spellEnd"/>
            <w:r w:rsidRPr="001C42AC">
              <w:rPr>
                <w:rFonts w:ascii="Times New Roman" w:hAnsi="Times New Roman" w:cs="Times New Roman"/>
                <w:sz w:val="24"/>
                <w:szCs w:val="24"/>
              </w:rPr>
              <w:t>(c)/</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jc w:val="center"/>
              <w:rPr>
                <w:rFonts w:ascii="Times New Roman" w:hAnsi="Times New Roman" w:cs="Times New Roman"/>
                <w:sz w:val="24"/>
                <w:szCs w:val="24"/>
              </w:rPr>
            </w:pPr>
            <w:r w:rsidRPr="001C42AC">
              <w:rPr>
                <w:rFonts w:ascii="Times New Roman" w:hAnsi="Times New Roman" w:cs="Times New Roman"/>
                <w:sz w:val="24"/>
                <w:szCs w:val="24"/>
              </w:rPr>
              <w:t>Способность фракции мелкозема удерживать обменные катионы</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Крупные фрагменты</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CFVO</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cm3 /100 cm3 (</w:t>
            </w:r>
            <w:proofErr w:type="spellStart"/>
            <w:r w:rsidRPr="001C42AC">
              <w:rPr>
                <w:rFonts w:ascii="Times New Roman" w:hAnsi="Times New Roman" w:cs="Times New Roman"/>
                <w:sz w:val="24"/>
                <w:szCs w:val="24"/>
              </w:rPr>
              <w:t>volume</w:t>
            </w:r>
            <w:proofErr w:type="spellEnd"/>
            <w:r w:rsidRPr="001C42AC">
              <w:rPr>
                <w:rFonts w:ascii="Times New Roman" w:hAnsi="Times New Roman" w:cs="Times New Roman"/>
                <w:sz w:val="24"/>
                <w:szCs w:val="24"/>
              </w:rPr>
              <w:t xml:space="preserve"> %)</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cm3 /dm3</w:t>
            </w:r>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Объемное содержание фрагментов крупнее 2 мм во всем грунте</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eastAsia="Times New Roman" w:hAnsi="Times New Roman" w:cs="Times New Roman"/>
                <w:sz w:val="24"/>
                <w:szCs w:val="24"/>
                <w:lang w:eastAsia="ru-RU"/>
              </w:rPr>
              <w:t>Нитрогены</w:t>
            </w:r>
            <w:proofErr w:type="spellEnd"/>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N</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cg</w:t>
            </w:r>
            <w:proofErr w:type="spellEnd"/>
            <w:r w:rsidRPr="001C42AC">
              <w:rPr>
                <w:rFonts w:ascii="Times New Roman" w:hAnsi="Times New Roman" w:cs="Times New Roman"/>
                <w:sz w:val="24"/>
                <w:szCs w:val="24"/>
              </w:rPr>
              <w:t>/</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Сумма общего азота (аммиак, органический и восстановленный азот), измеренная методом </w:t>
            </w:r>
            <w:proofErr w:type="spellStart"/>
            <w:r w:rsidRPr="001C42AC">
              <w:rPr>
                <w:rFonts w:ascii="Times New Roman" w:hAnsi="Times New Roman" w:cs="Times New Roman"/>
                <w:sz w:val="24"/>
                <w:szCs w:val="24"/>
              </w:rPr>
              <w:t>Кьельдаля</w:t>
            </w:r>
            <w:proofErr w:type="spellEnd"/>
            <w:r w:rsidRPr="001C42AC">
              <w:rPr>
                <w:rFonts w:ascii="Times New Roman" w:hAnsi="Times New Roman" w:cs="Times New Roman"/>
                <w:sz w:val="24"/>
                <w:szCs w:val="24"/>
              </w:rPr>
              <w:t>, плюс нитрат-нитрит.</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рН</w:t>
            </w:r>
          </w:p>
        </w:tc>
        <w:tc>
          <w:tcPr>
            <w:tcW w:w="1246"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pH</w:t>
            </w:r>
            <w:proofErr w:type="spellEnd"/>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10</w:t>
            </w:r>
            <w:r w:rsidRPr="001C42AC">
              <w:rPr>
                <w:rFonts w:ascii="Cambria Math" w:hAnsi="Cambria Math" w:cs="Cambria Math"/>
                <w:sz w:val="24"/>
                <w:szCs w:val="24"/>
              </w:rPr>
              <w:t>∗</w:t>
            </w:r>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Отрицательный десятичный логарифм активности ионов </w:t>
            </w:r>
            <w:proofErr w:type="spellStart"/>
            <w:r w:rsidRPr="001C42AC">
              <w:rPr>
                <w:rFonts w:ascii="Times New Roman" w:hAnsi="Times New Roman" w:cs="Times New Roman"/>
                <w:sz w:val="24"/>
                <w:szCs w:val="24"/>
              </w:rPr>
              <w:t>гидроксония</w:t>
            </w:r>
            <w:proofErr w:type="spellEnd"/>
            <w:r w:rsidRPr="001C42AC">
              <w:rPr>
                <w:rFonts w:ascii="Times New Roman" w:hAnsi="Times New Roman" w:cs="Times New Roman"/>
                <w:sz w:val="24"/>
                <w:szCs w:val="24"/>
              </w:rPr>
              <w:t xml:space="preserve"> (H+) в воде</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eastAsia="Times New Roman" w:hAnsi="Times New Roman" w:cs="Times New Roman"/>
                <w:sz w:val="24"/>
                <w:szCs w:val="24"/>
                <w:lang w:eastAsia="ru-RU"/>
              </w:rPr>
              <w:t>Концентрация органического углерода</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SOC</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1675" w:type="dxa"/>
          </w:tcPr>
          <w:p w:rsidR="00D10A6B" w:rsidRPr="001C42AC" w:rsidRDefault="00D10A6B" w:rsidP="001C42AC">
            <w:pPr>
              <w:ind w:firstLine="22"/>
              <w:jc w:val="center"/>
              <w:rPr>
                <w:rFonts w:ascii="Times New Roman" w:hAnsi="Times New Roman" w:cs="Times New Roman"/>
                <w:sz w:val="24"/>
                <w:szCs w:val="24"/>
              </w:rPr>
            </w:pPr>
            <w:proofErr w:type="spellStart"/>
            <w:r w:rsidRPr="001C42AC">
              <w:rPr>
                <w:rFonts w:ascii="Times New Roman" w:hAnsi="Times New Roman" w:cs="Times New Roman"/>
                <w:sz w:val="24"/>
                <w:szCs w:val="24"/>
              </w:rPr>
              <w:t>dg</w:t>
            </w:r>
            <w:proofErr w:type="spellEnd"/>
            <w:r w:rsidRPr="001C42AC">
              <w:rPr>
                <w:rFonts w:ascii="Times New Roman" w:hAnsi="Times New Roman" w:cs="Times New Roman"/>
                <w:sz w:val="24"/>
                <w:szCs w:val="24"/>
              </w:rPr>
              <w:t>/</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Гравиметрическое содержание органического углерода в </w:t>
            </w:r>
            <w:proofErr w:type="spellStart"/>
            <w:r w:rsidRPr="001C42AC">
              <w:rPr>
                <w:rFonts w:ascii="Times New Roman" w:hAnsi="Times New Roman" w:cs="Times New Roman"/>
                <w:sz w:val="24"/>
                <w:szCs w:val="24"/>
              </w:rPr>
              <w:t>мелкоземной</w:t>
            </w:r>
            <w:proofErr w:type="spellEnd"/>
            <w:r w:rsidRPr="001C42AC">
              <w:rPr>
                <w:rFonts w:ascii="Times New Roman" w:hAnsi="Times New Roman" w:cs="Times New Roman"/>
                <w:sz w:val="24"/>
                <w:szCs w:val="24"/>
              </w:rPr>
              <w:t xml:space="preserve"> фракции почвы</w:t>
            </w:r>
          </w:p>
        </w:tc>
      </w:tr>
      <w:tr w:rsidR="00D10A6B" w:rsidRPr="00843411" w:rsidTr="001C42AC">
        <w:tc>
          <w:tcPr>
            <w:tcW w:w="1868"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Фракция текстуры почвы</w:t>
            </w:r>
          </w:p>
        </w:tc>
        <w:tc>
          <w:tcPr>
            <w:tcW w:w="1246"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STF</w:t>
            </w:r>
          </w:p>
        </w:tc>
        <w:tc>
          <w:tcPr>
            <w:tcW w:w="170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w:t>
            </w:r>
          </w:p>
        </w:tc>
        <w:tc>
          <w:tcPr>
            <w:tcW w:w="1675"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g/</w:t>
            </w:r>
            <w:proofErr w:type="spellStart"/>
            <w:r w:rsidRPr="001C42AC">
              <w:rPr>
                <w:rFonts w:ascii="Times New Roman" w:hAnsi="Times New Roman" w:cs="Times New Roman"/>
                <w:sz w:val="24"/>
                <w:szCs w:val="24"/>
              </w:rPr>
              <w:t>kg</w:t>
            </w:r>
            <w:proofErr w:type="spellEnd"/>
          </w:p>
        </w:tc>
        <w:tc>
          <w:tcPr>
            <w:tcW w:w="2861" w:type="dxa"/>
          </w:tcPr>
          <w:p w:rsidR="00D10A6B" w:rsidRPr="001C42AC" w:rsidRDefault="00D10A6B" w:rsidP="001C42AC">
            <w:pPr>
              <w:ind w:firstLine="22"/>
              <w:jc w:val="center"/>
              <w:rPr>
                <w:rFonts w:ascii="Times New Roman" w:hAnsi="Times New Roman" w:cs="Times New Roman"/>
                <w:sz w:val="24"/>
                <w:szCs w:val="24"/>
              </w:rPr>
            </w:pPr>
            <w:r w:rsidRPr="001C42AC">
              <w:rPr>
                <w:rFonts w:ascii="Times New Roman" w:hAnsi="Times New Roman" w:cs="Times New Roman"/>
                <w:sz w:val="24"/>
                <w:szCs w:val="24"/>
              </w:rPr>
              <w:t xml:space="preserve">Гравиметрическое содержание песка, ила и глины в </w:t>
            </w:r>
            <w:proofErr w:type="spellStart"/>
            <w:r w:rsidRPr="001C42AC">
              <w:rPr>
                <w:rFonts w:ascii="Times New Roman" w:hAnsi="Times New Roman" w:cs="Times New Roman"/>
                <w:sz w:val="24"/>
                <w:szCs w:val="24"/>
              </w:rPr>
              <w:t>мелкоземистой</w:t>
            </w:r>
            <w:proofErr w:type="spellEnd"/>
            <w:r w:rsidRPr="001C42AC">
              <w:rPr>
                <w:rFonts w:ascii="Times New Roman" w:hAnsi="Times New Roman" w:cs="Times New Roman"/>
                <w:sz w:val="24"/>
                <w:szCs w:val="24"/>
              </w:rPr>
              <w:t xml:space="preserve"> фракции почвы</w:t>
            </w:r>
          </w:p>
        </w:tc>
      </w:tr>
    </w:tbl>
    <w:p w:rsidR="00DE1A45" w:rsidRPr="00843411" w:rsidRDefault="00DE1A45" w:rsidP="004F1DEC">
      <w:pPr>
        <w:shd w:val="clear" w:color="auto" w:fill="FFFFFF"/>
        <w:spacing w:after="0" w:line="360" w:lineRule="auto"/>
        <w:ind w:firstLine="709"/>
        <w:jc w:val="both"/>
        <w:rPr>
          <w:rFonts w:ascii="Times New Roman" w:hAnsi="Times New Roman" w:cs="Times New Roman"/>
          <w:sz w:val="28"/>
          <w:szCs w:val="28"/>
        </w:rPr>
      </w:pP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Свойства почвы</w:t>
      </w:r>
    </w:p>
    <w:p w:rsidR="003D6313" w:rsidRPr="00843411" w:rsidRDefault="00892342"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В </w:t>
      </w:r>
      <w:proofErr w:type="spellStart"/>
      <w:r w:rsidR="0033124F" w:rsidRPr="00843411">
        <w:rPr>
          <w:rFonts w:ascii="Times New Roman" w:hAnsi="Times New Roman" w:cs="Times New Roman"/>
          <w:sz w:val="28"/>
          <w:szCs w:val="28"/>
        </w:rPr>
        <w:t>SoilGrids</w:t>
      </w:r>
      <w:proofErr w:type="spellEnd"/>
      <w:r w:rsidR="0033124F" w:rsidRPr="00843411">
        <w:rPr>
          <w:rFonts w:ascii="Times New Roman" w:hAnsi="Times New Roman" w:cs="Times New Roman"/>
          <w:sz w:val="28"/>
          <w:szCs w:val="28"/>
        </w:rPr>
        <w:t xml:space="preserve"> почва</w:t>
      </w:r>
      <w:r w:rsidR="003D6313" w:rsidRPr="00843411">
        <w:rPr>
          <w:rFonts w:ascii="Times New Roman" w:hAnsi="Times New Roman" w:cs="Times New Roman"/>
          <w:sz w:val="28"/>
          <w:szCs w:val="28"/>
        </w:rPr>
        <w:t xml:space="preserve"> — это материал </w:t>
      </w:r>
      <w:r w:rsidR="0033124F" w:rsidRPr="00843411">
        <w:rPr>
          <w:rFonts w:ascii="Times New Roman" w:hAnsi="Times New Roman" w:cs="Times New Roman"/>
          <w:sz w:val="28"/>
          <w:szCs w:val="28"/>
        </w:rPr>
        <w:t>глубиной</w:t>
      </w:r>
      <w:r w:rsidR="003D6313" w:rsidRPr="00843411">
        <w:rPr>
          <w:rFonts w:ascii="Times New Roman" w:hAnsi="Times New Roman" w:cs="Times New Roman"/>
          <w:sz w:val="28"/>
          <w:szCs w:val="28"/>
        </w:rPr>
        <w:t xml:space="preserve"> до 2 м, находящийся в прямом контакте с атмосферой; таким образом, подводные почвы и почвы, подверженные воздействию приливов и отливов, здесь не рассматриваются. Ни материалы глубже 2 м. Что для на</w:t>
      </w:r>
      <w:r w:rsidRPr="00843411">
        <w:rPr>
          <w:rFonts w:ascii="Times New Roman" w:hAnsi="Times New Roman" w:cs="Times New Roman"/>
          <w:sz w:val="28"/>
          <w:szCs w:val="28"/>
        </w:rPr>
        <w:t>с</w:t>
      </w:r>
      <w:r w:rsidR="003D6313" w:rsidRPr="00843411">
        <w:rPr>
          <w:rFonts w:ascii="Times New Roman" w:hAnsi="Times New Roman" w:cs="Times New Roman"/>
          <w:sz w:val="28"/>
          <w:szCs w:val="28"/>
        </w:rPr>
        <w:t xml:space="preserve"> крайне удобно так как в большинстве случаях корни винограда глубже не растут. Тем самым если не были получены данные почвы, то считается что в этом месте нельзя выращивать виноград (вода, приливы отливы, города, горы и т.д.)</w:t>
      </w:r>
    </w:p>
    <w:p w:rsidR="003D6313" w:rsidRDefault="003D6313" w:rsidP="004F1DEC">
      <w:pPr>
        <w:shd w:val="clear" w:color="auto" w:fill="FFFFFF"/>
        <w:spacing w:after="0" w:line="360" w:lineRule="auto"/>
        <w:ind w:firstLine="709"/>
        <w:jc w:val="both"/>
        <w:rPr>
          <w:rFonts w:ascii="Times New Roman" w:hAnsi="Times New Roman" w:cs="Times New Roman"/>
          <w:sz w:val="28"/>
          <w:szCs w:val="28"/>
        </w:rPr>
      </w:pPr>
    </w:p>
    <w:p w:rsidR="003D6313" w:rsidRPr="00843411" w:rsidRDefault="003D6313"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Предсказание свойств почвы</w:t>
      </w:r>
    </w:p>
    <w:p w:rsidR="003D6313" w:rsidRPr="00843411" w:rsidRDefault="003D6313"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Был рассчитан процент перекрестных проверок, содержащихся в интервале прогнозирования 0,9 В идеале PICP близок к 0,9, что указывает на правильную оценку неопределенности. Значение PICP, существенно превышающее 0,9, свидетельствует о том, что неопределенность была недооценена; существенно меньший PICP указывает на то, что он был завышен. 90-й интервал предсказания (PI90)</w:t>
      </w:r>
    </w:p>
    <w:p w:rsidR="003D6313" w:rsidRPr="007106C6" w:rsidRDefault="003D6313"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PI90 =</w:t>
      </w:r>
      <w:r w:rsidRPr="00843411">
        <w:rPr>
          <w:rFonts w:ascii="Times New Roman" w:hAnsi="Times New Roman" w:cs="Times New Roman"/>
          <w:sz w:val="28"/>
          <w:szCs w:val="28"/>
          <w:lang w:val="en-US"/>
        </w:rPr>
        <w:t>q</w:t>
      </w:r>
      <w:r w:rsidRPr="00843411">
        <w:rPr>
          <w:rFonts w:ascii="Times New Roman" w:hAnsi="Times New Roman" w:cs="Times New Roman"/>
          <w:sz w:val="28"/>
          <w:szCs w:val="28"/>
        </w:rPr>
        <w:t>0.95−q0.05</w:t>
      </w:r>
    </w:p>
    <w:p w:rsidR="009523A4" w:rsidRPr="009523A4" w:rsidRDefault="008B50E5" w:rsidP="004F1DEC">
      <w:pPr>
        <w:pStyle w:val="a4"/>
        <w:shd w:val="clear" w:color="auto" w:fill="FFFFFF"/>
        <w:spacing w:before="0" w:beforeAutospacing="0" w:after="0" w:afterAutospacing="0" w:line="360" w:lineRule="auto"/>
        <w:ind w:firstLine="709"/>
        <w:jc w:val="both"/>
        <w:rPr>
          <w:sz w:val="28"/>
          <w:szCs w:val="28"/>
        </w:rPr>
      </w:pPr>
      <w:r w:rsidRPr="00843411">
        <w:rPr>
          <w:b/>
          <w:sz w:val="28"/>
          <w:szCs w:val="28"/>
        </w:rPr>
        <w:t xml:space="preserve">Метод </w:t>
      </w:r>
      <w:r w:rsidRPr="00843411">
        <w:rPr>
          <w:b/>
          <w:sz w:val="28"/>
          <w:szCs w:val="28"/>
          <w:lang w:val="en-US"/>
        </w:rPr>
        <w:t>update</w:t>
      </w:r>
      <w:r w:rsidRPr="00843411">
        <w:rPr>
          <w:b/>
          <w:sz w:val="28"/>
          <w:szCs w:val="28"/>
        </w:rPr>
        <w:t>_</w:t>
      </w:r>
      <w:r w:rsidRPr="00843411">
        <w:rPr>
          <w:b/>
          <w:sz w:val="28"/>
          <w:szCs w:val="28"/>
          <w:lang w:val="en-US"/>
        </w:rPr>
        <w:t>context</w:t>
      </w:r>
      <w:r w:rsidRPr="00843411">
        <w:rPr>
          <w:b/>
          <w:sz w:val="28"/>
          <w:szCs w:val="28"/>
        </w:rPr>
        <w:t xml:space="preserve"> у сущности</w:t>
      </w:r>
      <w:r w:rsidRPr="00843411">
        <w:rPr>
          <w:sz w:val="28"/>
          <w:szCs w:val="28"/>
        </w:rPr>
        <w:t xml:space="preserve"> </w:t>
      </w:r>
      <w:r w:rsidRPr="00843411">
        <w:rPr>
          <w:b/>
          <w:sz w:val="28"/>
          <w:szCs w:val="28"/>
          <w:lang w:val="en-US"/>
        </w:rPr>
        <w:t>CreatePolygons</w:t>
      </w:r>
    </w:p>
    <w:p w:rsidR="008B50E5" w:rsidRPr="00843411" w:rsidRDefault="008B50E5" w:rsidP="00D07688">
      <w:pPr>
        <w:shd w:val="clear" w:color="auto" w:fill="FFFFFF"/>
        <w:spacing w:after="0" w:line="360" w:lineRule="auto"/>
        <w:ind w:firstLine="709"/>
        <w:jc w:val="center"/>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54873FF9" wp14:editId="63AE1C81">
            <wp:extent cx="5940425" cy="143065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430655"/>
                    </a:xfrm>
                    <a:prstGeom prst="rect">
                      <a:avLst/>
                    </a:prstGeom>
                  </pic:spPr>
                </pic:pic>
              </a:graphicData>
            </a:graphic>
          </wp:inline>
        </w:drawing>
      </w:r>
    </w:p>
    <w:p w:rsidR="008B50E5" w:rsidRPr="00843411" w:rsidRDefault="008B50E5"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w:t>
      </w:r>
      <w:r w:rsidR="00F14764" w:rsidRPr="00D07688">
        <w:rPr>
          <w:rFonts w:ascii="Times New Roman" w:hAnsi="Times New Roman" w:cs="Times New Roman"/>
          <w:sz w:val="24"/>
          <w:szCs w:val="28"/>
        </w:rPr>
        <w:t>20</w:t>
      </w:r>
      <w:r w:rsidRPr="00D07688">
        <w:rPr>
          <w:rFonts w:ascii="Times New Roman" w:hAnsi="Times New Roman" w:cs="Times New Roman"/>
          <w:sz w:val="24"/>
          <w:szCs w:val="28"/>
        </w:rPr>
        <w:t xml:space="preserve"> – Метод добавления к полигонам новых признаков</w:t>
      </w:r>
    </w:p>
    <w:p w:rsidR="00B13D1F" w:rsidRPr="00843411" w:rsidRDefault="008B50E5"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Метод добавление переданных признаков в словарь полигона</w:t>
      </w:r>
      <w:r w:rsidR="00F14764" w:rsidRPr="00843411">
        <w:rPr>
          <w:rFonts w:ascii="Times New Roman" w:hAnsi="Times New Roman" w:cs="Times New Roman"/>
          <w:sz w:val="28"/>
          <w:szCs w:val="28"/>
        </w:rPr>
        <w:t xml:space="preserve"> (рис 2.20).</w:t>
      </w:r>
    </w:p>
    <w:p w:rsidR="009523A4" w:rsidRPr="008E41F0" w:rsidRDefault="00F14764"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hAnsi="Times New Roman" w:cs="Times New Roman"/>
          <w:b/>
          <w:sz w:val="28"/>
          <w:szCs w:val="28"/>
        </w:rPr>
        <w:t xml:space="preserve">Сущность </w:t>
      </w:r>
      <w:r w:rsidRPr="00843411">
        <w:rPr>
          <w:rFonts w:ascii="Times New Roman" w:eastAsia="Times New Roman" w:hAnsi="Times New Roman" w:cs="Times New Roman"/>
          <w:b/>
          <w:sz w:val="28"/>
          <w:szCs w:val="28"/>
          <w:lang w:val="en-US" w:eastAsia="ru-RU"/>
        </w:rPr>
        <w:t>PolygonAdminEnt</w:t>
      </w:r>
    </w:p>
    <w:p w:rsidR="00F14764" w:rsidRPr="00843411" w:rsidRDefault="00005D0C" w:rsidP="00D07688">
      <w:pPr>
        <w:shd w:val="clear" w:color="auto" w:fill="FFFFFF"/>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4F527E5F" wp14:editId="2AC6F3CE">
            <wp:extent cx="5283200" cy="3554512"/>
            <wp:effectExtent l="0" t="0" r="0" b="8255"/>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2626" cy="3560854"/>
                    </a:xfrm>
                    <a:prstGeom prst="rect">
                      <a:avLst/>
                    </a:prstGeom>
                  </pic:spPr>
                </pic:pic>
              </a:graphicData>
            </a:graphic>
          </wp:inline>
        </w:drawing>
      </w:r>
    </w:p>
    <w:p w:rsidR="00F14764" w:rsidRPr="00843411" w:rsidRDefault="00F14764"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2.21 – Инициализация сущности Администратора</w:t>
      </w:r>
    </w:p>
    <w:p w:rsidR="00F14764" w:rsidRPr="00843411" w:rsidRDefault="00F14764"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При инициализации</w:t>
      </w:r>
      <w:r w:rsidR="00005D0C" w:rsidRPr="00843411">
        <w:rPr>
          <w:rFonts w:ascii="Times New Roman" w:eastAsia="Times New Roman" w:hAnsi="Times New Roman" w:cs="Times New Roman"/>
          <w:sz w:val="28"/>
          <w:szCs w:val="28"/>
          <w:lang w:eastAsia="ru-RU"/>
        </w:rPr>
        <w:t xml:space="preserve"> (рис. 2.21)</w:t>
      </w:r>
      <w:r w:rsidRPr="00843411">
        <w:rPr>
          <w:rFonts w:ascii="Times New Roman" w:eastAsia="Times New Roman" w:hAnsi="Times New Roman" w:cs="Times New Roman"/>
          <w:sz w:val="28"/>
          <w:szCs w:val="28"/>
          <w:lang w:eastAsia="ru-RU"/>
        </w:rPr>
        <w:t xml:space="preserve"> мы передаем полигон для дальнейшего взаимодействие с ним</w:t>
      </w:r>
      <w:r w:rsidR="00005D0C" w:rsidRPr="00843411">
        <w:rPr>
          <w:rFonts w:ascii="Times New Roman" w:eastAsia="Times New Roman" w:hAnsi="Times New Roman" w:cs="Times New Roman"/>
          <w:sz w:val="28"/>
          <w:szCs w:val="28"/>
          <w:lang w:eastAsia="ru-RU"/>
        </w:rPr>
        <w:t xml:space="preserve"> и создание переменных необходимых для работы с моделью</w:t>
      </w:r>
      <w:r w:rsidRPr="00843411">
        <w:rPr>
          <w:rFonts w:ascii="Times New Roman" w:eastAsia="Times New Roman" w:hAnsi="Times New Roman" w:cs="Times New Roman"/>
          <w:sz w:val="28"/>
          <w:szCs w:val="28"/>
          <w:lang w:eastAsia="ru-RU"/>
        </w:rPr>
        <w:t xml:space="preserve">. В сущности, Администратора происходит выставление </w:t>
      </w:r>
      <w:proofErr w:type="spellStart"/>
      <w:r w:rsidRPr="00843411">
        <w:rPr>
          <w:rFonts w:ascii="Times New Roman" w:eastAsia="Times New Roman" w:hAnsi="Times New Roman" w:cs="Times New Roman"/>
          <w:sz w:val="28"/>
          <w:szCs w:val="28"/>
          <w:lang w:eastAsia="ru-RU"/>
        </w:rPr>
        <w:t>скоринга</w:t>
      </w:r>
      <w:proofErr w:type="spellEnd"/>
      <w:r w:rsidRPr="00843411">
        <w:rPr>
          <w:rFonts w:ascii="Times New Roman" w:eastAsia="Times New Roman" w:hAnsi="Times New Roman" w:cs="Times New Roman"/>
          <w:sz w:val="28"/>
          <w:szCs w:val="28"/>
          <w:lang w:eastAsia="ru-RU"/>
        </w:rPr>
        <w:t xml:space="preserve"> полигону, через методы, описанные</w:t>
      </w:r>
      <w:r w:rsidR="00005D0C" w:rsidRPr="00843411">
        <w:rPr>
          <w:rFonts w:ascii="Times New Roman" w:eastAsia="Times New Roman" w:hAnsi="Times New Roman" w:cs="Times New Roman"/>
          <w:sz w:val="28"/>
          <w:szCs w:val="28"/>
          <w:lang w:eastAsia="ru-RU"/>
        </w:rPr>
        <w:t xml:space="preserve"> в</w:t>
      </w:r>
      <w:r w:rsidRPr="00843411">
        <w:rPr>
          <w:rFonts w:ascii="Times New Roman" w:eastAsia="Times New Roman" w:hAnsi="Times New Roman" w:cs="Times New Roman"/>
          <w:sz w:val="28"/>
          <w:szCs w:val="28"/>
          <w:lang w:eastAsia="ru-RU"/>
        </w:rPr>
        <w:t xml:space="preserve"> далее</w:t>
      </w:r>
      <w:r w:rsidR="00005D0C" w:rsidRPr="00843411">
        <w:rPr>
          <w:rFonts w:ascii="Times New Roman" w:eastAsia="Times New Roman" w:hAnsi="Times New Roman" w:cs="Times New Roman"/>
          <w:sz w:val="28"/>
          <w:szCs w:val="28"/>
          <w:lang w:eastAsia="ru-RU"/>
        </w:rPr>
        <w:t>.</w:t>
      </w: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Default="00D07688" w:rsidP="004F1DEC">
      <w:pPr>
        <w:shd w:val="clear" w:color="auto" w:fill="FFFFFF"/>
        <w:spacing w:after="0" w:line="360" w:lineRule="auto"/>
        <w:ind w:firstLine="709"/>
        <w:jc w:val="both"/>
        <w:rPr>
          <w:rFonts w:ascii="Times New Roman" w:hAnsi="Times New Roman" w:cs="Times New Roman"/>
          <w:sz w:val="28"/>
          <w:szCs w:val="28"/>
        </w:rPr>
      </w:pPr>
    </w:p>
    <w:p w:rsidR="00D07688" w:rsidRPr="00843411" w:rsidRDefault="00D07688" w:rsidP="004F1DEC">
      <w:pPr>
        <w:shd w:val="clear" w:color="auto" w:fill="FFFFFF"/>
        <w:spacing w:after="0" w:line="360" w:lineRule="auto"/>
        <w:ind w:firstLine="709"/>
        <w:jc w:val="both"/>
        <w:rPr>
          <w:rFonts w:ascii="Times New Roman" w:hAnsi="Times New Roman" w:cs="Times New Roman"/>
          <w:sz w:val="28"/>
          <w:szCs w:val="28"/>
        </w:rPr>
      </w:pPr>
    </w:p>
    <w:p w:rsidR="009523A4" w:rsidRPr="008E41F0" w:rsidRDefault="00911710" w:rsidP="004F1DEC">
      <w:pPr>
        <w:shd w:val="clear" w:color="auto" w:fill="FFFFFF"/>
        <w:spacing w:after="0" w:line="360" w:lineRule="auto"/>
        <w:ind w:firstLine="709"/>
        <w:jc w:val="both"/>
        <w:rPr>
          <w:rFonts w:ascii="Times New Roman" w:eastAsia="Times New Roman" w:hAnsi="Times New Roman" w:cs="Times New Roman"/>
          <w:b/>
          <w:sz w:val="28"/>
          <w:szCs w:val="28"/>
          <w:lang w:val="en-US" w:eastAsia="ru-RU"/>
        </w:rPr>
      </w:pPr>
      <w:r w:rsidRPr="00843411">
        <w:rPr>
          <w:rFonts w:ascii="Times New Roman" w:eastAsia="Times New Roman" w:hAnsi="Times New Roman" w:cs="Times New Roman"/>
          <w:b/>
          <w:sz w:val="28"/>
          <w:szCs w:val="28"/>
          <w:lang w:eastAsia="ru-RU"/>
        </w:rPr>
        <w:lastRenderedPageBreak/>
        <w:t>Метод</w:t>
      </w:r>
      <w:r w:rsidRPr="00843411">
        <w:rPr>
          <w:rFonts w:ascii="Times New Roman" w:eastAsia="Times New Roman" w:hAnsi="Times New Roman" w:cs="Times New Roman"/>
          <w:b/>
          <w:sz w:val="28"/>
          <w:szCs w:val="28"/>
          <w:lang w:val="en-US" w:eastAsia="ru-RU"/>
        </w:rPr>
        <w:t xml:space="preserve"> scored_polygons</w:t>
      </w:r>
      <w:r w:rsidR="00686C29" w:rsidRPr="00843411">
        <w:rPr>
          <w:rFonts w:ascii="Times New Roman" w:eastAsia="Times New Roman" w:hAnsi="Times New Roman" w:cs="Times New Roman"/>
          <w:b/>
          <w:sz w:val="28"/>
          <w:szCs w:val="28"/>
          <w:lang w:val="en-US" w:eastAsia="ru-RU"/>
        </w:rPr>
        <w:t xml:space="preserve"> </w:t>
      </w:r>
      <w:r w:rsidR="00686C29" w:rsidRPr="00843411">
        <w:rPr>
          <w:rFonts w:ascii="Times New Roman" w:eastAsia="Times New Roman" w:hAnsi="Times New Roman" w:cs="Times New Roman"/>
          <w:b/>
          <w:sz w:val="28"/>
          <w:szCs w:val="28"/>
          <w:lang w:eastAsia="ru-RU"/>
        </w:rPr>
        <w:t>у</w:t>
      </w:r>
      <w:r w:rsidR="00686C29" w:rsidRPr="00843411">
        <w:rPr>
          <w:rFonts w:ascii="Times New Roman" w:eastAsia="Times New Roman" w:hAnsi="Times New Roman" w:cs="Times New Roman"/>
          <w:b/>
          <w:sz w:val="28"/>
          <w:szCs w:val="28"/>
          <w:lang w:val="en-US" w:eastAsia="ru-RU"/>
        </w:rPr>
        <w:t xml:space="preserve"> </w:t>
      </w:r>
      <w:r w:rsidR="00686C29" w:rsidRPr="00843411">
        <w:rPr>
          <w:rFonts w:ascii="Times New Roman" w:eastAsia="Times New Roman" w:hAnsi="Times New Roman" w:cs="Times New Roman"/>
          <w:b/>
          <w:sz w:val="28"/>
          <w:szCs w:val="28"/>
          <w:lang w:eastAsia="ru-RU"/>
        </w:rPr>
        <w:t>сущности</w:t>
      </w:r>
      <w:r w:rsidR="00686C29" w:rsidRPr="00843411">
        <w:rPr>
          <w:rFonts w:ascii="Times New Roman" w:eastAsia="Times New Roman" w:hAnsi="Times New Roman" w:cs="Times New Roman"/>
          <w:b/>
          <w:sz w:val="28"/>
          <w:szCs w:val="28"/>
          <w:lang w:val="en-US" w:eastAsia="ru-RU"/>
        </w:rPr>
        <w:t xml:space="preserve"> PolygonAdminEnt</w:t>
      </w:r>
    </w:p>
    <w:p w:rsidR="00C833BF" w:rsidRPr="00843411" w:rsidRDefault="00FB3382"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drawing>
          <wp:inline distT="0" distB="0" distL="0" distR="0" wp14:anchorId="0BFC99F3" wp14:editId="74AAB7C5">
            <wp:extent cx="4728493" cy="4039564"/>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7789" cy="4056048"/>
                    </a:xfrm>
                    <a:prstGeom prst="rect">
                      <a:avLst/>
                    </a:prstGeom>
                  </pic:spPr>
                </pic:pic>
              </a:graphicData>
            </a:graphic>
          </wp:inline>
        </w:drawing>
      </w:r>
    </w:p>
    <w:p w:rsidR="008B50E5" w:rsidRPr="00843411" w:rsidRDefault="008B50E5" w:rsidP="009C7D5A">
      <w:pPr>
        <w:pStyle w:val="a4"/>
        <w:shd w:val="clear" w:color="auto" w:fill="FFFFFF"/>
        <w:spacing w:before="0" w:beforeAutospacing="0" w:after="0" w:afterAutospacing="0" w:line="360" w:lineRule="auto"/>
        <w:ind w:firstLine="709"/>
        <w:jc w:val="center"/>
        <w:rPr>
          <w:sz w:val="28"/>
          <w:szCs w:val="28"/>
        </w:rPr>
      </w:pPr>
      <w:r w:rsidRPr="00D07688">
        <w:rPr>
          <w:szCs w:val="28"/>
        </w:rPr>
        <w:t>Рисунок 2.</w:t>
      </w:r>
      <w:r w:rsidR="00005D0C" w:rsidRPr="00D07688">
        <w:rPr>
          <w:szCs w:val="28"/>
        </w:rPr>
        <w:t>22</w:t>
      </w:r>
      <w:r w:rsidRPr="00D07688">
        <w:rPr>
          <w:szCs w:val="28"/>
        </w:rPr>
        <w:t xml:space="preserve"> </w:t>
      </w:r>
      <w:r w:rsidR="008872D7" w:rsidRPr="00D07688">
        <w:rPr>
          <w:szCs w:val="28"/>
        </w:rPr>
        <w:t>–</w:t>
      </w:r>
      <w:r w:rsidRPr="00D07688">
        <w:rPr>
          <w:szCs w:val="28"/>
        </w:rPr>
        <w:t xml:space="preserve"> </w:t>
      </w:r>
      <w:r w:rsidR="008872D7" w:rsidRPr="00D07688">
        <w:rPr>
          <w:szCs w:val="28"/>
        </w:rPr>
        <w:t>Метод оценки полигонов</w:t>
      </w:r>
    </w:p>
    <w:p w:rsidR="00800A2A" w:rsidRPr="00843411" w:rsidRDefault="00800A2A"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drawing>
          <wp:inline distT="0" distB="0" distL="0" distR="0" wp14:anchorId="5458FF1F" wp14:editId="75401A28">
            <wp:extent cx="3867614" cy="3727048"/>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75289" cy="3734444"/>
                    </a:xfrm>
                    <a:prstGeom prst="rect">
                      <a:avLst/>
                    </a:prstGeom>
                  </pic:spPr>
                </pic:pic>
              </a:graphicData>
            </a:graphic>
          </wp:inline>
        </w:drawing>
      </w:r>
    </w:p>
    <w:p w:rsidR="008872D7" w:rsidRPr="00843411" w:rsidRDefault="008872D7" w:rsidP="009C7D5A">
      <w:pPr>
        <w:pStyle w:val="a4"/>
        <w:shd w:val="clear" w:color="auto" w:fill="FFFFFF"/>
        <w:spacing w:before="0" w:beforeAutospacing="0" w:after="0" w:afterAutospacing="0" w:line="360" w:lineRule="auto"/>
        <w:ind w:firstLine="709"/>
        <w:jc w:val="center"/>
        <w:rPr>
          <w:sz w:val="28"/>
          <w:szCs w:val="28"/>
        </w:rPr>
      </w:pPr>
      <w:r w:rsidRPr="00D07688">
        <w:rPr>
          <w:szCs w:val="28"/>
        </w:rPr>
        <w:t>Рисунок 2.</w:t>
      </w:r>
      <w:r w:rsidR="00005D0C" w:rsidRPr="00D07688">
        <w:rPr>
          <w:szCs w:val="28"/>
        </w:rPr>
        <w:t>23</w:t>
      </w:r>
      <w:r w:rsidRPr="00D07688">
        <w:rPr>
          <w:szCs w:val="28"/>
        </w:rPr>
        <w:t xml:space="preserve"> – Метод преобразование наборов вариантов погоды в модели читаемый формат</w:t>
      </w:r>
    </w:p>
    <w:p w:rsidR="00800A2A" w:rsidRPr="00843411" w:rsidRDefault="00800A2A" w:rsidP="00D07688">
      <w:pPr>
        <w:pStyle w:val="a4"/>
        <w:shd w:val="clear" w:color="auto" w:fill="FFFFFF"/>
        <w:spacing w:before="0" w:beforeAutospacing="0" w:after="0" w:afterAutospacing="0" w:line="360" w:lineRule="auto"/>
        <w:ind w:firstLine="709"/>
        <w:jc w:val="center"/>
        <w:rPr>
          <w:sz w:val="28"/>
          <w:szCs w:val="28"/>
          <w:lang w:val="en-US"/>
        </w:rPr>
      </w:pPr>
      <w:r w:rsidRPr="00843411">
        <w:rPr>
          <w:noProof/>
          <w:sz w:val="28"/>
          <w:szCs w:val="28"/>
        </w:rPr>
        <w:lastRenderedPageBreak/>
        <w:drawing>
          <wp:inline distT="0" distB="0" distL="0" distR="0" wp14:anchorId="37385ED4" wp14:editId="089AACE2">
            <wp:extent cx="5940425" cy="147129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1471295"/>
                    </a:xfrm>
                    <a:prstGeom prst="rect">
                      <a:avLst/>
                    </a:prstGeom>
                  </pic:spPr>
                </pic:pic>
              </a:graphicData>
            </a:graphic>
          </wp:inline>
        </w:drawing>
      </w:r>
    </w:p>
    <w:p w:rsidR="008872D7" w:rsidRDefault="008872D7" w:rsidP="009C7D5A">
      <w:pPr>
        <w:pStyle w:val="a4"/>
        <w:shd w:val="clear" w:color="auto" w:fill="FFFFFF"/>
        <w:spacing w:before="0" w:beforeAutospacing="0" w:after="0" w:afterAutospacing="0" w:line="360" w:lineRule="auto"/>
        <w:ind w:firstLine="709"/>
        <w:jc w:val="center"/>
        <w:rPr>
          <w:sz w:val="28"/>
          <w:szCs w:val="28"/>
        </w:rPr>
      </w:pPr>
      <w:r w:rsidRPr="00D07688">
        <w:rPr>
          <w:szCs w:val="28"/>
        </w:rPr>
        <w:t>Рисунок 2.</w:t>
      </w:r>
      <w:r w:rsidR="00005D0C" w:rsidRPr="00D07688">
        <w:rPr>
          <w:szCs w:val="28"/>
        </w:rPr>
        <w:t>24</w:t>
      </w:r>
      <w:r w:rsidRPr="00D07688">
        <w:rPr>
          <w:szCs w:val="28"/>
        </w:rPr>
        <w:t xml:space="preserve"> – Метод изменяющий значения </w:t>
      </w:r>
      <w:proofErr w:type="spellStart"/>
      <w:r w:rsidRPr="00D07688">
        <w:rPr>
          <w:szCs w:val="28"/>
        </w:rPr>
        <w:t>скоринга</w:t>
      </w:r>
      <w:proofErr w:type="spellEnd"/>
      <w:r w:rsidRPr="00D07688">
        <w:rPr>
          <w:szCs w:val="28"/>
        </w:rPr>
        <w:t xml:space="preserve"> у полигона, в зависимости от значения угла наклона</w:t>
      </w:r>
    </w:p>
    <w:p w:rsidR="009C7D5A" w:rsidRPr="00843411" w:rsidRDefault="009C7D5A" w:rsidP="009C7D5A">
      <w:pPr>
        <w:pStyle w:val="a4"/>
        <w:shd w:val="clear" w:color="auto" w:fill="FFFFFF"/>
        <w:spacing w:before="0" w:beforeAutospacing="0" w:after="0" w:afterAutospacing="0" w:line="360" w:lineRule="auto"/>
        <w:ind w:firstLine="709"/>
        <w:jc w:val="center"/>
        <w:rPr>
          <w:sz w:val="28"/>
          <w:szCs w:val="28"/>
        </w:rPr>
      </w:pPr>
    </w:p>
    <w:p w:rsidR="00C8078E" w:rsidRDefault="00353F50"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М</w:t>
      </w:r>
      <w:r w:rsidR="00FB3382" w:rsidRPr="00843411">
        <w:rPr>
          <w:sz w:val="28"/>
          <w:szCs w:val="28"/>
        </w:rPr>
        <w:t xml:space="preserve">етод </w:t>
      </w:r>
      <w:r w:rsidR="00FB3382" w:rsidRPr="00843411">
        <w:rPr>
          <w:sz w:val="28"/>
          <w:szCs w:val="28"/>
          <w:lang w:val="en-US"/>
        </w:rPr>
        <w:t>scored</w:t>
      </w:r>
      <w:r w:rsidR="00FB3382" w:rsidRPr="00843411">
        <w:rPr>
          <w:sz w:val="28"/>
          <w:szCs w:val="28"/>
        </w:rPr>
        <w:t>_</w:t>
      </w:r>
      <w:r w:rsidR="00FB3382" w:rsidRPr="00843411">
        <w:rPr>
          <w:sz w:val="28"/>
          <w:szCs w:val="28"/>
          <w:lang w:val="en-US"/>
        </w:rPr>
        <w:t>polygons</w:t>
      </w:r>
      <w:r w:rsidR="00B1523D" w:rsidRPr="00843411">
        <w:rPr>
          <w:sz w:val="28"/>
          <w:szCs w:val="28"/>
        </w:rPr>
        <w:t xml:space="preserve"> (рис. 2.22)</w:t>
      </w:r>
      <w:r w:rsidR="00FB3382" w:rsidRPr="00843411">
        <w:rPr>
          <w:sz w:val="28"/>
          <w:szCs w:val="28"/>
        </w:rPr>
        <w:t xml:space="preserve"> служит для получение </w:t>
      </w:r>
      <w:proofErr w:type="spellStart"/>
      <w:r w:rsidR="00FB3382" w:rsidRPr="00843411">
        <w:rPr>
          <w:sz w:val="28"/>
          <w:szCs w:val="28"/>
        </w:rPr>
        <w:t>скоринга</w:t>
      </w:r>
      <w:proofErr w:type="spellEnd"/>
      <w:r w:rsidR="00FB3382" w:rsidRPr="00843411">
        <w:rPr>
          <w:sz w:val="28"/>
          <w:szCs w:val="28"/>
        </w:rPr>
        <w:t xml:space="preserve"> от модели. Для начало преобразуем данные в</w:t>
      </w:r>
      <w:r w:rsidR="00481497" w:rsidRPr="00843411">
        <w:rPr>
          <w:sz w:val="28"/>
          <w:szCs w:val="28"/>
        </w:rPr>
        <w:t xml:space="preserve"> модели-читаемый формат</w:t>
      </w:r>
      <w:r w:rsidR="00FB3382" w:rsidRPr="00843411">
        <w:rPr>
          <w:sz w:val="28"/>
          <w:szCs w:val="28"/>
        </w:rPr>
        <w:t xml:space="preserve"> </w:t>
      </w:r>
      <w:r w:rsidR="00481497" w:rsidRPr="00843411">
        <w:rPr>
          <w:sz w:val="28"/>
          <w:szCs w:val="28"/>
        </w:rPr>
        <w:t>(</w:t>
      </w:r>
      <w:r w:rsidR="00FB3382" w:rsidRPr="00843411">
        <w:rPr>
          <w:sz w:val="28"/>
          <w:szCs w:val="28"/>
          <w:lang w:val="en-US"/>
        </w:rPr>
        <w:t>dataframe</w:t>
      </w:r>
      <w:r w:rsidR="00481497" w:rsidRPr="00843411">
        <w:rPr>
          <w:sz w:val="28"/>
          <w:szCs w:val="28"/>
        </w:rPr>
        <w:t>)</w:t>
      </w:r>
      <w:r w:rsidRPr="00843411">
        <w:rPr>
          <w:sz w:val="28"/>
          <w:szCs w:val="28"/>
        </w:rPr>
        <w:t xml:space="preserve">, также набор </w:t>
      </w:r>
      <w:proofErr w:type="spellStart"/>
      <w:r w:rsidRPr="00843411">
        <w:rPr>
          <w:sz w:val="28"/>
          <w:szCs w:val="28"/>
        </w:rPr>
        <w:t>вариций</w:t>
      </w:r>
      <w:proofErr w:type="spellEnd"/>
      <w:r w:rsidRPr="00843411">
        <w:rPr>
          <w:sz w:val="28"/>
          <w:szCs w:val="28"/>
        </w:rPr>
        <w:t xml:space="preserve"> типов погод преобразуем в набор пригодный для модели (рис. 2.23)</w:t>
      </w:r>
      <w:r w:rsidR="00FB3382" w:rsidRPr="00843411">
        <w:rPr>
          <w:sz w:val="28"/>
          <w:szCs w:val="28"/>
        </w:rPr>
        <w:t xml:space="preserve">. Убираем данные которые не участвуют в получение </w:t>
      </w:r>
      <w:proofErr w:type="spellStart"/>
      <w:r w:rsidR="00FB3382" w:rsidRPr="00843411">
        <w:rPr>
          <w:sz w:val="28"/>
          <w:szCs w:val="28"/>
        </w:rPr>
        <w:t>скоринга</w:t>
      </w:r>
      <w:proofErr w:type="spellEnd"/>
      <w:r w:rsidR="00FB3382" w:rsidRPr="00843411">
        <w:rPr>
          <w:sz w:val="28"/>
          <w:szCs w:val="28"/>
        </w:rPr>
        <w:t xml:space="preserve">. Получаем от модель </w:t>
      </w:r>
      <w:proofErr w:type="spellStart"/>
      <w:r w:rsidR="00FB3382" w:rsidRPr="00843411">
        <w:rPr>
          <w:sz w:val="28"/>
          <w:szCs w:val="28"/>
        </w:rPr>
        <w:t>скоринг</w:t>
      </w:r>
      <w:proofErr w:type="spellEnd"/>
      <w:r w:rsidR="00FB3382" w:rsidRPr="00843411">
        <w:rPr>
          <w:sz w:val="28"/>
          <w:szCs w:val="28"/>
        </w:rPr>
        <w:t xml:space="preserve">. </w:t>
      </w:r>
      <w:proofErr w:type="spellStart"/>
      <w:r w:rsidR="00FB3382" w:rsidRPr="00843411">
        <w:rPr>
          <w:sz w:val="28"/>
          <w:szCs w:val="28"/>
        </w:rPr>
        <w:t>Объеденяем</w:t>
      </w:r>
      <w:proofErr w:type="spellEnd"/>
      <w:r w:rsidR="00FB3382" w:rsidRPr="00843411">
        <w:rPr>
          <w:sz w:val="28"/>
          <w:szCs w:val="28"/>
        </w:rPr>
        <w:t xml:space="preserve"> данные которые </w:t>
      </w:r>
      <w:r w:rsidR="00D1038B" w:rsidRPr="00843411">
        <w:rPr>
          <w:sz w:val="28"/>
          <w:szCs w:val="28"/>
        </w:rPr>
        <w:t>участвовали</w:t>
      </w:r>
      <w:r w:rsidR="00FB3382" w:rsidRPr="00843411">
        <w:rPr>
          <w:sz w:val="28"/>
          <w:szCs w:val="28"/>
        </w:rPr>
        <w:t xml:space="preserve"> в получение </w:t>
      </w:r>
      <w:proofErr w:type="spellStart"/>
      <w:r w:rsidR="00FB3382" w:rsidRPr="00843411">
        <w:rPr>
          <w:sz w:val="28"/>
          <w:szCs w:val="28"/>
        </w:rPr>
        <w:t>скоринга</w:t>
      </w:r>
      <w:proofErr w:type="spellEnd"/>
      <w:r w:rsidR="00FB3382" w:rsidRPr="00843411">
        <w:rPr>
          <w:sz w:val="28"/>
          <w:szCs w:val="28"/>
        </w:rPr>
        <w:t xml:space="preserve">, </w:t>
      </w:r>
      <w:r w:rsidR="00D1038B" w:rsidRPr="00843411">
        <w:rPr>
          <w:sz w:val="28"/>
          <w:szCs w:val="28"/>
        </w:rPr>
        <w:t xml:space="preserve">сам </w:t>
      </w:r>
      <w:proofErr w:type="spellStart"/>
      <w:r w:rsidR="00FB3382" w:rsidRPr="00843411">
        <w:rPr>
          <w:sz w:val="28"/>
          <w:szCs w:val="28"/>
        </w:rPr>
        <w:t>скоринг</w:t>
      </w:r>
      <w:proofErr w:type="spellEnd"/>
      <w:r w:rsidR="00FB3382" w:rsidRPr="00843411">
        <w:rPr>
          <w:sz w:val="28"/>
          <w:szCs w:val="28"/>
        </w:rPr>
        <w:t xml:space="preserve"> и данные которые не участвовали в получение </w:t>
      </w:r>
      <w:proofErr w:type="spellStart"/>
      <w:r w:rsidR="00FB3382" w:rsidRPr="00843411">
        <w:rPr>
          <w:sz w:val="28"/>
          <w:szCs w:val="28"/>
        </w:rPr>
        <w:t>скоринга</w:t>
      </w:r>
      <w:proofErr w:type="spellEnd"/>
      <w:r w:rsidR="00FB3382" w:rsidRPr="00843411">
        <w:rPr>
          <w:sz w:val="28"/>
          <w:szCs w:val="28"/>
        </w:rPr>
        <w:t xml:space="preserve">. Изменяем оценку по </w:t>
      </w:r>
      <w:proofErr w:type="spellStart"/>
      <w:r w:rsidR="00FB3382" w:rsidRPr="00843411">
        <w:rPr>
          <w:sz w:val="28"/>
          <w:szCs w:val="28"/>
        </w:rPr>
        <w:t>фичам</w:t>
      </w:r>
      <w:proofErr w:type="spellEnd"/>
      <w:r w:rsidR="00B1523D" w:rsidRPr="00843411">
        <w:rPr>
          <w:sz w:val="28"/>
          <w:szCs w:val="28"/>
        </w:rPr>
        <w:t xml:space="preserve"> (рис. 2.24)</w:t>
      </w:r>
      <w:r w:rsidR="00FB3382" w:rsidRPr="00843411">
        <w:rPr>
          <w:sz w:val="28"/>
          <w:szCs w:val="28"/>
        </w:rPr>
        <w:t xml:space="preserve">: если угол наклона более 45 градусов на это полигоне нельзя выращивать виноград и выставляем ему значение </w:t>
      </w:r>
      <w:proofErr w:type="spellStart"/>
      <w:r w:rsidR="00FB3382" w:rsidRPr="00843411">
        <w:rPr>
          <w:sz w:val="28"/>
          <w:szCs w:val="28"/>
        </w:rPr>
        <w:t>скоринга</w:t>
      </w:r>
      <w:proofErr w:type="spellEnd"/>
      <w:r w:rsidR="00FB3382" w:rsidRPr="00843411">
        <w:rPr>
          <w:sz w:val="28"/>
          <w:szCs w:val="28"/>
        </w:rPr>
        <w:t xml:space="preserve"> равным = 0. Параметр </w:t>
      </w:r>
      <w:proofErr w:type="spellStart"/>
      <w:r w:rsidR="00FB3382" w:rsidRPr="00843411">
        <w:rPr>
          <w:sz w:val="28"/>
          <w:szCs w:val="28"/>
        </w:rPr>
        <w:t>скоринга</w:t>
      </w:r>
      <w:proofErr w:type="spellEnd"/>
      <w:r w:rsidR="00FB3382" w:rsidRPr="00843411">
        <w:rPr>
          <w:sz w:val="28"/>
          <w:szCs w:val="28"/>
        </w:rPr>
        <w:t xml:space="preserve"> записывается в</w:t>
      </w:r>
      <w:r w:rsidR="000613CF" w:rsidRPr="00843411">
        <w:rPr>
          <w:sz w:val="28"/>
          <w:szCs w:val="28"/>
        </w:rPr>
        <w:t xml:space="preserve"> словарь</w:t>
      </w:r>
      <w:r w:rsidR="00FB3382" w:rsidRPr="00843411">
        <w:rPr>
          <w:sz w:val="28"/>
          <w:szCs w:val="28"/>
        </w:rPr>
        <w:t xml:space="preserve"> полигон</w:t>
      </w:r>
      <w:r w:rsidR="000613CF" w:rsidRPr="00843411">
        <w:rPr>
          <w:sz w:val="28"/>
          <w:szCs w:val="28"/>
        </w:rPr>
        <w:t>а</w:t>
      </w:r>
      <w:r w:rsidR="00FB3382" w:rsidRPr="00843411">
        <w:rPr>
          <w:sz w:val="28"/>
          <w:szCs w:val="28"/>
        </w:rPr>
        <w:t>.</w:t>
      </w:r>
    </w:p>
    <w:p w:rsidR="009523A4" w:rsidRPr="00843411" w:rsidRDefault="009523A4" w:rsidP="004F1DEC">
      <w:pPr>
        <w:pStyle w:val="a4"/>
        <w:shd w:val="clear" w:color="auto" w:fill="FFFFFF"/>
        <w:spacing w:before="0" w:beforeAutospacing="0" w:after="0" w:afterAutospacing="0" w:line="360" w:lineRule="auto"/>
        <w:ind w:firstLine="709"/>
        <w:jc w:val="both"/>
        <w:rPr>
          <w:sz w:val="28"/>
          <w:szCs w:val="28"/>
        </w:rPr>
      </w:pPr>
    </w:p>
    <w:p w:rsidR="009523A4" w:rsidRPr="00843411" w:rsidRDefault="005A392C" w:rsidP="004F1DEC">
      <w:pPr>
        <w:shd w:val="clear" w:color="auto" w:fill="FFFFFF"/>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Сущность </w:t>
      </w:r>
      <w:proofErr w:type="spellStart"/>
      <w:r w:rsidRPr="00843411">
        <w:rPr>
          <w:rFonts w:ascii="Times New Roman" w:hAnsi="Times New Roman" w:cs="Times New Roman"/>
          <w:b/>
          <w:sz w:val="28"/>
          <w:szCs w:val="28"/>
        </w:rPr>
        <w:t>PolygonScinceEnt</w:t>
      </w:r>
      <w:proofErr w:type="spellEnd"/>
    </w:p>
    <w:p w:rsidR="005A392C" w:rsidRPr="00843411" w:rsidRDefault="005A392C"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hAnsi="Times New Roman" w:cs="Times New Roman"/>
          <w:b/>
          <w:noProof/>
          <w:sz w:val="28"/>
          <w:szCs w:val="28"/>
          <w:lang w:eastAsia="ru-RU"/>
        </w:rPr>
        <w:drawing>
          <wp:inline distT="0" distB="0" distL="0" distR="0" wp14:anchorId="5B40D8D7" wp14:editId="61CB8AD8">
            <wp:extent cx="3049929" cy="2622839"/>
            <wp:effectExtent l="0" t="0" r="0"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25095" cy="2687479"/>
                    </a:xfrm>
                    <a:prstGeom prst="rect">
                      <a:avLst/>
                    </a:prstGeom>
                  </pic:spPr>
                </pic:pic>
              </a:graphicData>
            </a:graphic>
          </wp:inline>
        </w:drawing>
      </w:r>
    </w:p>
    <w:p w:rsidR="00616D91" w:rsidRPr="00843411" w:rsidRDefault="00616D91"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2.25 – Инициализация сущности Ученного</w:t>
      </w:r>
    </w:p>
    <w:p w:rsidR="005A392C" w:rsidRPr="00843411" w:rsidRDefault="00616D91"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При инициализации (рис 2.25)</w:t>
      </w:r>
      <w:r w:rsidR="005A392C" w:rsidRPr="00843411">
        <w:rPr>
          <w:rFonts w:ascii="Times New Roman" w:hAnsi="Times New Roman" w:cs="Times New Roman"/>
          <w:sz w:val="28"/>
          <w:szCs w:val="28"/>
        </w:rPr>
        <w:t xml:space="preserve"> передается метка</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self</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growing</w:t>
      </w:r>
      <w:r w:rsidRPr="00843411">
        <w:rPr>
          <w:rFonts w:ascii="Times New Roman" w:hAnsi="Times New Roman" w:cs="Times New Roman"/>
          <w:sz w:val="28"/>
          <w:szCs w:val="28"/>
        </w:rPr>
        <w:t xml:space="preserve"> и</w:t>
      </w:r>
      <w:r w:rsidRPr="00843411">
        <w:rPr>
          <w:rFonts w:ascii="Times New Roman" w:eastAsia="Times New Roman" w:hAnsi="Times New Roman" w:cs="Times New Roman"/>
          <w:sz w:val="28"/>
          <w:szCs w:val="28"/>
          <w:lang w:eastAsia="ru-RU"/>
        </w:rPr>
        <w:t xml:space="preserve"> полигон для дальнейшего взаимодействие с ним. В этой сущности прописан метод (рис 2.26) для выставления метки полигону/</w:t>
      </w:r>
    </w:p>
    <w:p w:rsidR="005A392C" w:rsidRPr="00843411" w:rsidRDefault="005A392C" w:rsidP="004F1DEC">
      <w:pPr>
        <w:shd w:val="clear" w:color="auto" w:fill="FFFFFF"/>
        <w:spacing w:after="0" w:line="360" w:lineRule="auto"/>
        <w:ind w:firstLine="709"/>
        <w:jc w:val="both"/>
        <w:rPr>
          <w:rFonts w:ascii="Times New Roman" w:hAnsi="Times New Roman" w:cs="Times New Roman"/>
          <w:b/>
          <w:sz w:val="28"/>
          <w:szCs w:val="28"/>
          <w:lang w:val="en-US"/>
        </w:rPr>
      </w:pPr>
      <w:r w:rsidRPr="00843411">
        <w:rPr>
          <w:rFonts w:ascii="Times New Roman" w:hAnsi="Times New Roman" w:cs="Times New Roman"/>
          <w:b/>
          <w:sz w:val="28"/>
          <w:szCs w:val="28"/>
        </w:rPr>
        <w:t>Метод</w:t>
      </w:r>
      <w:r w:rsidRPr="00843411">
        <w:rPr>
          <w:rFonts w:ascii="Times New Roman" w:hAnsi="Times New Roman" w:cs="Times New Roman"/>
          <w:b/>
          <w:sz w:val="28"/>
          <w:szCs w:val="28"/>
          <w:lang w:val="en-US"/>
        </w:rPr>
        <w:t xml:space="preserve"> train_polygons </w:t>
      </w:r>
      <w:r w:rsidRPr="00843411">
        <w:rPr>
          <w:rFonts w:ascii="Times New Roman" w:hAnsi="Times New Roman" w:cs="Times New Roman"/>
          <w:b/>
          <w:sz w:val="28"/>
          <w:szCs w:val="28"/>
        </w:rPr>
        <w:t>у</w:t>
      </w:r>
      <w:r w:rsidRPr="00843411">
        <w:rPr>
          <w:rFonts w:ascii="Times New Roman" w:hAnsi="Times New Roman" w:cs="Times New Roman"/>
          <w:b/>
          <w:sz w:val="28"/>
          <w:szCs w:val="28"/>
          <w:lang w:val="en-US"/>
        </w:rPr>
        <w:t xml:space="preserve"> </w:t>
      </w:r>
      <w:r w:rsidRPr="00843411">
        <w:rPr>
          <w:rFonts w:ascii="Times New Roman" w:hAnsi="Times New Roman" w:cs="Times New Roman"/>
          <w:b/>
          <w:sz w:val="28"/>
          <w:szCs w:val="28"/>
        </w:rPr>
        <w:t>сущности</w:t>
      </w:r>
      <w:r w:rsidRPr="00843411">
        <w:rPr>
          <w:rFonts w:ascii="Times New Roman" w:hAnsi="Times New Roman" w:cs="Times New Roman"/>
          <w:b/>
          <w:sz w:val="28"/>
          <w:szCs w:val="28"/>
          <w:lang w:val="en-US"/>
        </w:rPr>
        <w:t xml:space="preserve"> PolygonScinceEnt</w:t>
      </w:r>
    </w:p>
    <w:p w:rsidR="005A392C" w:rsidRPr="00D07688" w:rsidRDefault="00D07688" w:rsidP="004F1DEC">
      <w:pPr>
        <w:shd w:val="clear" w:color="auto" w:fill="FFFFFF"/>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обозначение пригодности </w:t>
      </w:r>
      <w:r w:rsidR="00F50639">
        <w:rPr>
          <w:rFonts w:ascii="Times New Roman" w:hAnsi="Times New Roman" w:cs="Times New Roman"/>
          <w:sz w:val="28"/>
          <w:szCs w:val="28"/>
        </w:rPr>
        <w:t>полученного полигона выставляется метка.</w:t>
      </w:r>
    </w:p>
    <w:p w:rsidR="005A392C" w:rsidRPr="00843411" w:rsidRDefault="005A392C" w:rsidP="00D07688">
      <w:pPr>
        <w:shd w:val="clear" w:color="auto" w:fill="FFFFFF"/>
        <w:spacing w:after="0" w:line="360" w:lineRule="auto"/>
        <w:ind w:firstLine="709"/>
        <w:jc w:val="center"/>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589A5908" wp14:editId="34567C92">
            <wp:extent cx="5940425" cy="1027430"/>
            <wp:effectExtent l="0" t="0" r="3175" b="127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027430"/>
                    </a:xfrm>
                    <a:prstGeom prst="rect">
                      <a:avLst/>
                    </a:prstGeom>
                  </pic:spPr>
                </pic:pic>
              </a:graphicData>
            </a:graphic>
          </wp:inline>
        </w:drawing>
      </w:r>
    </w:p>
    <w:p w:rsidR="00616D91" w:rsidRPr="00843411" w:rsidRDefault="00616D91" w:rsidP="009C7D5A">
      <w:pPr>
        <w:shd w:val="clear" w:color="auto" w:fill="FFFFFF"/>
        <w:spacing w:after="0" w:line="360" w:lineRule="auto"/>
        <w:ind w:firstLine="709"/>
        <w:jc w:val="center"/>
        <w:rPr>
          <w:rFonts w:ascii="Times New Roman" w:hAnsi="Times New Roman" w:cs="Times New Roman"/>
          <w:sz w:val="28"/>
          <w:szCs w:val="28"/>
        </w:rPr>
      </w:pPr>
      <w:r w:rsidRPr="00D07688">
        <w:rPr>
          <w:rFonts w:ascii="Times New Roman" w:hAnsi="Times New Roman" w:cs="Times New Roman"/>
          <w:sz w:val="24"/>
          <w:szCs w:val="28"/>
        </w:rPr>
        <w:t>Рисунок 2.26 – Метод проставление метки</w:t>
      </w:r>
    </w:p>
    <w:p w:rsidR="002A56AB" w:rsidRDefault="005A392C" w:rsidP="004F1DEC">
      <w:pPr>
        <w:shd w:val="clear" w:color="auto" w:fill="FFFFFF"/>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Метод добавление метрики в словарь полигона</w:t>
      </w:r>
      <w:r w:rsidR="005E57E1" w:rsidRPr="00843411">
        <w:rPr>
          <w:rFonts w:ascii="Times New Roman" w:hAnsi="Times New Roman" w:cs="Times New Roman"/>
          <w:sz w:val="28"/>
          <w:szCs w:val="28"/>
        </w:rPr>
        <w:t xml:space="preserve"> </w:t>
      </w:r>
      <w:r w:rsidR="00616D91" w:rsidRPr="00843411">
        <w:rPr>
          <w:rFonts w:ascii="Times New Roman" w:hAnsi="Times New Roman" w:cs="Times New Roman"/>
          <w:sz w:val="28"/>
          <w:szCs w:val="28"/>
        </w:rPr>
        <w:t>(рис 2.26).</w:t>
      </w:r>
    </w:p>
    <w:p w:rsidR="00C8078E" w:rsidRPr="00843411" w:rsidRDefault="00C8078E" w:rsidP="004F1DEC">
      <w:pPr>
        <w:shd w:val="clear" w:color="auto" w:fill="FFFFFF"/>
        <w:spacing w:after="0" w:line="360" w:lineRule="auto"/>
        <w:ind w:firstLine="709"/>
        <w:jc w:val="both"/>
        <w:rPr>
          <w:rFonts w:ascii="Times New Roman" w:hAnsi="Times New Roman" w:cs="Times New Roman"/>
          <w:sz w:val="28"/>
          <w:szCs w:val="28"/>
        </w:rPr>
      </w:pPr>
    </w:p>
    <w:p w:rsidR="00616D91" w:rsidRPr="00843411" w:rsidRDefault="00616D91" w:rsidP="00C8078E">
      <w:pPr>
        <w:pStyle w:val="1"/>
        <w:spacing w:before="0" w:beforeAutospacing="0" w:after="0" w:afterAutospacing="0" w:line="360" w:lineRule="auto"/>
        <w:ind w:firstLine="709"/>
        <w:jc w:val="center"/>
        <w:rPr>
          <w:sz w:val="28"/>
          <w:szCs w:val="28"/>
        </w:rPr>
      </w:pPr>
      <w:bookmarkStart w:id="210" w:name="_Toc137041515"/>
      <w:bookmarkStart w:id="211" w:name="_Toc137204797"/>
      <w:r w:rsidRPr="00843411">
        <w:rPr>
          <w:sz w:val="28"/>
          <w:szCs w:val="28"/>
        </w:rPr>
        <w:t>2.</w:t>
      </w:r>
      <w:r w:rsidR="00E71476" w:rsidRPr="00843411">
        <w:rPr>
          <w:sz w:val="28"/>
          <w:szCs w:val="28"/>
        </w:rPr>
        <w:t>5</w:t>
      </w:r>
      <w:r w:rsidR="004F359E">
        <w:rPr>
          <w:sz w:val="28"/>
          <w:szCs w:val="28"/>
        </w:rPr>
        <w:t>.</w:t>
      </w:r>
      <w:r w:rsidRPr="00843411">
        <w:rPr>
          <w:sz w:val="28"/>
          <w:szCs w:val="28"/>
        </w:rPr>
        <w:t xml:space="preserve"> Выводы по главе</w:t>
      </w:r>
      <w:bookmarkEnd w:id="210"/>
      <w:bookmarkEnd w:id="211"/>
    </w:p>
    <w:p w:rsidR="00616D91" w:rsidRPr="00843411" w:rsidRDefault="005E57E1"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Мы</w:t>
      </w:r>
      <w:r w:rsidR="00616D91" w:rsidRPr="00843411">
        <w:rPr>
          <w:rFonts w:ascii="Times New Roman" w:hAnsi="Times New Roman" w:cs="Times New Roman"/>
          <w:sz w:val="28"/>
          <w:szCs w:val="28"/>
        </w:rPr>
        <w:t xml:space="preserve"> разработал</w:t>
      </w:r>
      <w:r w:rsidRPr="00843411">
        <w:rPr>
          <w:rFonts w:ascii="Times New Roman" w:hAnsi="Times New Roman" w:cs="Times New Roman"/>
          <w:sz w:val="28"/>
          <w:szCs w:val="28"/>
        </w:rPr>
        <w:t>и</w:t>
      </w:r>
      <w:r w:rsidR="00616D91" w:rsidRPr="00843411">
        <w:rPr>
          <w:rFonts w:ascii="Times New Roman" w:hAnsi="Times New Roman" w:cs="Times New Roman"/>
          <w:sz w:val="28"/>
          <w:szCs w:val="28"/>
        </w:rPr>
        <w:t xml:space="preserve"> архитектуру</w:t>
      </w:r>
      <w:r w:rsidRPr="00843411">
        <w:rPr>
          <w:rFonts w:ascii="Times New Roman" w:hAnsi="Times New Roman" w:cs="Times New Roman"/>
          <w:sz w:val="28"/>
          <w:szCs w:val="28"/>
        </w:rPr>
        <w:t xml:space="preserve"> системы прогнозирования качества исходного сырья, описали какие роли существуют в проекте и как они могут взаимодействовать с системой</w:t>
      </w:r>
      <w:r w:rsidR="00616D91" w:rsidRPr="00843411">
        <w:rPr>
          <w:rFonts w:ascii="Times New Roman" w:hAnsi="Times New Roman" w:cs="Times New Roman"/>
          <w:sz w:val="28"/>
          <w:szCs w:val="28"/>
        </w:rPr>
        <w:t>.</w:t>
      </w:r>
      <w:r w:rsidRPr="00843411">
        <w:rPr>
          <w:rFonts w:ascii="Times New Roman" w:hAnsi="Times New Roman" w:cs="Times New Roman"/>
          <w:sz w:val="28"/>
          <w:szCs w:val="28"/>
        </w:rPr>
        <w:t xml:space="preserve"> Разработали систему по сбору данных, разобрали разграничение взаимодействия с системой и работой самой системы. Разобрали какие данные используются и откуда они берутся. Описали разграничения и уровни ответственности у ролей Администратор и Ученный.</w:t>
      </w:r>
    </w:p>
    <w:p w:rsidR="00616D91" w:rsidRDefault="00616D91"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Default="001C42AC" w:rsidP="004F1DEC">
      <w:pPr>
        <w:pStyle w:val="ac"/>
        <w:spacing w:line="360" w:lineRule="auto"/>
        <w:ind w:firstLine="709"/>
        <w:jc w:val="both"/>
        <w:rPr>
          <w:rFonts w:ascii="Times New Roman" w:hAnsi="Times New Roman" w:cs="Times New Roman"/>
          <w:sz w:val="28"/>
          <w:szCs w:val="28"/>
        </w:rPr>
      </w:pPr>
    </w:p>
    <w:p w:rsidR="001C42AC" w:rsidRPr="00843411" w:rsidRDefault="001C42AC" w:rsidP="008E41F0">
      <w:pPr>
        <w:pStyle w:val="ac"/>
        <w:spacing w:line="360" w:lineRule="auto"/>
        <w:ind w:firstLine="709"/>
        <w:jc w:val="both"/>
      </w:pPr>
    </w:p>
    <w:p w:rsidR="002A56AB" w:rsidRPr="00843411" w:rsidRDefault="00A234D4" w:rsidP="00C8078E">
      <w:pPr>
        <w:pStyle w:val="1"/>
        <w:spacing w:before="0" w:beforeAutospacing="0" w:after="0" w:afterAutospacing="0" w:line="360" w:lineRule="auto"/>
        <w:ind w:firstLine="709"/>
        <w:jc w:val="center"/>
        <w:rPr>
          <w:sz w:val="28"/>
          <w:szCs w:val="28"/>
        </w:rPr>
      </w:pPr>
      <w:bookmarkStart w:id="212" w:name="_Toc137041516"/>
      <w:bookmarkStart w:id="213" w:name="_Toc137204798"/>
      <w:r w:rsidRPr="006973F4">
        <w:rPr>
          <w:sz w:val="28"/>
          <w:szCs w:val="28"/>
        </w:rPr>
        <w:t xml:space="preserve">3. </w:t>
      </w:r>
      <w:r w:rsidR="006973F4" w:rsidRPr="006973F4">
        <w:rPr>
          <w:sz w:val="28"/>
          <w:szCs w:val="28"/>
        </w:rPr>
        <w:t>СИСТЕМА МАШИННОГО</w:t>
      </w:r>
      <w:r w:rsidR="00851E6C" w:rsidRPr="006973F4">
        <w:rPr>
          <w:sz w:val="28"/>
          <w:szCs w:val="28"/>
        </w:rPr>
        <w:t xml:space="preserve"> ОБУЧЕНИЕ</w:t>
      </w:r>
      <w:bookmarkEnd w:id="212"/>
      <w:bookmarkEnd w:id="213"/>
    </w:p>
    <w:p w:rsidR="009523A4" w:rsidRPr="008E41F0" w:rsidRDefault="00BF5776" w:rsidP="004F1DEC">
      <w:pPr>
        <w:pStyle w:val="ac"/>
        <w:spacing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Архитектура системы машинного обучения</w:t>
      </w:r>
    </w:p>
    <w:p w:rsidR="00BF5776" w:rsidRPr="00843411" w:rsidRDefault="00401858" w:rsidP="002B5728">
      <w:pPr>
        <w:pStyle w:val="ac"/>
        <w:spacing w:line="360" w:lineRule="auto"/>
        <w:jc w:val="center"/>
        <w:rPr>
          <w:rFonts w:ascii="Times New Roman" w:hAnsi="Times New Roman" w:cs="Times New Roman"/>
          <w:sz w:val="28"/>
          <w:szCs w:val="28"/>
        </w:rPr>
      </w:pPr>
      <w:r w:rsidRPr="00401858">
        <w:rPr>
          <w:rFonts w:ascii="Times New Roman" w:hAnsi="Times New Roman" w:cs="Times New Roman"/>
          <w:noProof/>
          <w:sz w:val="28"/>
          <w:szCs w:val="28"/>
          <w:lang w:eastAsia="ru-RU"/>
        </w:rPr>
        <w:lastRenderedPageBreak/>
        <w:drawing>
          <wp:inline distT="0" distB="0" distL="0" distR="0" wp14:anchorId="171B612F" wp14:editId="0CC60D73">
            <wp:extent cx="5939790" cy="720407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7204075"/>
                    </a:xfrm>
                    <a:prstGeom prst="rect">
                      <a:avLst/>
                    </a:prstGeom>
                  </pic:spPr>
                </pic:pic>
              </a:graphicData>
            </a:graphic>
          </wp:inline>
        </w:drawing>
      </w:r>
    </w:p>
    <w:p w:rsidR="00BF5776" w:rsidRPr="00843411" w:rsidRDefault="00BF5776" w:rsidP="009C7D5A">
      <w:pPr>
        <w:pStyle w:val="ac"/>
        <w:spacing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3.1 – Система машинного обучения</w:t>
      </w:r>
    </w:p>
    <w:p w:rsidR="00BF5776" w:rsidRPr="00843411" w:rsidRDefault="00BF5776"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Система состоит из двух основных частей. Первая часть представляет собой процесс обучения, который состоит из загрузки данных, подготовки их для обучение, непосредственно само обучение и сохранения модели на диск. </w:t>
      </w:r>
      <w:r w:rsidR="00590026" w:rsidRPr="00843411">
        <w:rPr>
          <w:rFonts w:ascii="Times New Roman" w:hAnsi="Times New Roman" w:cs="Times New Roman"/>
          <w:sz w:val="28"/>
          <w:szCs w:val="28"/>
        </w:rPr>
        <w:t>Вторая часть — это</w:t>
      </w:r>
      <w:r w:rsidRPr="00843411">
        <w:rPr>
          <w:rFonts w:ascii="Times New Roman" w:hAnsi="Times New Roman" w:cs="Times New Roman"/>
          <w:sz w:val="28"/>
          <w:szCs w:val="28"/>
        </w:rPr>
        <w:t xml:space="preserve"> проверка качества модели, проверка происходит двумя вариантами, через загрузки тестовых данных которые не участвовали в обучение </w:t>
      </w:r>
      <w:r w:rsidRPr="00843411">
        <w:rPr>
          <w:rFonts w:ascii="Times New Roman" w:hAnsi="Times New Roman" w:cs="Times New Roman"/>
          <w:sz w:val="28"/>
          <w:szCs w:val="28"/>
        </w:rPr>
        <w:lastRenderedPageBreak/>
        <w:t xml:space="preserve">и отображения результатов оценивания. Или отображения метрик качества такие как: качество модели при кросс </w:t>
      </w:r>
      <w:proofErr w:type="spellStart"/>
      <w:r w:rsidRPr="00843411">
        <w:rPr>
          <w:rFonts w:ascii="Times New Roman" w:hAnsi="Times New Roman" w:cs="Times New Roman"/>
          <w:sz w:val="28"/>
          <w:szCs w:val="28"/>
        </w:rPr>
        <w:t>валидации</w:t>
      </w:r>
      <w:proofErr w:type="spellEnd"/>
      <w:r w:rsidRPr="00843411">
        <w:rPr>
          <w:rFonts w:ascii="Times New Roman" w:hAnsi="Times New Roman" w:cs="Times New Roman"/>
          <w:sz w:val="28"/>
          <w:szCs w:val="28"/>
        </w:rPr>
        <w:t xml:space="preserve">, метрика </w:t>
      </w:r>
      <w:r w:rsidRPr="00843411">
        <w:rPr>
          <w:rFonts w:ascii="Times New Roman" w:hAnsi="Times New Roman" w:cs="Times New Roman"/>
          <w:sz w:val="28"/>
          <w:szCs w:val="28"/>
          <w:lang w:val="en-US"/>
        </w:rPr>
        <w:t>roc</w:t>
      </w:r>
      <w:r w:rsidRPr="00843411">
        <w:rPr>
          <w:rFonts w:ascii="Times New Roman" w:hAnsi="Times New Roman" w:cs="Times New Roman"/>
          <w:sz w:val="28"/>
          <w:szCs w:val="28"/>
        </w:rPr>
        <w:t xml:space="preserve"> и </w:t>
      </w:r>
      <w:r w:rsidRPr="00843411">
        <w:rPr>
          <w:rFonts w:ascii="Times New Roman" w:hAnsi="Times New Roman" w:cs="Times New Roman"/>
          <w:sz w:val="28"/>
          <w:szCs w:val="28"/>
          <w:lang w:val="en-US"/>
        </w:rPr>
        <w:t>rol</w:t>
      </w:r>
      <w:r w:rsidR="00DF089C" w:rsidRPr="00843411">
        <w:rPr>
          <w:rFonts w:ascii="Times New Roman" w:hAnsi="Times New Roman" w:cs="Times New Roman"/>
          <w:sz w:val="28"/>
          <w:szCs w:val="28"/>
        </w:rPr>
        <w:t xml:space="preserve"> </w:t>
      </w:r>
      <w:r w:rsidRPr="00843411">
        <w:rPr>
          <w:rFonts w:ascii="Times New Roman" w:hAnsi="Times New Roman" w:cs="Times New Roman"/>
          <w:sz w:val="28"/>
          <w:szCs w:val="28"/>
        </w:rPr>
        <w:t>(рис. 3.1).</w:t>
      </w:r>
    </w:p>
    <w:p w:rsidR="00BF5776" w:rsidRPr="00843411" w:rsidRDefault="00BF5776" w:rsidP="004F1DEC">
      <w:pPr>
        <w:pStyle w:val="ac"/>
        <w:spacing w:line="360" w:lineRule="auto"/>
        <w:ind w:firstLine="709"/>
        <w:jc w:val="both"/>
        <w:rPr>
          <w:rFonts w:ascii="Times New Roman" w:hAnsi="Times New Roman" w:cs="Times New Roman"/>
          <w:sz w:val="28"/>
          <w:szCs w:val="28"/>
        </w:rPr>
      </w:pP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Для машинного обучения я использую ансамблевые методы, а именно модель </w:t>
      </w:r>
      <w:r w:rsidR="003E2E94" w:rsidRPr="00843411">
        <w:rPr>
          <w:rFonts w:ascii="Times New Roman" w:hAnsi="Times New Roman" w:cs="Times New Roman"/>
          <w:sz w:val="28"/>
          <w:szCs w:val="28"/>
        </w:rPr>
        <w:t>леса</w:t>
      </w:r>
      <w:r w:rsidRPr="00843411">
        <w:rPr>
          <w:rFonts w:ascii="Times New Roman" w:hAnsi="Times New Roman" w:cs="Times New Roman"/>
          <w:sz w:val="28"/>
          <w:szCs w:val="28"/>
        </w:rPr>
        <w:t xml:space="preserve"> решений </w:t>
      </w:r>
      <w:r w:rsidR="003E2E94" w:rsidRPr="00843411">
        <w:rPr>
          <w:rFonts w:ascii="Times New Roman" w:hAnsi="Times New Roman" w:cs="Times New Roman"/>
          <w:sz w:val="28"/>
          <w:szCs w:val="28"/>
          <w:lang w:val="en-US"/>
        </w:rPr>
        <w:t>random</w:t>
      </w:r>
      <w:r w:rsidR="003E2E94" w:rsidRPr="00843411">
        <w:rPr>
          <w:rFonts w:ascii="Times New Roman" w:hAnsi="Times New Roman" w:cs="Times New Roman"/>
          <w:sz w:val="28"/>
          <w:szCs w:val="28"/>
        </w:rPr>
        <w:t xml:space="preserve"> </w:t>
      </w:r>
      <w:r w:rsidR="003E2E94" w:rsidRPr="00843411">
        <w:rPr>
          <w:rFonts w:ascii="Times New Roman" w:hAnsi="Times New Roman" w:cs="Times New Roman"/>
          <w:sz w:val="28"/>
          <w:szCs w:val="28"/>
          <w:lang w:val="en-US"/>
        </w:rPr>
        <w:t>forest</w:t>
      </w:r>
      <w:r w:rsidR="003E2E94" w:rsidRPr="00843411">
        <w:rPr>
          <w:rFonts w:ascii="Times New Roman" w:hAnsi="Times New Roman" w:cs="Times New Roman"/>
          <w:sz w:val="28"/>
          <w:szCs w:val="28"/>
        </w:rPr>
        <w:t xml:space="preserve"> </w:t>
      </w:r>
      <w:r w:rsidR="003E2E94" w:rsidRPr="00843411">
        <w:rPr>
          <w:rFonts w:ascii="Times New Roman" w:hAnsi="Times New Roman" w:cs="Times New Roman"/>
          <w:sz w:val="28"/>
          <w:szCs w:val="28"/>
          <w:lang w:val="en-US"/>
        </w:rPr>
        <w:t>classifier</w:t>
      </w:r>
      <w:r w:rsidRPr="00843411">
        <w:rPr>
          <w:rFonts w:ascii="Times New Roman" w:hAnsi="Times New Roman" w:cs="Times New Roman"/>
          <w:sz w:val="28"/>
          <w:szCs w:val="28"/>
        </w:rPr>
        <w:t>.</w:t>
      </w:r>
    </w:p>
    <w:p w:rsidR="0015001C" w:rsidRPr="00843411" w:rsidRDefault="0015001C"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Ансамблевые методы</w:t>
      </w:r>
    </w:p>
    <w:p w:rsidR="003E2E94" w:rsidRPr="00843411" w:rsidRDefault="0015001C"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Цель </w:t>
      </w:r>
      <w:r w:rsidRPr="006F6273">
        <w:rPr>
          <w:rStyle w:val="a3"/>
          <w:b w:val="0"/>
          <w:sz w:val="28"/>
          <w:szCs w:val="28"/>
        </w:rPr>
        <w:t>ансамблевых методов</w:t>
      </w:r>
      <w:r w:rsidRPr="00843411">
        <w:rPr>
          <w:sz w:val="28"/>
          <w:szCs w:val="28"/>
        </w:rPr>
        <w:t> — объединить прогнозы нескольких</w:t>
      </w:r>
      <w:r w:rsidR="003E2E94" w:rsidRPr="00843411">
        <w:rPr>
          <w:sz w:val="28"/>
          <w:szCs w:val="28"/>
        </w:rPr>
        <w:t xml:space="preserve"> алгоритмов обучения</w:t>
      </w:r>
      <w:r w:rsidRPr="00843411">
        <w:rPr>
          <w:sz w:val="28"/>
          <w:szCs w:val="28"/>
        </w:rPr>
        <w:t>, чтобы улучшить надежность по сравнению с одной оценкой.</w:t>
      </w:r>
      <w:r w:rsidR="003E2E94" w:rsidRPr="00843411">
        <w:rPr>
          <w:sz w:val="28"/>
          <w:szCs w:val="28"/>
        </w:rPr>
        <w:t xml:space="preserve"> </w:t>
      </w:r>
    </w:p>
    <w:p w:rsidR="0015001C" w:rsidRPr="00843411" w:rsidRDefault="0015001C" w:rsidP="008E41F0">
      <w:pPr>
        <w:spacing w:after="0" w:line="360" w:lineRule="auto"/>
        <w:ind w:firstLine="709"/>
        <w:jc w:val="both"/>
      </w:pPr>
      <w:r w:rsidRPr="00843411">
        <w:t xml:space="preserve">Леса </w:t>
      </w:r>
      <w:proofErr w:type="spellStart"/>
      <w:r w:rsidRPr="00843411">
        <w:t>рандомизированных</w:t>
      </w:r>
      <w:proofErr w:type="spellEnd"/>
      <w:r w:rsidRPr="00843411">
        <w:t xml:space="preserve"> деревьев</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Random</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forest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classifier</w:t>
      </w:r>
      <w:r w:rsidRPr="00843411">
        <w:rPr>
          <w:rFonts w:ascii="Times New Roman" w:hAnsi="Times New Roman" w:cs="Times New Roman"/>
          <w:sz w:val="28"/>
          <w:szCs w:val="28"/>
        </w:rPr>
        <w:t xml:space="preserve"> - </w:t>
      </w:r>
      <w:r w:rsidR="003E2E94" w:rsidRPr="00843411">
        <w:rPr>
          <w:rFonts w:ascii="Times New Roman" w:hAnsi="Times New Roman" w:cs="Times New Roman"/>
          <w:sz w:val="28"/>
          <w:szCs w:val="28"/>
        </w:rPr>
        <w:t>это ряд</w:t>
      </w:r>
      <w:r w:rsidRPr="00843411">
        <w:rPr>
          <w:rFonts w:ascii="Times New Roman" w:hAnsi="Times New Roman" w:cs="Times New Roman"/>
          <w:sz w:val="28"/>
          <w:szCs w:val="28"/>
        </w:rPr>
        <w:t xml:space="preserve"> классификаторов дерева решений</w:t>
      </w:r>
      <w:r w:rsidR="003E2E94" w:rsidRPr="00843411">
        <w:rPr>
          <w:rFonts w:ascii="Times New Roman" w:hAnsi="Times New Roman" w:cs="Times New Roman"/>
          <w:sz w:val="28"/>
          <w:szCs w:val="28"/>
        </w:rPr>
        <w:t xml:space="preserve"> (</w:t>
      </w:r>
      <w:proofErr w:type="spellStart"/>
      <w:r w:rsidR="003E2E94" w:rsidRPr="00843411">
        <w:rPr>
          <w:rFonts w:ascii="Times New Roman" w:hAnsi="Times New Roman" w:cs="Times New Roman"/>
          <w:sz w:val="28"/>
          <w:szCs w:val="28"/>
        </w:rPr>
        <w:t>DecisionTreeClassifier</w:t>
      </w:r>
      <w:proofErr w:type="spellEnd"/>
      <w:r w:rsidR="003E2E94" w:rsidRPr="00843411">
        <w:rPr>
          <w:rFonts w:ascii="Times New Roman" w:hAnsi="Times New Roman" w:cs="Times New Roman"/>
          <w:sz w:val="28"/>
          <w:szCs w:val="28"/>
        </w:rPr>
        <w:t>)</w:t>
      </w:r>
      <w:r w:rsidRPr="00843411">
        <w:rPr>
          <w:rFonts w:ascii="Times New Roman" w:hAnsi="Times New Roman" w:cs="Times New Roman"/>
          <w:sz w:val="28"/>
          <w:szCs w:val="28"/>
        </w:rPr>
        <w:t xml:space="preserve"> для различных </w:t>
      </w:r>
      <w:proofErr w:type="spellStart"/>
      <w:r w:rsidRPr="00843411">
        <w:rPr>
          <w:rFonts w:ascii="Times New Roman" w:hAnsi="Times New Roman" w:cs="Times New Roman"/>
          <w:sz w:val="28"/>
          <w:szCs w:val="28"/>
        </w:rPr>
        <w:t>подвыборок</w:t>
      </w:r>
      <w:proofErr w:type="spellEnd"/>
      <w:r w:rsidRPr="00843411">
        <w:rPr>
          <w:rFonts w:ascii="Times New Roman" w:hAnsi="Times New Roman" w:cs="Times New Roman"/>
          <w:sz w:val="28"/>
          <w:szCs w:val="28"/>
        </w:rPr>
        <w:t xml:space="preserve"> и использует усреднение для повышения точности прогнозирования и контроля переобучения. </w:t>
      </w:r>
    </w:p>
    <w:p w:rsidR="0015001C" w:rsidRPr="00843411" w:rsidRDefault="0015001C" w:rsidP="004F1DEC">
      <w:pPr>
        <w:pStyle w:val="a4"/>
        <w:shd w:val="clear" w:color="auto" w:fill="FFFFFF"/>
        <w:spacing w:before="0" w:beforeAutospacing="0" w:after="0" w:afterAutospacing="0" w:line="360" w:lineRule="auto"/>
        <w:ind w:firstLine="709"/>
        <w:jc w:val="both"/>
        <w:rPr>
          <w:sz w:val="28"/>
          <w:szCs w:val="28"/>
        </w:rPr>
      </w:pPr>
      <w:r w:rsidRPr="006F6273">
        <w:rPr>
          <w:rStyle w:val="a3"/>
          <w:b w:val="0"/>
          <w:sz w:val="28"/>
          <w:szCs w:val="28"/>
        </w:rPr>
        <w:t>Деревья р</w:t>
      </w:r>
      <w:r w:rsidRPr="008E41F0">
        <w:rPr>
          <w:rStyle w:val="a3"/>
          <w:b w:val="0"/>
          <w:sz w:val="28"/>
          <w:szCs w:val="28"/>
        </w:rPr>
        <w:t>ешений (DT)</w:t>
      </w:r>
      <w:r w:rsidRPr="00843411">
        <w:rPr>
          <w:sz w:val="28"/>
          <w:szCs w:val="28"/>
        </w:rPr>
        <w:t> — это метод обучения, используемый для </w:t>
      </w:r>
      <w:hyperlink r:id="rId37" w:anchor="tree-classification" w:history="1">
        <w:r w:rsidRPr="00843411">
          <w:rPr>
            <w:rStyle w:val="a5"/>
            <w:color w:val="auto"/>
            <w:sz w:val="28"/>
            <w:szCs w:val="28"/>
            <w:u w:val="none"/>
          </w:rPr>
          <w:t>классификации</w:t>
        </w:r>
      </w:hyperlink>
      <w:r w:rsidRPr="00843411">
        <w:rPr>
          <w:sz w:val="28"/>
          <w:szCs w:val="28"/>
        </w:rPr>
        <w:t> и </w:t>
      </w:r>
      <w:r w:rsidR="00590026" w:rsidRPr="00843411">
        <w:rPr>
          <w:rStyle w:val="a5"/>
          <w:color w:val="auto"/>
          <w:sz w:val="28"/>
          <w:szCs w:val="28"/>
          <w:u w:val="none"/>
        </w:rPr>
        <w:t>регрессии.</w:t>
      </w:r>
      <w:r w:rsidRPr="00843411">
        <w:rPr>
          <w:sz w:val="28"/>
          <w:szCs w:val="28"/>
        </w:rPr>
        <w:t> </w:t>
      </w:r>
      <w:r w:rsidR="00590026" w:rsidRPr="00843411">
        <w:rPr>
          <w:sz w:val="28"/>
          <w:szCs w:val="28"/>
        </w:rPr>
        <w:t xml:space="preserve">Эта модель </w:t>
      </w:r>
      <w:r w:rsidRPr="00843411">
        <w:rPr>
          <w:sz w:val="28"/>
          <w:szCs w:val="28"/>
        </w:rPr>
        <w:t xml:space="preserve">предсказывает значение целевой переменной, изучая простые правила принятия решений, выведенные </w:t>
      </w:r>
      <w:r w:rsidR="00590026" w:rsidRPr="00843411">
        <w:rPr>
          <w:sz w:val="28"/>
          <w:szCs w:val="28"/>
        </w:rPr>
        <w:t>из характеристик, данных</w:t>
      </w:r>
      <w:r w:rsidR="005E57E1" w:rsidRPr="00843411">
        <w:rPr>
          <w:sz w:val="28"/>
          <w:szCs w:val="28"/>
        </w:rPr>
        <w:t>.</w:t>
      </w:r>
    </w:p>
    <w:p w:rsidR="0021387D" w:rsidRPr="00A976E6" w:rsidRDefault="0015001C" w:rsidP="004F1DEC">
      <w:pPr>
        <w:pStyle w:val="a4"/>
        <w:shd w:val="clear" w:color="auto" w:fill="FFFFFF"/>
        <w:spacing w:before="0" w:beforeAutospacing="0" w:after="0" w:afterAutospacing="0" w:line="360" w:lineRule="auto"/>
        <w:ind w:firstLine="709"/>
        <w:jc w:val="both"/>
        <w:rPr>
          <w:sz w:val="28"/>
          <w:szCs w:val="28"/>
        </w:rPr>
      </w:pPr>
      <w:r w:rsidRPr="00843411">
        <w:rPr>
          <w:sz w:val="28"/>
          <w:szCs w:val="28"/>
        </w:rPr>
        <w:t>Как и в случае с другими классификаторами, </w:t>
      </w:r>
      <w:proofErr w:type="spellStart"/>
      <w:r w:rsidR="000413FD">
        <w:rPr>
          <w:rStyle w:val="a5"/>
          <w:color w:val="auto"/>
          <w:sz w:val="28"/>
          <w:szCs w:val="28"/>
        </w:rPr>
        <w:fldChar w:fldCharType="begin"/>
      </w:r>
      <w:r w:rsidR="000413FD">
        <w:rPr>
          <w:rStyle w:val="a5"/>
          <w:color w:val="auto"/>
          <w:sz w:val="28"/>
          <w:szCs w:val="28"/>
        </w:rPr>
        <w:instrText xml:space="preserve"> HYPERLINK "https://scikit-learn.org/stable/modules/generated/sklearn.tree.DecisionTreeClassifier.html" \l "sklearn.tree.DecisionTreeClassifier" \t "_blank" </w:instrText>
      </w:r>
      <w:r w:rsidR="000413FD">
        <w:rPr>
          <w:rStyle w:val="a5"/>
          <w:color w:val="auto"/>
          <w:sz w:val="28"/>
          <w:szCs w:val="28"/>
        </w:rPr>
        <w:fldChar w:fldCharType="separate"/>
      </w:r>
      <w:r w:rsidRPr="00843411">
        <w:rPr>
          <w:rStyle w:val="a5"/>
          <w:color w:val="auto"/>
          <w:sz w:val="28"/>
          <w:szCs w:val="28"/>
        </w:rPr>
        <w:t>DecisionTreeClassifier</w:t>
      </w:r>
      <w:proofErr w:type="spellEnd"/>
      <w:r w:rsidR="000413FD">
        <w:rPr>
          <w:rStyle w:val="a5"/>
          <w:color w:val="auto"/>
          <w:sz w:val="28"/>
          <w:szCs w:val="28"/>
        </w:rPr>
        <w:fldChar w:fldCharType="end"/>
      </w:r>
      <w:r w:rsidRPr="00843411">
        <w:rPr>
          <w:sz w:val="28"/>
          <w:szCs w:val="28"/>
        </w:rPr>
        <w:t> принимает в качестве входных данных два массива: массив </w:t>
      </w:r>
      <w:r w:rsidR="00590026" w:rsidRPr="006F6273">
        <w:rPr>
          <w:rStyle w:val="a3"/>
          <w:b w:val="0"/>
          <w:sz w:val="28"/>
          <w:szCs w:val="28"/>
          <w:lang w:val="en-US"/>
        </w:rPr>
        <w:t>X</w:t>
      </w:r>
      <w:r w:rsidR="00590026" w:rsidRPr="008E41F0">
        <w:rPr>
          <w:rStyle w:val="a3"/>
          <w:b w:val="0"/>
          <w:sz w:val="28"/>
          <w:szCs w:val="28"/>
        </w:rPr>
        <w:t>_</w:t>
      </w:r>
      <w:r w:rsidR="00590026" w:rsidRPr="008E41F0">
        <w:rPr>
          <w:rStyle w:val="a3"/>
          <w:sz w:val="28"/>
          <w:szCs w:val="28"/>
          <w:lang w:val="en-US"/>
        </w:rPr>
        <w:t>train</w:t>
      </w:r>
      <w:r w:rsidRPr="00843411">
        <w:rPr>
          <w:sz w:val="28"/>
          <w:szCs w:val="28"/>
        </w:rPr>
        <w:t xml:space="preserve"> содержащий обучающие </w:t>
      </w:r>
      <w:r w:rsidR="00590026" w:rsidRPr="00843411">
        <w:rPr>
          <w:sz w:val="28"/>
          <w:szCs w:val="28"/>
        </w:rPr>
        <w:t>признаки</w:t>
      </w:r>
      <w:r w:rsidRPr="00843411">
        <w:rPr>
          <w:sz w:val="28"/>
          <w:szCs w:val="28"/>
        </w:rPr>
        <w:t>, и массив </w:t>
      </w:r>
      <w:r w:rsidR="00590026" w:rsidRPr="006F6273">
        <w:rPr>
          <w:rStyle w:val="a3"/>
          <w:b w:val="0"/>
          <w:sz w:val="28"/>
          <w:szCs w:val="28"/>
          <w:lang w:val="en-US"/>
        </w:rPr>
        <w:t>y</w:t>
      </w:r>
      <w:r w:rsidR="00590026" w:rsidRPr="008E41F0">
        <w:rPr>
          <w:rStyle w:val="a3"/>
          <w:b w:val="0"/>
          <w:sz w:val="28"/>
          <w:szCs w:val="28"/>
        </w:rPr>
        <w:t>_</w:t>
      </w:r>
      <w:r w:rsidR="00590026" w:rsidRPr="008E41F0">
        <w:rPr>
          <w:rStyle w:val="a3"/>
          <w:sz w:val="28"/>
          <w:szCs w:val="28"/>
          <w:lang w:val="en-US"/>
        </w:rPr>
        <w:t>train</w:t>
      </w:r>
      <w:r w:rsidRPr="00843411">
        <w:rPr>
          <w:sz w:val="28"/>
          <w:szCs w:val="28"/>
        </w:rPr>
        <w:t xml:space="preserve"> целочисленных значений, </w:t>
      </w:r>
      <w:r w:rsidR="00590026" w:rsidRPr="00843411">
        <w:rPr>
          <w:sz w:val="28"/>
          <w:szCs w:val="28"/>
        </w:rPr>
        <w:t>содержащий</w:t>
      </w:r>
      <w:r w:rsidRPr="00843411">
        <w:rPr>
          <w:sz w:val="28"/>
          <w:szCs w:val="28"/>
        </w:rPr>
        <w:t xml:space="preserve"> метки </w:t>
      </w:r>
      <w:r w:rsidR="00331606" w:rsidRPr="00843411">
        <w:rPr>
          <w:sz w:val="28"/>
          <w:szCs w:val="28"/>
        </w:rPr>
        <w:t>классов для обучающих образцов</w:t>
      </w:r>
    </w:p>
    <w:p w:rsidR="00E6413A" w:rsidRPr="008E41F0" w:rsidRDefault="0021387D" w:rsidP="008E41F0">
      <w:pPr>
        <w:pStyle w:val="1"/>
        <w:spacing w:before="0" w:beforeAutospacing="0" w:after="0" w:afterAutospacing="0" w:line="360" w:lineRule="auto"/>
        <w:ind w:firstLine="709"/>
        <w:jc w:val="center"/>
      </w:pPr>
      <w:bookmarkStart w:id="214" w:name="_Toc137041517"/>
      <w:bookmarkStart w:id="215" w:name="_Toc137204799"/>
      <w:r w:rsidRPr="00843411">
        <w:rPr>
          <w:sz w:val="28"/>
          <w:szCs w:val="28"/>
        </w:rPr>
        <w:t>3.</w:t>
      </w:r>
      <w:r w:rsidR="005E57E1" w:rsidRPr="00843411">
        <w:rPr>
          <w:sz w:val="28"/>
          <w:szCs w:val="28"/>
        </w:rPr>
        <w:t>1</w:t>
      </w:r>
      <w:r w:rsidR="004F359E">
        <w:rPr>
          <w:sz w:val="28"/>
          <w:szCs w:val="28"/>
        </w:rPr>
        <w:t>.</w:t>
      </w:r>
      <w:r w:rsidRPr="00843411">
        <w:rPr>
          <w:sz w:val="28"/>
          <w:szCs w:val="28"/>
        </w:rPr>
        <w:t xml:space="preserve"> Обучение модели</w:t>
      </w:r>
      <w:bookmarkEnd w:id="214"/>
      <w:bookmarkEnd w:id="215"/>
    </w:p>
    <w:p w:rsidR="002C3A59"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BA592E0" wp14:editId="6A00584A">
            <wp:extent cx="5666105" cy="264075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7181" cy="2650573"/>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lastRenderedPageBreak/>
        <w:t>Рисунок 3.1 - Импортирование библиотек и выставление настроек</w:t>
      </w:r>
    </w:p>
    <w:p w:rsidR="002C3A59" w:rsidRPr="00843411" w:rsidRDefault="002C3A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Для начало необходимо импортировать нужны библиотеки для машинного обучения и выставить настройки для корректного отображения графиков (рис 3.1).</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A480293" wp14:editId="27978643">
            <wp:extent cx="5940425" cy="23241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32410"/>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3.2 – Набор признаков</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Задаем </w:t>
      </w:r>
      <w:r w:rsidR="002C3A59" w:rsidRPr="00843411">
        <w:rPr>
          <w:rFonts w:ascii="Times New Roman" w:hAnsi="Times New Roman" w:cs="Times New Roman"/>
          <w:sz w:val="28"/>
          <w:szCs w:val="28"/>
        </w:rPr>
        <w:t>набор признаков,</w:t>
      </w:r>
      <w:r w:rsidRPr="00843411">
        <w:rPr>
          <w:rFonts w:ascii="Times New Roman" w:hAnsi="Times New Roman" w:cs="Times New Roman"/>
          <w:sz w:val="28"/>
          <w:szCs w:val="28"/>
        </w:rPr>
        <w:t xml:space="preserve"> которые не участвуют в обучение</w:t>
      </w:r>
      <w:r w:rsidR="002C3A59" w:rsidRPr="00843411">
        <w:rPr>
          <w:rFonts w:ascii="Times New Roman" w:hAnsi="Times New Roman" w:cs="Times New Roman"/>
          <w:sz w:val="28"/>
          <w:szCs w:val="28"/>
        </w:rPr>
        <w:t xml:space="preserve">, по этому набору фильтруется </w:t>
      </w:r>
      <w:r w:rsidR="002C3A59" w:rsidRPr="00843411">
        <w:rPr>
          <w:rFonts w:ascii="Times New Roman" w:hAnsi="Times New Roman" w:cs="Times New Roman"/>
          <w:sz w:val="28"/>
          <w:szCs w:val="28"/>
          <w:lang w:val="en-US"/>
        </w:rPr>
        <w:t>dataframe</w:t>
      </w:r>
      <w:r w:rsidR="002C3A59" w:rsidRPr="00843411">
        <w:rPr>
          <w:rFonts w:ascii="Times New Roman" w:hAnsi="Times New Roman" w:cs="Times New Roman"/>
          <w:sz w:val="28"/>
          <w:szCs w:val="28"/>
        </w:rPr>
        <w:t xml:space="preserve"> для удаления лишних колонок (рис 3.2).</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B068F67" wp14:editId="45B8652B">
            <wp:extent cx="5940425" cy="224091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240915"/>
                    </a:xfrm>
                    <a:prstGeom prst="rect">
                      <a:avLst/>
                    </a:prstGeom>
                  </pic:spPr>
                </pic:pic>
              </a:graphicData>
            </a:graphic>
          </wp:inline>
        </w:drawing>
      </w:r>
    </w:p>
    <w:p w:rsidR="002C3A59" w:rsidRPr="00843411" w:rsidRDefault="002C3A5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 xml:space="preserve">Рисунок 3.3 – Загрузка </w:t>
      </w:r>
      <w:proofErr w:type="spellStart"/>
      <w:r w:rsidRPr="00F50639">
        <w:rPr>
          <w:rFonts w:ascii="Times New Roman" w:hAnsi="Times New Roman" w:cs="Times New Roman"/>
          <w:sz w:val="24"/>
          <w:szCs w:val="28"/>
        </w:rPr>
        <w:t>датасетов</w:t>
      </w:r>
      <w:proofErr w:type="spellEnd"/>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Загружаем наборы</w:t>
      </w:r>
      <w:r w:rsidR="002A7BC2" w:rsidRPr="00843411">
        <w:rPr>
          <w:rFonts w:ascii="Times New Roman" w:hAnsi="Times New Roman" w:cs="Times New Roman"/>
          <w:sz w:val="28"/>
          <w:szCs w:val="28"/>
        </w:rPr>
        <w:t xml:space="preserve"> полигонов, которые предварительно созданы Ученным и объединяем в общий структурированный набор полигонов (</w:t>
      </w:r>
      <w:proofErr w:type="spellStart"/>
      <w:r w:rsidR="002A7BC2" w:rsidRPr="00843411">
        <w:rPr>
          <w:rFonts w:ascii="Times New Roman" w:hAnsi="Times New Roman" w:cs="Times New Roman"/>
          <w:sz w:val="28"/>
          <w:szCs w:val="28"/>
        </w:rPr>
        <w:t>датасет</w:t>
      </w:r>
      <w:proofErr w:type="spellEnd"/>
      <w:r w:rsidR="002A7BC2" w:rsidRPr="00843411">
        <w:rPr>
          <w:rFonts w:ascii="Times New Roman" w:hAnsi="Times New Roman" w:cs="Times New Roman"/>
          <w:sz w:val="28"/>
          <w:szCs w:val="28"/>
        </w:rPr>
        <w:t>). Преобразуем тип данных у метки из логического типа в целочисленный, в виде 1 и 0, так как модель не умеет работать с логическими значениями (рис 3.3).</w:t>
      </w:r>
    </w:p>
    <w:p w:rsidR="00866A4A" w:rsidRPr="00843411" w:rsidRDefault="00866A4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4E0DFB1C" wp14:editId="09674EDF">
            <wp:extent cx="4797425" cy="4306657"/>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9763" cy="4308756"/>
                    </a:xfrm>
                    <a:prstGeom prst="rect">
                      <a:avLst/>
                    </a:prstGeom>
                  </pic:spPr>
                </pic:pic>
              </a:graphicData>
            </a:graphic>
          </wp:inline>
        </w:drawing>
      </w:r>
    </w:p>
    <w:p w:rsidR="002A7BC2" w:rsidRPr="00843411" w:rsidRDefault="002A7BC2"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3.4 – Варианты погоды</w:t>
      </w:r>
    </w:p>
    <w:p w:rsidR="004030F3" w:rsidRPr="00843411" w:rsidRDefault="004030F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B49717D" wp14:editId="2B93B642">
            <wp:extent cx="5940425" cy="156972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569720"/>
                    </a:xfrm>
                    <a:prstGeom prst="rect">
                      <a:avLst/>
                    </a:prstGeom>
                  </pic:spPr>
                </pic:pic>
              </a:graphicData>
            </a:graphic>
          </wp:inline>
        </w:drawing>
      </w:r>
    </w:p>
    <w:p w:rsidR="002A7BC2" w:rsidRPr="00843411" w:rsidRDefault="002A7BC2"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3.5 – Определения вариантов погоды</w:t>
      </w:r>
    </w:p>
    <w:p w:rsidR="00866A4A" w:rsidRPr="00843411" w:rsidRDefault="00D8211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Для модели </w:t>
      </w:r>
      <w:r w:rsidR="00E71476" w:rsidRPr="00843411">
        <w:rPr>
          <w:rFonts w:ascii="Times New Roman" w:hAnsi="Times New Roman" w:cs="Times New Roman"/>
          <w:sz w:val="28"/>
          <w:szCs w:val="28"/>
        </w:rPr>
        <w:t>не пригоден вид вариантов</w:t>
      </w:r>
      <w:r w:rsidRPr="00843411">
        <w:rPr>
          <w:rFonts w:ascii="Times New Roman" w:hAnsi="Times New Roman" w:cs="Times New Roman"/>
          <w:sz w:val="28"/>
          <w:szCs w:val="28"/>
        </w:rPr>
        <w:t xml:space="preserve"> погоды</w:t>
      </w:r>
      <w:r w:rsidR="00E71476" w:rsidRPr="00843411">
        <w:rPr>
          <w:rFonts w:ascii="Times New Roman" w:hAnsi="Times New Roman" w:cs="Times New Roman"/>
          <w:sz w:val="28"/>
          <w:szCs w:val="28"/>
        </w:rPr>
        <w:t>,</w:t>
      </w:r>
      <w:r w:rsidRPr="00843411">
        <w:rPr>
          <w:rFonts w:ascii="Times New Roman" w:hAnsi="Times New Roman" w:cs="Times New Roman"/>
          <w:sz w:val="28"/>
          <w:szCs w:val="28"/>
        </w:rPr>
        <w:t xml:space="preserve"> которые были получены от контроллера</w:t>
      </w:r>
      <w:r w:rsidR="00E71476" w:rsidRPr="00843411">
        <w:rPr>
          <w:rFonts w:ascii="Times New Roman" w:hAnsi="Times New Roman" w:cs="Times New Roman"/>
          <w:sz w:val="28"/>
          <w:szCs w:val="28"/>
        </w:rPr>
        <w:t xml:space="preserve"> (рис 3.4)</w:t>
      </w:r>
      <w:r w:rsidRPr="00843411">
        <w:rPr>
          <w:rFonts w:ascii="Times New Roman" w:hAnsi="Times New Roman" w:cs="Times New Roman"/>
          <w:sz w:val="28"/>
          <w:szCs w:val="28"/>
        </w:rPr>
        <w:t xml:space="preserve">, для этого нужно </w:t>
      </w:r>
      <w:r w:rsidR="00E71476" w:rsidRPr="00843411">
        <w:rPr>
          <w:rFonts w:ascii="Times New Roman" w:hAnsi="Times New Roman" w:cs="Times New Roman"/>
          <w:sz w:val="28"/>
          <w:szCs w:val="28"/>
        </w:rPr>
        <w:t>каждый вариант представить в виде колонки и проставить значение 1 или 0 в зависимости от наличие этой погоды у полигона (рис 3.5) и (рис 2.23). Итоговый вид представлен на (рис 3.6)</w:t>
      </w:r>
      <w:r w:rsidR="00F50639">
        <w:rPr>
          <w:rFonts w:ascii="Times New Roman" w:hAnsi="Times New Roman" w:cs="Times New Roman"/>
          <w:sz w:val="28"/>
          <w:szCs w:val="28"/>
        </w:rPr>
        <w:t>.</w:t>
      </w:r>
    </w:p>
    <w:p w:rsidR="004030F3" w:rsidRPr="00843411" w:rsidRDefault="004030F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5CC3C064" wp14:editId="5CB8A1EE">
            <wp:extent cx="5940425" cy="2200910"/>
            <wp:effectExtent l="0" t="0" r="3175" b="88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200910"/>
                    </a:xfrm>
                    <a:prstGeom prst="rect">
                      <a:avLst/>
                    </a:prstGeom>
                  </pic:spPr>
                </pic:pic>
              </a:graphicData>
            </a:graphic>
          </wp:inline>
        </w:drawing>
      </w:r>
    </w:p>
    <w:p w:rsidR="00E71476" w:rsidRPr="00843411" w:rsidRDefault="00E71476"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3.6 – Варианты погоды в виде колонок</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2290CFD" wp14:editId="6BE42478">
            <wp:extent cx="5940425" cy="493395"/>
            <wp:effectExtent l="0" t="0" r="3175"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93395"/>
                    </a:xfrm>
                    <a:prstGeom prst="rect">
                      <a:avLst/>
                    </a:prstGeom>
                  </pic:spPr>
                </pic:pic>
              </a:graphicData>
            </a:graphic>
          </wp:inline>
        </w:drawing>
      </w:r>
    </w:p>
    <w:p w:rsidR="00EC7B57" w:rsidRPr="00F50639" w:rsidRDefault="00EC7B57" w:rsidP="009C7D5A">
      <w:pPr>
        <w:spacing w:after="0" w:line="360" w:lineRule="auto"/>
        <w:ind w:firstLine="709"/>
        <w:jc w:val="center"/>
        <w:rPr>
          <w:rFonts w:ascii="Times New Roman" w:hAnsi="Times New Roman" w:cs="Times New Roman"/>
          <w:sz w:val="24"/>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7</w:t>
      </w:r>
      <w:r w:rsidRPr="00F50639">
        <w:rPr>
          <w:rFonts w:ascii="Times New Roman" w:hAnsi="Times New Roman" w:cs="Times New Roman"/>
          <w:sz w:val="24"/>
          <w:szCs w:val="28"/>
        </w:rPr>
        <w:t xml:space="preserve"> – Объедение </w:t>
      </w:r>
      <w:proofErr w:type="spellStart"/>
      <w:r w:rsidRPr="00F50639">
        <w:rPr>
          <w:rFonts w:ascii="Times New Roman" w:hAnsi="Times New Roman" w:cs="Times New Roman"/>
          <w:sz w:val="24"/>
          <w:szCs w:val="28"/>
        </w:rPr>
        <w:t>датасетов</w:t>
      </w:r>
      <w:proofErr w:type="spellEnd"/>
    </w:p>
    <w:p w:rsidR="00EC7B57" w:rsidRPr="00843411" w:rsidRDefault="00EC7B5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Объединяем </w:t>
      </w:r>
      <w:proofErr w:type="spellStart"/>
      <w:r w:rsidRPr="00843411">
        <w:rPr>
          <w:rFonts w:ascii="Times New Roman" w:hAnsi="Times New Roman" w:cs="Times New Roman"/>
          <w:sz w:val="28"/>
          <w:szCs w:val="28"/>
        </w:rPr>
        <w:t>датасет</w:t>
      </w:r>
      <w:proofErr w:type="spellEnd"/>
      <w:r w:rsidRPr="00843411">
        <w:rPr>
          <w:rFonts w:ascii="Times New Roman" w:hAnsi="Times New Roman" w:cs="Times New Roman"/>
          <w:sz w:val="28"/>
          <w:szCs w:val="28"/>
        </w:rPr>
        <w:t xml:space="preserve"> полигонов, с </w:t>
      </w:r>
      <w:proofErr w:type="spellStart"/>
      <w:r w:rsidRPr="00843411">
        <w:rPr>
          <w:rFonts w:ascii="Times New Roman" w:hAnsi="Times New Roman" w:cs="Times New Roman"/>
          <w:sz w:val="28"/>
          <w:szCs w:val="28"/>
        </w:rPr>
        <w:t>датасетом</w:t>
      </w:r>
      <w:proofErr w:type="spellEnd"/>
      <w:r w:rsidRPr="00843411">
        <w:rPr>
          <w:rFonts w:ascii="Times New Roman" w:hAnsi="Times New Roman" w:cs="Times New Roman"/>
          <w:sz w:val="28"/>
          <w:szCs w:val="28"/>
        </w:rPr>
        <w:t xml:space="preserve"> вариантов погоды (рис 3.</w:t>
      </w:r>
      <w:r w:rsidR="00F50639">
        <w:rPr>
          <w:rFonts w:ascii="Times New Roman" w:hAnsi="Times New Roman" w:cs="Times New Roman"/>
          <w:sz w:val="28"/>
          <w:szCs w:val="28"/>
        </w:rPr>
        <w:t>7</w:t>
      </w:r>
      <w:r w:rsidRPr="00843411">
        <w:rPr>
          <w:rFonts w:ascii="Times New Roman" w:hAnsi="Times New Roman" w:cs="Times New Roman"/>
          <w:sz w:val="28"/>
          <w:szCs w:val="28"/>
        </w:rPr>
        <w:t>).</w:t>
      </w:r>
    </w:p>
    <w:p w:rsidR="0015001C" w:rsidRPr="00843411" w:rsidRDefault="0015001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A57F247" wp14:editId="0AF649D0">
            <wp:extent cx="5940425" cy="650240"/>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65024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8</w:t>
      </w:r>
      <w:r w:rsidRPr="00F50639">
        <w:rPr>
          <w:rFonts w:ascii="Times New Roman" w:hAnsi="Times New Roman" w:cs="Times New Roman"/>
          <w:sz w:val="24"/>
          <w:szCs w:val="28"/>
        </w:rPr>
        <w:t xml:space="preserve"> – Убираем лишние признаки</w:t>
      </w:r>
    </w:p>
    <w:p w:rsidR="00EC7B57" w:rsidRPr="00843411" w:rsidRDefault="00EC7B5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Из </w:t>
      </w:r>
      <w:proofErr w:type="spellStart"/>
      <w:r w:rsidRPr="00843411">
        <w:rPr>
          <w:rFonts w:ascii="Times New Roman" w:hAnsi="Times New Roman" w:cs="Times New Roman"/>
          <w:sz w:val="28"/>
          <w:szCs w:val="28"/>
        </w:rPr>
        <w:t>датасета</w:t>
      </w:r>
      <w:proofErr w:type="spellEnd"/>
      <w:r w:rsidRPr="00843411">
        <w:rPr>
          <w:rFonts w:ascii="Times New Roman" w:hAnsi="Times New Roman" w:cs="Times New Roman"/>
          <w:sz w:val="28"/>
          <w:szCs w:val="28"/>
        </w:rPr>
        <w:t xml:space="preserve"> полигонов убираем признаки которые не должны влиять на определения качества местности, так как модель может не правильно определять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xml:space="preserve"> (рис. 3.</w:t>
      </w:r>
      <w:r w:rsidR="00F50639">
        <w:rPr>
          <w:rFonts w:ascii="Times New Roman" w:hAnsi="Times New Roman" w:cs="Times New Roman"/>
          <w:sz w:val="28"/>
          <w:szCs w:val="28"/>
        </w:rPr>
        <w:t>8</w:t>
      </w:r>
      <w:r w:rsidRPr="00843411">
        <w:rPr>
          <w:rFonts w:ascii="Times New Roman" w:hAnsi="Times New Roman" w:cs="Times New Roman"/>
          <w:sz w:val="28"/>
          <w:szCs w:val="28"/>
        </w:rPr>
        <w:t xml:space="preserve">). Также же разбиваем </w:t>
      </w:r>
      <w:proofErr w:type="spellStart"/>
      <w:r w:rsidRPr="00843411">
        <w:rPr>
          <w:rFonts w:ascii="Times New Roman" w:hAnsi="Times New Roman" w:cs="Times New Roman"/>
          <w:sz w:val="28"/>
          <w:szCs w:val="28"/>
        </w:rPr>
        <w:t>датасет</w:t>
      </w:r>
      <w:proofErr w:type="spellEnd"/>
      <w:r w:rsidRPr="00843411">
        <w:rPr>
          <w:rFonts w:ascii="Times New Roman" w:hAnsi="Times New Roman" w:cs="Times New Roman"/>
          <w:sz w:val="28"/>
          <w:szCs w:val="28"/>
        </w:rPr>
        <w:t xml:space="preserve"> на х где хранятся признаки по которым модель будет обучаться и на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 xml:space="preserve"> где хранятся метки</w:t>
      </w:r>
      <w:r w:rsidR="00F50639">
        <w:rPr>
          <w:rFonts w:ascii="Times New Roman" w:hAnsi="Times New Roman" w:cs="Times New Roman"/>
          <w:sz w:val="28"/>
          <w:szCs w:val="28"/>
        </w:rPr>
        <w:t>.</w:t>
      </w:r>
    </w:p>
    <w:p w:rsidR="007F58BB" w:rsidRPr="00843411" w:rsidRDefault="007F58B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257A76FF" wp14:editId="6633E495">
            <wp:extent cx="5940425" cy="17907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7907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w:t>
      </w:r>
      <w:r w:rsidR="00F50639" w:rsidRPr="00F50639">
        <w:rPr>
          <w:rFonts w:ascii="Times New Roman" w:hAnsi="Times New Roman" w:cs="Times New Roman"/>
          <w:sz w:val="24"/>
          <w:szCs w:val="28"/>
        </w:rPr>
        <w:t>9</w:t>
      </w:r>
      <w:r w:rsidRPr="00F50639">
        <w:rPr>
          <w:rFonts w:ascii="Times New Roman" w:hAnsi="Times New Roman" w:cs="Times New Roman"/>
          <w:sz w:val="24"/>
          <w:szCs w:val="28"/>
        </w:rPr>
        <w:t xml:space="preserve"> – Разбиваем </w:t>
      </w:r>
      <w:proofErr w:type="spellStart"/>
      <w:r w:rsidRPr="00F50639">
        <w:rPr>
          <w:rFonts w:ascii="Times New Roman" w:hAnsi="Times New Roman" w:cs="Times New Roman"/>
          <w:sz w:val="24"/>
          <w:szCs w:val="28"/>
        </w:rPr>
        <w:t>датасет</w:t>
      </w:r>
      <w:proofErr w:type="spellEnd"/>
      <w:r w:rsidRPr="00F50639">
        <w:rPr>
          <w:rFonts w:ascii="Times New Roman" w:hAnsi="Times New Roman" w:cs="Times New Roman"/>
          <w:sz w:val="24"/>
          <w:szCs w:val="28"/>
        </w:rPr>
        <w:t xml:space="preserve"> на 2 части</w:t>
      </w:r>
    </w:p>
    <w:p w:rsidR="007F58BB" w:rsidRPr="00843411" w:rsidRDefault="007F58B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Разбиваем наши </w:t>
      </w:r>
      <w:proofErr w:type="spellStart"/>
      <w:r w:rsidRPr="00843411">
        <w:rPr>
          <w:rFonts w:ascii="Times New Roman" w:hAnsi="Times New Roman" w:cs="Times New Roman"/>
          <w:sz w:val="28"/>
          <w:szCs w:val="28"/>
        </w:rPr>
        <w:t>датасеты</w:t>
      </w:r>
      <w:proofErr w:type="spellEnd"/>
      <w:r w:rsidRPr="00843411">
        <w:rPr>
          <w:rFonts w:ascii="Times New Roman" w:hAnsi="Times New Roman" w:cs="Times New Roman"/>
          <w:sz w:val="28"/>
          <w:szCs w:val="28"/>
        </w:rPr>
        <w:t xml:space="preserve"> еще на 2 группы. </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rPr>
        <w:t>датасеты</w:t>
      </w:r>
      <w:proofErr w:type="spellEnd"/>
      <w:r w:rsidRPr="00843411">
        <w:rPr>
          <w:rFonts w:ascii="Times New Roman" w:hAnsi="Times New Roman" w:cs="Times New Roman"/>
          <w:sz w:val="28"/>
          <w:szCs w:val="28"/>
        </w:rPr>
        <w:t xml:space="preserve"> которые участвуют в обучение</w:t>
      </w:r>
      <w:r w:rsidR="00014DD0" w:rsidRPr="00843411">
        <w:rPr>
          <w:rFonts w:ascii="Times New Roman" w:hAnsi="Times New Roman" w:cs="Times New Roman"/>
          <w:sz w:val="28"/>
          <w:szCs w:val="28"/>
        </w:rPr>
        <w:t xml:space="preserve">, </w:t>
      </w:r>
      <w:r w:rsidR="00014DD0" w:rsidRPr="00843411">
        <w:rPr>
          <w:rFonts w:ascii="Times New Roman" w:hAnsi="Times New Roman" w:cs="Times New Roman"/>
          <w:sz w:val="28"/>
          <w:szCs w:val="28"/>
          <w:lang w:val="en-US"/>
        </w:rPr>
        <w:t>test</w:t>
      </w:r>
      <w:r w:rsidR="00014DD0" w:rsidRPr="00843411">
        <w:rPr>
          <w:rFonts w:ascii="Times New Roman" w:hAnsi="Times New Roman" w:cs="Times New Roman"/>
          <w:sz w:val="28"/>
          <w:szCs w:val="28"/>
        </w:rPr>
        <w:t xml:space="preserve"> – </w:t>
      </w:r>
      <w:proofErr w:type="spellStart"/>
      <w:r w:rsidR="00014DD0" w:rsidRPr="00843411">
        <w:rPr>
          <w:rFonts w:ascii="Times New Roman" w:hAnsi="Times New Roman" w:cs="Times New Roman"/>
          <w:sz w:val="28"/>
          <w:szCs w:val="28"/>
        </w:rPr>
        <w:t>датасеты</w:t>
      </w:r>
      <w:proofErr w:type="spellEnd"/>
      <w:r w:rsidR="00014DD0" w:rsidRPr="00843411">
        <w:rPr>
          <w:rFonts w:ascii="Times New Roman" w:hAnsi="Times New Roman" w:cs="Times New Roman"/>
          <w:sz w:val="28"/>
          <w:szCs w:val="28"/>
        </w:rPr>
        <w:t xml:space="preserve"> на которых мы будем проверять качество модели</w:t>
      </w:r>
      <w:r w:rsidR="00EC7B57" w:rsidRPr="00843411">
        <w:rPr>
          <w:rFonts w:ascii="Times New Roman" w:hAnsi="Times New Roman" w:cs="Times New Roman"/>
          <w:sz w:val="28"/>
          <w:szCs w:val="28"/>
        </w:rPr>
        <w:t xml:space="preserve"> (</w:t>
      </w:r>
      <w:r w:rsidR="002116B8" w:rsidRPr="00843411">
        <w:rPr>
          <w:rFonts w:ascii="Times New Roman" w:hAnsi="Times New Roman" w:cs="Times New Roman"/>
          <w:sz w:val="28"/>
          <w:szCs w:val="28"/>
        </w:rPr>
        <w:t xml:space="preserve">рис </w:t>
      </w:r>
      <w:r w:rsidR="00EC7B57" w:rsidRPr="00843411">
        <w:rPr>
          <w:rFonts w:ascii="Times New Roman" w:hAnsi="Times New Roman" w:cs="Times New Roman"/>
          <w:sz w:val="28"/>
          <w:szCs w:val="28"/>
        </w:rPr>
        <w:t>3.</w:t>
      </w:r>
      <w:r w:rsidR="00F50639">
        <w:rPr>
          <w:rFonts w:ascii="Times New Roman" w:hAnsi="Times New Roman" w:cs="Times New Roman"/>
          <w:sz w:val="28"/>
          <w:szCs w:val="28"/>
        </w:rPr>
        <w:t>9</w:t>
      </w:r>
      <w:r w:rsidR="00EC7B57" w:rsidRPr="00843411">
        <w:rPr>
          <w:rFonts w:ascii="Times New Roman" w:hAnsi="Times New Roman" w:cs="Times New Roman"/>
          <w:sz w:val="28"/>
          <w:szCs w:val="28"/>
        </w:rPr>
        <w:t>).</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FD52110" wp14:editId="5E624318">
            <wp:extent cx="5940425" cy="129921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299210"/>
                    </a:xfrm>
                    <a:prstGeom prst="rect">
                      <a:avLst/>
                    </a:prstGeom>
                  </pic:spPr>
                </pic:pic>
              </a:graphicData>
            </a:graphic>
          </wp:inline>
        </w:drawing>
      </w:r>
    </w:p>
    <w:p w:rsidR="00EC7B57" w:rsidRPr="00843411" w:rsidRDefault="00EC7B57"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w:t>
      </w:r>
      <w:r w:rsidR="00F50639">
        <w:rPr>
          <w:rFonts w:ascii="Times New Roman" w:hAnsi="Times New Roman" w:cs="Times New Roman"/>
          <w:sz w:val="28"/>
          <w:szCs w:val="28"/>
        </w:rPr>
        <w:t>0</w:t>
      </w:r>
      <w:r w:rsidRPr="00843411">
        <w:rPr>
          <w:rFonts w:ascii="Times New Roman" w:hAnsi="Times New Roman" w:cs="Times New Roman"/>
          <w:sz w:val="28"/>
          <w:szCs w:val="28"/>
        </w:rPr>
        <w:t xml:space="preserve"> – Подбираем оптимальные параметры</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Указываем классификатор в моем случае это </w:t>
      </w:r>
      <w:proofErr w:type="spellStart"/>
      <w:r w:rsidRPr="00843411">
        <w:rPr>
          <w:rFonts w:ascii="Times New Roman" w:hAnsi="Times New Roman" w:cs="Times New Roman"/>
          <w:sz w:val="28"/>
          <w:szCs w:val="28"/>
        </w:rPr>
        <w:t>RandomForestClassifier</w:t>
      </w:r>
      <w:proofErr w:type="spellEnd"/>
      <w:r w:rsidRPr="00843411">
        <w:rPr>
          <w:rFonts w:ascii="Times New Roman" w:hAnsi="Times New Roman" w:cs="Times New Roman"/>
          <w:sz w:val="28"/>
          <w:szCs w:val="28"/>
        </w:rPr>
        <w:t>, подбираем диапазон параметров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xml:space="preserve">': </w:t>
      </w:r>
      <w:proofErr w:type="spellStart"/>
      <w:proofErr w:type="gramStart"/>
      <w:r w:rsidRPr="00843411">
        <w:rPr>
          <w:rFonts w:ascii="Times New Roman" w:hAnsi="Times New Roman" w:cs="Times New Roman"/>
          <w:sz w:val="28"/>
          <w:szCs w:val="28"/>
        </w:rPr>
        <w:t>range</w:t>
      </w:r>
      <w:proofErr w:type="spellEnd"/>
      <w:r w:rsidRPr="00843411">
        <w:rPr>
          <w:rFonts w:ascii="Times New Roman" w:hAnsi="Times New Roman" w:cs="Times New Roman"/>
          <w:sz w:val="28"/>
          <w:szCs w:val="28"/>
        </w:rPr>
        <w:t>(</w:t>
      </w:r>
      <w:proofErr w:type="gramEnd"/>
      <w:r w:rsidRPr="00843411">
        <w:rPr>
          <w:rFonts w:ascii="Times New Roman" w:hAnsi="Times New Roman" w:cs="Times New Roman"/>
          <w:sz w:val="28"/>
          <w:szCs w:val="28"/>
        </w:rPr>
        <w:t>10, 300, 10),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range</w:t>
      </w:r>
      <w:proofErr w:type="spellEnd"/>
      <w:r w:rsidRPr="00843411">
        <w:rPr>
          <w:rFonts w:ascii="Times New Roman" w:hAnsi="Times New Roman" w:cs="Times New Roman"/>
          <w:sz w:val="28"/>
          <w:szCs w:val="28"/>
        </w:rPr>
        <w:t xml:space="preserve">(1, 10)}.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xml:space="preserve"> – </w:t>
      </w:r>
      <w:proofErr w:type="spellStart"/>
      <w:r w:rsidRPr="00843411">
        <w:rPr>
          <w:rFonts w:ascii="Times New Roman" w:hAnsi="Times New Roman" w:cs="Times New Roman"/>
          <w:sz w:val="28"/>
          <w:szCs w:val="28"/>
        </w:rPr>
        <w:t>максимльная</w:t>
      </w:r>
      <w:proofErr w:type="spellEnd"/>
      <w:r w:rsidRPr="00843411">
        <w:rPr>
          <w:rFonts w:ascii="Times New Roman" w:hAnsi="Times New Roman" w:cs="Times New Roman"/>
          <w:sz w:val="28"/>
          <w:szCs w:val="28"/>
        </w:rPr>
        <w:t xml:space="preserve"> глубина дерева,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xml:space="preserve"> – число деревьев в лесу. Через </w:t>
      </w:r>
      <w:proofErr w:type="spellStart"/>
      <w:r w:rsidRPr="00843411">
        <w:rPr>
          <w:rFonts w:ascii="Times New Roman" w:hAnsi="Times New Roman" w:cs="Times New Roman"/>
          <w:sz w:val="28"/>
          <w:szCs w:val="28"/>
        </w:rPr>
        <w:t>GridSearchCV</w:t>
      </w:r>
      <w:proofErr w:type="spellEnd"/>
      <w:r w:rsidRPr="00843411">
        <w:rPr>
          <w:rFonts w:ascii="Times New Roman" w:hAnsi="Times New Roman" w:cs="Times New Roman"/>
          <w:sz w:val="28"/>
          <w:szCs w:val="28"/>
        </w:rPr>
        <w:t xml:space="preserve"> подбираем оптимальные параметры для обучения. В </w:t>
      </w:r>
      <w:proofErr w:type="spellStart"/>
      <w:r w:rsidRPr="00843411">
        <w:rPr>
          <w:rFonts w:ascii="Times New Roman" w:hAnsi="Times New Roman" w:cs="Times New Roman"/>
          <w:sz w:val="28"/>
          <w:szCs w:val="28"/>
        </w:rPr>
        <w:t>GridSearchCV</w:t>
      </w:r>
      <w:proofErr w:type="spellEnd"/>
      <w:r w:rsidRPr="00843411">
        <w:rPr>
          <w:rFonts w:ascii="Times New Roman" w:hAnsi="Times New Roman" w:cs="Times New Roman"/>
          <w:sz w:val="28"/>
          <w:szCs w:val="28"/>
        </w:rPr>
        <w:t xml:space="preserve"> экземпляре реализует обычный API оценки: когда «уместно» его на наборе данных всех возможные комбинации значений параметров оцениваются и наилучшее сочетание сохраняются</w:t>
      </w:r>
      <w:r w:rsidR="003B7AFE" w:rsidRPr="00843411">
        <w:rPr>
          <w:rFonts w:ascii="Times New Roman" w:hAnsi="Times New Roman" w:cs="Times New Roman"/>
          <w:sz w:val="28"/>
          <w:szCs w:val="28"/>
        </w:rPr>
        <w:t xml:space="preserve"> (рис 3.1</w:t>
      </w:r>
      <w:r w:rsidR="00F50639">
        <w:rPr>
          <w:rFonts w:ascii="Times New Roman" w:hAnsi="Times New Roman" w:cs="Times New Roman"/>
          <w:sz w:val="28"/>
          <w:szCs w:val="28"/>
        </w:rPr>
        <w:t>0</w:t>
      </w:r>
      <w:r w:rsidR="003B7AFE" w:rsidRPr="00843411">
        <w:rPr>
          <w:rFonts w:ascii="Times New Roman" w:hAnsi="Times New Roman" w:cs="Times New Roman"/>
          <w:sz w:val="28"/>
          <w:szCs w:val="28"/>
        </w:rPr>
        <w:t>)</w:t>
      </w:r>
      <w:r w:rsidRPr="00843411">
        <w:rPr>
          <w:rFonts w:ascii="Times New Roman" w:hAnsi="Times New Roman" w:cs="Times New Roman"/>
          <w:sz w:val="28"/>
          <w:szCs w:val="28"/>
        </w:rPr>
        <w:t>. Оптимальные параметры для моей модели: {'</w:t>
      </w:r>
      <w:proofErr w:type="spellStart"/>
      <w:r w:rsidRPr="00843411">
        <w:rPr>
          <w:rFonts w:ascii="Times New Roman" w:hAnsi="Times New Roman" w:cs="Times New Roman"/>
          <w:sz w:val="28"/>
          <w:szCs w:val="28"/>
        </w:rPr>
        <w:t>max_depth</w:t>
      </w:r>
      <w:proofErr w:type="spellEnd"/>
      <w:r w:rsidRPr="00843411">
        <w:rPr>
          <w:rFonts w:ascii="Times New Roman" w:hAnsi="Times New Roman" w:cs="Times New Roman"/>
          <w:sz w:val="28"/>
          <w:szCs w:val="28"/>
        </w:rPr>
        <w:t>': 1, '</w:t>
      </w:r>
      <w:proofErr w:type="spellStart"/>
      <w:r w:rsidRPr="00843411">
        <w:rPr>
          <w:rFonts w:ascii="Times New Roman" w:hAnsi="Times New Roman" w:cs="Times New Roman"/>
          <w:sz w:val="28"/>
          <w:szCs w:val="28"/>
        </w:rPr>
        <w:t>n_estimators</w:t>
      </w:r>
      <w:proofErr w:type="spellEnd"/>
      <w:r w:rsidRPr="00843411">
        <w:rPr>
          <w:rFonts w:ascii="Times New Roman" w:hAnsi="Times New Roman" w:cs="Times New Roman"/>
          <w:sz w:val="28"/>
          <w:szCs w:val="28"/>
        </w:rPr>
        <w:t>': 40}</w:t>
      </w:r>
    </w:p>
    <w:p w:rsidR="00014DD0" w:rsidRPr="00843411"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AB4D94A" wp14:editId="0700E977">
            <wp:extent cx="5172797" cy="2372056"/>
            <wp:effectExtent l="0" t="0" r="8890" b="952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2797" cy="2372056"/>
                    </a:xfrm>
                    <a:prstGeom prst="rect">
                      <a:avLst/>
                    </a:prstGeom>
                  </pic:spPr>
                </pic:pic>
              </a:graphicData>
            </a:graphic>
          </wp:inline>
        </w:drawing>
      </w:r>
    </w:p>
    <w:p w:rsidR="003B7AFE" w:rsidRPr="00843411" w:rsidRDefault="003B7AFE"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sz w:val="28"/>
          <w:szCs w:val="28"/>
        </w:rPr>
        <w:t>Рисунок 3.1</w:t>
      </w:r>
      <w:r w:rsidR="00F50639">
        <w:rPr>
          <w:rFonts w:ascii="Times New Roman" w:hAnsi="Times New Roman" w:cs="Times New Roman"/>
          <w:sz w:val="28"/>
          <w:szCs w:val="28"/>
        </w:rPr>
        <w:t>1</w:t>
      </w:r>
      <w:r w:rsidRPr="00843411">
        <w:rPr>
          <w:rFonts w:ascii="Times New Roman" w:hAnsi="Times New Roman" w:cs="Times New Roman"/>
          <w:sz w:val="28"/>
          <w:szCs w:val="28"/>
        </w:rPr>
        <w:t xml:space="preserve"> – Обучение модели</w:t>
      </w:r>
    </w:p>
    <w:p w:rsidR="003B7AFE" w:rsidRDefault="00014DD0"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классификаторе </w:t>
      </w:r>
      <w:r w:rsidR="000437A4" w:rsidRPr="00843411">
        <w:rPr>
          <w:rFonts w:ascii="Times New Roman" w:hAnsi="Times New Roman" w:cs="Times New Roman"/>
          <w:sz w:val="28"/>
          <w:szCs w:val="28"/>
        </w:rPr>
        <w:t>вызываем</w:t>
      </w:r>
      <w:r w:rsidRPr="00843411">
        <w:rPr>
          <w:rFonts w:ascii="Times New Roman" w:hAnsi="Times New Roman" w:cs="Times New Roman"/>
          <w:sz w:val="28"/>
          <w:szCs w:val="28"/>
        </w:rPr>
        <w:t xml:space="preserve"> метод</w:t>
      </w:r>
      <w:r w:rsidR="003B7AFE" w:rsidRPr="00843411">
        <w:rPr>
          <w:rFonts w:ascii="Times New Roman" w:hAnsi="Times New Roman" w:cs="Times New Roman"/>
          <w:sz w:val="28"/>
          <w:szCs w:val="28"/>
        </w:rPr>
        <w:t xml:space="preserve"> для</w:t>
      </w:r>
      <w:r w:rsidRPr="00843411">
        <w:rPr>
          <w:rFonts w:ascii="Times New Roman" w:hAnsi="Times New Roman" w:cs="Times New Roman"/>
          <w:sz w:val="28"/>
          <w:szCs w:val="28"/>
        </w:rPr>
        <w:t xml:space="preserve"> обучение и передаем туда </w:t>
      </w:r>
      <w:r w:rsidRPr="00843411">
        <w:rPr>
          <w:rFonts w:ascii="Times New Roman" w:hAnsi="Times New Roman" w:cs="Times New Roman"/>
          <w:sz w:val="28"/>
          <w:szCs w:val="28"/>
          <w:lang w:val="en-US"/>
        </w:rPr>
        <w:t>X</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 xml:space="preserve"> и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train</w:t>
      </w:r>
      <w:r w:rsidRPr="00843411">
        <w:rPr>
          <w:rFonts w:ascii="Times New Roman" w:hAnsi="Times New Roman" w:cs="Times New Roman"/>
          <w:sz w:val="28"/>
          <w:szCs w:val="28"/>
        </w:rPr>
        <w:t>.</w:t>
      </w:r>
      <w:r w:rsidR="003B7AFE" w:rsidRPr="00843411">
        <w:rPr>
          <w:rFonts w:ascii="Times New Roman" w:hAnsi="Times New Roman" w:cs="Times New Roman"/>
          <w:sz w:val="28"/>
          <w:szCs w:val="28"/>
        </w:rPr>
        <w:t xml:space="preserve"> (рис 3.1</w:t>
      </w:r>
      <w:r w:rsidR="00F50639">
        <w:rPr>
          <w:rFonts w:ascii="Times New Roman" w:hAnsi="Times New Roman" w:cs="Times New Roman"/>
          <w:sz w:val="28"/>
          <w:szCs w:val="28"/>
        </w:rPr>
        <w:t>1</w:t>
      </w:r>
      <w:r w:rsidR="003B7AFE" w:rsidRPr="00843411">
        <w:rPr>
          <w:rFonts w:ascii="Times New Roman" w:hAnsi="Times New Roman" w:cs="Times New Roman"/>
          <w:sz w:val="28"/>
          <w:szCs w:val="28"/>
        </w:rPr>
        <w:t>)</w:t>
      </w: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p w:rsidR="001C42AC" w:rsidRDefault="001C42AC" w:rsidP="004F1DEC">
      <w:pPr>
        <w:spacing w:after="0" w:line="360" w:lineRule="auto"/>
        <w:ind w:firstLine="709"/>
        <w:jc w:val="both"/>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7"/>
        <w:gridCol w:w="4677"/>
      </w:tblGrid>
      <w:tr w:rsidR="001C42AC" w:rsidTr="001C42AC">
        <w:tc>
          <w:tcPr>
            <w:tcW w:w="4672" w:type="dxa"/>
          </w:tcPr>
          <w:p w:rsidR="001C42AC" w:rsidRPr="001C42AC" w:rsidRDefault="001C42AC"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lastRenderedPageBreak/>
              <w:drawing>
                <wp:inline distT="0" distB="0" distL="0" distR="0" wp14:anchorId="30408E89" wp14:editId="37A8E481">
                  <wp:extent cx="2057400" cy="145676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1019" cy="1487650"/>
                          </a:xfrm>
                          <a:prstGeom prst="rect">
                            <a:avLst/>
                          </a:prstGeom>
                        </pic:spPr>
                      </pic:pic>
                    </a:graphicData>
                  </a:graphic>
                </wp:inline>
              </w:drawing>
            </w:r>
          </w:p>
        </w:tc>
        <w:tc>
          <w:tcPr>
            <w:tcW w:w="4672" w:type="dxa"/>
          </w:tcPr>
          <w:p w:rsidR="001C42AC" w:rsidRPr="001C42AC" w:rsidRDefault="001C42AC"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44D190BA" wp14:editId="36AA11E1">
                  <wp:extent cx="2200275" cy="1501121"/>
                  <wp:effectExtent l="0" t="0" r="0" b="4445"/>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37931" cy="1526812"/>
                          </a:xfrm>
                          <a:prstGeom prst="rect">
                            <a:avLst/>
                          </a:prstGeom>
                        </pic:spPr>
                      </pic:pic>
                    </a:graphicData>
                  </a:graphic>
                </wp:inline>
              </w:drawing>
            </w:r>
          </w:p>
        </w:tc>
      </w:tr>
      <w:tr w:rsidR="001C42AC" w:rsidTr="001C42AC">
        <w:tc>
          <w:tcPr>
            <w:tcW w:w="4672" w:type="dxa"/>
          </w:tcPr>
          <w:p w:rsidR="001C42AC" w:rsidRPr="001C42AC" w:rsidRDefault="001C42AC" w:rsidP="001C42AC">
            <w:pPr>
              <w:jc w:val="center"/>
              <w:rPr>
                <w:rFonts w:ascii="Times New Roman" w:hAnsi="Times New Roman" w:cs="Times New Roman"/>
                <w:sz w:val="24"/>
                <w:szCs w:val="24"/>
              </w:rPr>
            </w:pPr>
            <w:r>
              <w:rPr>
                <w:rFonts w:ascii="Times New Roman" w:hAnsi="Times New Roman" w:cs="Times New Roman"/>
                <w:sz w:val="24"/>
                <w:szCs w:val="24"/>
              </w:rPr>
              <w:t>а)</w:t>
            </w:r>
          </w:p>
        </w:t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б)</w:t>
            </w:r>
          </w:p>
        </w:tc>
      </w:tr>
      <w:tr w:rsidR="001C42AC" w:rsidTr="001C42AC">
        <w:tc>
          <w:tcPr>
            <w:tcW w:w="4672" w:type="dxa"/>
          </w:tcPr>
          <w:p w:rsidR="001C42AC" w:rsidRPr="001C42AC" w:rsidRDefault="00614EE5"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3418F375" wp14:editId="3C40A00D">
                  <wp:extent cx="2166938" cy="1589405"/>
                  <wp:effectExtent l="0" t="0" r="508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4606" cy="1609699"/>
                          </a:xfrm>
                          <a:prstGeom prst="rect">
                            <a:avLst/>
                          </a:prstGeom>
                        </pic:spPr>
                      </pic:pic>
                    </a:graphicData>
                  </a:graphic>
                </wp:inline>
              </w:drawing>
            </w:r>
          </w:p>
        </w:tc>
        <w:tc>
          <w:tcPr>
            <w:tcW w:w="4672" w:type="dxa"/>
          </w:tcPr>
          <w:p w:rsidR="001C42AC" w:rsidRPr="001C42AC" w:rsidRDefault="00614EE5"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1F8FA747" wp14:editId="651118AC">
                  <wp:extent cx="2170747" cy="1514475"/>
                  <wp:effectExtent l="0" t="0" r="127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87042" cy="1525844"/>
                          </a:xfrm>
                          <a:prstGeom prst="rect">
                            <a:avLst/>
                          </a:prstGeom>
                        </pic:spPr>
                      </pic:pic>
                    </a:graphicData>
                  </a:graphic>
                </wp:inline>
              </w:drawing>
            </w:r>
          </w:p>
        </w:tc>
      </w:tr>
      <w:tr w:rsidR="001C42AC" w:rsidTr="001C42A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в)</w:t>
            </w:r>
          </w:p>
        </w:tc>
        <w:tc>
          <w:tcPr>
            <w:tcW w:w="4672" w:type="dxa"/>
          </w:tcPr>
          <w:p w:rsidR="001C42AC" w:rsidRPr="001C42AC" w:rsidRDefault="00614EE5" w:rsidP="001C42AC">
            <w:pPr>
              <w:jc w:val="center"/>
              <w:rPr>
                <w:rFonts w:ascii="Times New Roman" w:hAnsi="Times New Roman" w:cs="Times New Roman"/>
                <w:sz w:val="24"/>
                <w:szCs w:val="24"/>
              </w:rPr>
            </w:pPr>
            <w:r>
              <w:rPr>
                <w:rFonts w:ascii="Times New Roman" w:hAnsi="Times New Roman" w:cs="Times New Roman"/>
                <w:sz w:val="24"/>
                <w:szCs w:val="24"/>
              </w:rPr>
              <w:t>г)</w:t>
            </w:r>
          </w:p>
        </w:tc>
      </w:tr>
      <w:tr w:rsidR="001C42AC" w:rsidTr="001C42AC">
        <w:tc>
          <w:tcPr>
            <w:tcW w:w="4672" w:type="dxa"/>
          </w:tcPr>
          <w:p w:rsidR="001C42AC" w:rsidRPr="001C42AC" w:rsidRDefault="00F50639"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5E055C63" wp14:editId="0EB62207">
                  <wp:extent cx="3222939" cy="2343956"/>
                  <wp:effectExtent l="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2479" cy="2358167"/>
                          </a:xfrm>
                          <a:prstGeom prst="rect">
                            <a:avLst/>
                          </a:prstGeom>
                        </pic:spPr>
                      </pic:pic>
                    </a:graphicData>
                  </a:graphic>
                </wp:inline>
              </w:drawing>
            </w:r>
          </w:p>
        </w:tc>
        <w:tc>
          <w:tcPr>
            <w:tcW w:w="4672" w:type="dxa"/>
          </w:tcPr>
          <w:p w:rsidR="001C42AC" w:rsidRPr="001C42AC" w:rsidRDefault="00F50639" w:rsidP="001C42AC">
            <w:pPr>
              <w:jc w:val="center"/>
              <w:rPr>
                <w:rFonts w:ascii="Times New Roman" w:hAnsi="Times New Roman" w:cs="Times New Roman"/>
                <w:sz w:val="24"/>
                <w:szCs w:val="24"/>
              </w:rPr>
            </w:pPr>
            <w:r w:rsidRPr="00843411">
              <w:rPr>
                <w:rFonts w:ascii="Times New Roman" w:hAnsi="Times New Roman" w:cs="Times New Roman"/>
                <w:noProof/>
                <w:sz w:val="28"/>
                <w:szCs w:val="28"/>
                <w:lang w:eastAsia="ru-RU"/>
              </w:rPr>
              <w:drawing>
                <wp:inline distT="0" distB="0" distL="0" distR="0" wp14:anchorId="09FCB775" wp14:editId="3F16B781">
                  <wp:extent cx="3222939" cy="234395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2479" cy="2358167"/>
                          </a:xfrm>
                          <a:prstGeom prst="rect">
                            <a:avLst/>
                          </a:prstGeom>
                        </pic:spPr>
                      </pic:pic>
                    </a:graphicData>
                  </a:graphic>
                </wp:inline>
              </w:drawing>
            </w:r>
          </w:p>
        </w:tc>
      </w:tr>
      <w:tr w:rsidR="001C42AC" w:rsidTr="001C42AC">
        <w:tc>
          <w:tcPr>
            <w:tcW w:w="4672" w:type="dxa"/>
          </w:tcPr>
          <w:p w:rsidR="001C42AC" w:rsidRPr="001C42AC" w:rsidRDefault="00F50639" w:rsidP="001C42AC">
            <w:pPr>
              <w:jc w:val="center"/>
              <w:rPr>
                <w:rFonts w:ascii="Times New Roman" w:hAnsi="Times New Roman" w:cs="Times New Roman"/>
                <w:sz w:val="24"/>
                <w:szCs w:val="24"/>
              </w:rPr>
            </w:pPr>
            <w:r>
              <w:rPr>
                <w:rFonts w:ascii="Times New Roman" w:hAnsi="Times New Roman" w:cs="Times New Roman"/>
                <w:sz w:val="24"/>
                <w:szCs w:val="24"/>
              </w:rPr>
              <w:t>д)</w:t>
            </w:r>
          </w:p>
        </w:tc>
        <w:tc>
          <w:tcPr>
            <w:tcW w:w="4672" w:type="dxa"/>
          </w:tcPr>
          <w:p w:rsidR="001C42AC" w:rsidRPr="001C42AC" w:rsidRDefault="00F50639" w:rsidP="001C42AC">
            <w:pPr>
              <w:jc w:val="center"/>
              <w:rPr>
                <w:rFonts w:ascii="Times New Roman" w:hAnsi="Times New Roman" w:cs="Times New Roman"/>
                <w:sz w:val="24"/>
                <w:szCs w:val="24"/>
              </w:rPr>
            </w:pPr>
            <w:r>
              <w:rPr>
                <w:rFonts w:ascii="Times New Roman" w:hAnsi="Times New Roman" w:cs="Times New Roman"/>
                <w:sz w:val="24"/>
                <w:szCs w:val="24"/>
              </w:rPr>
              <w:t>е)</w:t>
            </w:r>
          </w:p>
        </w:tc>
      </w:tr>
      <w:tr w:rsidR="001C42AC" w:rsidTr="001C42AC">
        <w:tc>
          <w:tcPr>
            <w:tcW w:w="4672" w:type="dxa"/>
          </w:tcPr>
          <w:p w:rsidR="001C42AC" w:rsidRPr="001C42AC" w:rsidRDefault="001C42AC" w:rsidP="001C42AC">
            <w:pPr>
              <w:jc w:val="center"/>
              <w:rPr>
                <w:rFonts w:ascii="Times New Roman" w:hAnsi="Times New Roman" w:cs="Times New Roman"/>
                <w:sz w:val="24"/>
                <w:szCs w:val="24"/>
              </w:rPr>
            </w:pPr>
          </w:p>
        </w:tc>
        <w:tc>
          <w:tcPr>
            <w:tcW w:w="4672" w:type="dxa"/>
          </w:tcPr>
          <w:p w:rsidR="001C42AC" w:rsidRPr="001C42AC" w:rsidRDefault="001C42AC" w:rsidP="001C42AC">
            <w:pPr>
              <w:jc w:val="center"/>
              <w:rPr>
                <w:rFonts w:ascii="Times New Roman" w:hAnsi="Times New Roman" w:cs="Times New Roman"/>
                <w:sz w:val="24"/>
                <w:szCs w:val="24"/>
              </w:rPr>
            </w:pPr>
          </w:p>
        </w:tc>
      </w:tr>
    </w:tbl>
    <w:p w:rsidR="001C42AC" w:rsidRDefault="001C42AC" w:rsidP="001C42AC">
      <w:pPr>
        <w:spacing w:after="0" w:line="360" w:lineRule="auto"/>
        <w:jc w:val="center"/>
        <w:rPr>
          <w:rFonts w:ascii="Times New Roman" w:hAnsi="Times New Roman" w:cs="Times New Roman"/>
          <w:sz w:val="28"/>
          <w:szCs w:val="28"/>
        </w:rPr>
      </w:pPr>
    </w:p>
    <w:p w:rsidR="00F50639" w:rsidRDefault="00F50639" w:rsidP="001C42AC">
      <w:pPr>
        <w:spacing w:after="0" w:line="360" w:lineRule="auto"/>
        <w:jc w:val="center"/>
        <w:rPr>
          <w:rFonts w:ascii="Times New Roman" w:hAnsi="Times New Roman" w:cs="Times New Roman"/>
          <w:sz w:val="28"/>
          <w:szCs w:val="28"/>
        </w:rPr>
      </w:pP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9"/>
        <w:gridCol w:w="4665"/>
      </w:tblGrid>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FD3AAEC" wp14:editId="26510377">
                  <wp:extent cx="2636161" cy="1915610"/>
                  <wp:effectExtent l="0" t="0" r="0" b="889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7140" cy="193812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1285B821" wp14:editId="2EF5919F">
                  <wp:extent cx="2578260" cy="1875099"/>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07491" cy="1896358"/>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ё)</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ж)</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1FC3E57C" wp14:editId="39478BE1">
                  <wp:extent cx="2841041" cy="1927184"/>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5336" cy="195723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4FE0CE5" wp14:editId="01418C81">
                  <wp:extent cx="2585021" cy="1903192"/>
                  <wp:effectExtent l="0" t="0" r="6350" b="190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2584" cy="1923485"/>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з)</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и)</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40E3FC3C" wp14:editId="055064FD">
                  <wp:extent cx="2563477" cy="1724628"/>
                  <wp:effectExtent l="0" t="0" r="8890" b="952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0003" cy="1735746"/>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8A5F1D6" wp14:editId="713B8AC9">
                  <wp:extent cx="2634338" cy="2033652"/>
                  <wp:effectExtent l="0" t="0" r="0" b="508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47742" cy="2044000"/>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й)</w:t>
            </w:r>
          </w:p>
        </w:tc>
        <w:tc>
          <w:tcPr>
            <w:tcW w:w="4672" w:type="dxa"/>
          </w:tcPr>
          <w:p w:rsidR="00F50639" w:rsidRDefault="00F50639" w:rsidP="001C42AC">
            <w:pPr>
              <w:spacing w:line="360" w:lineRule="auto"/>
              <w:jc w:val="center"/>
              <w:rPr>
                <w:rFonts w:ascii="Times New Roman" w:hAnsi="Times New Roman" w:cs="Times New Roman"/>
                <w:sz w:val="28"/>
                <w:szCs w:val="28"/>
              </w:rPr>
            </w:pPr>
            <w:r>
              <w:rPr>
                <w:rFonts w:ascii="Times New Roman" w:hAnsi="Times New Roman" w:cs="Times New Roman"/>
                <w:sz w:val="28"/>
                <w:szCs w:val="28"/>
              </w:rPr>
              <w:t>к)</w:t>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02CCFFA8" wp14:editId="0D788BE7">
                  <wp:extent cx="2627453" cy="1986045"/>
                  <wp:effectExtent l="0" t="0" r="1905"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3652" cy="2005848"/>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140EC26" wp14:editId="22B02F98">
                  <wp:extent cx="2826272" cy="200717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45764" cy="2021013"/>
                          </a:xfrm>
                          <a:prstGeom prst="rect">
                            <a:avLst/>
                          </a:prstGeom>
                        </pic:spPr>
                      </pic:pic>
                    </a:graphicData>
                  </a:graphic>
                </wp:inline>
              </w:drawing>
            </w:r>
          </w:p>
        </w:tc>
      </w:tr>
      <w:tr w:rsidR="00F50639" w:rsidTr="00F50639">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1E5F8BC" wp14:editId="4E8421F5">
                  <wp:extent cx="2569580" cy="1815544"/>
                  <wp:effectExtent l="0" t="0" r="254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3956" cy="1825701"/>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95A24A0" wp14:editId="523BE617">
                  <wp:extent cx="2556197" cy="1806088"/>
                  <wp:effectExtent l="0" t="0" r="0" b="381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69298" cy="1815344"/>
                          </a:xfrm>
                          <a:prstGeom prst="rect">
                            <a:avLst/>
                          </a:prstGeom>
                        </pic:spPr>
                      </pic:pic>
                    </a:graphicData>
                  </a:graphic>
                </wp:inline>
              </w:drawing>
            </w:r>
          </w:p>
        </w:tc>
      </w:tr>
      <w:tr w:rsidR="00F50639" w:rsidTr="00F50639">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м)</w:t>
            </w:r>
          </w:p>
        </w:tc>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н)</w:t>
            </w:r>
          </w:p>
        </w:tc>
      </w:tr>
      <w:tr w:rsidR="00F50639" w:rsidTr="00F50639">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r w:rsidRPr="00843411">
              <w:rPr>
                <w:rFonts w:ascii="Times New Roman" w:hAnsi="Times New Roman" w:cs="Times New Roman"/>
                <w:noProof/>
                <w:sz w:val="28"/>
                <w:szCs w:val="28"/>
                <w:lang w:eastAsia="ru-RU"/>
              </w:rPr>
              <w:lastRenderedPageBreak/>
              <w:drawing>
                <wp:inline distT="0" distB="0" distL="0" distR="0" wp14:anchorId="15383628" wp14:editId="2882642A">
                  <wp:extent cx="2806954" cy="1956121"/>
                  <wp:effectExtent l="0" t="0" r="0" b="635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6182" cy="1962552"/>
                          </a:xfrm>
                          <a:prstGeom prst="rect">
                            <a:avLst/>
                          </a:prstGeom>
                        </pic:spPr>
                      </pic:pic>
                    </a:graphicData>
                  </a:graphic>
                </wp:inline>
              </w:drawing>
            </w:r>
          </w:p>
        </w:tc>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p>
        </w:tc>
      </w:tr>
      <w:tr w:rsidR="00F50639" w:rsidTr="00F50639">
        <w:tc>
          <w:tcPr>
            <w:tcW w:w="4672" w:type="dxa"/>
          </w:tcPr>
          <w:p w:rsidR="00F50639" w:rsidRPr="00843411" w:rsidRDefault="00F50639" w:rsidP="001C42AC">
            <w:pPr>
              <w:spacing w:line="360"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о)</w:t>
            </w:r>
          </w:p>
        </w:tc>
        <w:tc>
          <w:tcPr>
            <w:tcW w:w="4672" w:type="dxa"/>
          </w:tcPr>
          <w:p w:rsidR="00F50639" w:rsidRDefault="00F50639" w:rsidP="001C42AC">
            <w:pPr>
              <w:spacing w:line="360" w:lineRule="auto"/>
              <w:jc w:val="center"/>
              <w:rPr>
                <w:rFonts w:ascii="Times New Roman" w:hAnsi="Times New Roman" w:cs="Times New Roman"/>
                <w:noProof/>
                <w:sz w:val="28"/>
                <w:szCs w:val="28"/>
                <w:lang w:eastAsia="ru-RU"/>
              </w:rPr>
            </w:pPr>
          </w:p>
        </w:tc>
      </w:tr>
    </w:tbl>
    <w:p w:rsidR="000437A4" w:rsidRPr="00843411" w:rsidRDefault="000437A4" w:rsidP="009C7D5A">
      <w:pPr>
        <w:spacing w:after="0" w:line="360" w:lineRule="auto"/>
        <w:ind w:firstLine="709"/>
        <w:jc w:val="center"/>
        <w:rPr>
          <w:rFonts w:ascii="Times New Roman" w:hAnsi="Times New Roman" w:cs="Times New Roman"/>
          <w:sz w:val="28"/>
          <w:szCs w:val="28"/>
        </w:rPr>
      </w:pPr>
    </w:p>
    <w:p w:rsidR="001B64DF" w:rsidRPr="00843411" w:rsidRDefault="00F50639" w:rsidP="009C7D5A">
      <w:pPr>
        <w:spacing w:after="0" w:line="360" w:lineRule="auto"/>
        <w:ind w:firstLine="709"/>
        <w:jc w:val="center"/>
        <w:rPr>
          <w:rFonts w:ascii="Times New Roman" w:hAnsi="Times New Roman" w:cs="Times New Roman"/>
          <w:sz w:val="28"/>
          <w:szCs w:val="28"/>
        </w:rPr>
      </w:pPr>
      <w:r w:rsidRPr="00F50639">
        <w:rPr>
          <w:rFonts w:ascii="Times New Roman" w:hAnsi="Times New Roman" w:cs="Times New Roman"/>
          <w:sz w:val="24"/>
          <w:szCs w:val="28"/>
        </w:rPr>
        <w:t>Рисунок 3.1</w:t>
      </w:r>
      <w:r w:rsidR="0029208E">
        <w:rPr>
          <w:rFonts w:ascii="Times New Roman" w:hAnsi="Times New Roman" w:cs="Times New Roman"/>
          <w:sz w:val="24"/>
          <w:szCs w:val="28"/>
        </w:rPr>
        <w:t>2</w:t>
      </w:r>
      <w:r w:rsidRPr="00F50639">
        <w:rPr>
          <w:rFonts w:ascii="Times New Roman" w:hAnsi="Times New Roman" w:cs="Times New Roman"/>
          <w:sz w:val="24"/>
          <w:szCs w:val="28"/>
        </w:rPr>
        <w:t xml:space="preserve"> – Графическое построение деревьев в случайном лесу</w:t>
      </w:r>
    </w:p>
    <w:p w:rsidR="001B64DF" w:rsidRDefault="001B64DF"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Модель построила 40 деревьев решений (рис 3.1</w:t>
      </w:r>
      <w:r w:rsidR="0029208E">
        <w:rPr>
          <w:rFonts w:ascii="Times New Roman" w:hAnsi="Times New Roman" w:cs="Times New Roman"/>
          <w:sz w:val="28"/>
          <w:szCs w:val="28"/>
        </w:rPr>
        <w:t>2</w:t>
      </w:r>
      <w:r w:rsidRPr="00843411">
        <w:rPr>
          <w:rFonts w:ascii="Times New Roman" w:hAnsi="Times New Roman" w:cs="Times New Roman"/>
          <w:sz w:val="28"/>
          <w:szCs w:val="28"/>
        </w:rPr>
        <w:t xml:space="preserve">), рассмотрим часть из них. Модель выбирает признак и ищет значение по которому данные можно отнести либо к классу который не пригодный для выращивания, либо классу который пригоден. Выбор класса происходит с определенной вероятностью которая отображена в </w:t>
      </w:r>
      <w:r w:rsidRPr="00843411">
        <w:rPr>
          <w:rFonts w:ascii="Times New Roman" w:hAnsi="Times New Roman" w:cs="Times New Roman"/>
          <w:sz w:val="28"/>
          <w:szCs w:val="28"/>
          <w:lang w:val="en-US"/>
        </w:rPr>
        <w:t>gini</w:t>
      </w:r>
      <w:r w:rsidRPr="00843411">
        <w:rPr>
          <w:rFonts w:ascii="Times New Roman" w:hAnsi="Times New Roman" w:cs="Times New Roman"/>
          <w:sz w:val="28"/>
          <w:szCs w:val="28"/>
        </w:rPr>
        <w:t>. При постройке леса, каждому дереву дается случайный набор данных, по которому дерево и выбирает как распределить данные по классам.</w:t>
      </w:r>
    </w:p>
    <w:p w:rsidR="009C7D5A" w:rsidRPr="00843411" w:rsidRDefault="009C7D5A" w:rsidP="004F1DEC">
      <w:pPr>
        <w:spacing w:after="0" w:line="360" w:lineRule="auto"/>
        <w:ind w:firstLine="709"/>
        <w:jc w:val="both"/>
        <w:rPr>
          <w:rFonts w:ascii="Times New Roman" w:hAnsi="Times New Roman" w:cs="Times New Roman"/>
          <w:sz w:val="28"/>
          <w:szCs w:val="28"/>
        </w:rPr>
      </w:pPr>
    </w:p>
    <w:p w:rsidR="00E10232" w:rsidRPr="009C7D5A" w:rsidRDefault="007C2C0B" w:rsidP="009C7D5A">
      <w:pPr>
        <w:pStyle w:val="1"/>
        <w:spacing w:before="0" w:beforeAutospacing="0" w:after="0" w:afterAutospacing="0" w:line="360" w:lineRule="auto"/>
        <w:ind w:firstLine="709"/>
        <w:jc w:val="center"/>
        <w:rPr>
          <w:sz w:val="28"/>
          <w:szCs w:val="28"/>
        </w:rPr>
      </w:pPr>
      <w:bookmarkStart w:id="216" w:name="_Toc137041518"/>
      <w:bookmarkStart w:id="217" w:name="_Toc137204800"/>
      <w:r w:rsidRPr="00843411">
        <w:rPr>
          <w:sz w:val="28"/>
          <w:szCs w:val="28"/>
        </w:rPr>
        <w:t>3.</w:t>
      </w:r>
      <w:r w:rsidR="005E57E1" w:rsidRPr="00843411">
        <w:rPr>
          <w:sz w:val="28"/>
          <w:szCs w:val="28"/>
        </w:rPr>
        <w:t>2</w:t>
      </w:r>
      <w:r w:rsidR="004F359E">
        <w:rPr>
          <w:sz w:val="28"/>
          <w:szCs w:val="28"/>
        </w:rPr>
        <w:t>.</w:t>
      </w:r>
      <w:r w:rsidRPr="00843411">
        <w:rPr>
          <w:sz w:val="28"/>
          <w:szCs w:val="28"/>
        </w:rPr>
        <w:t xml:space="preserve"> Оценка качества модели</w:t>
      </w:r>
      <w:bookmarkEnd w:id="216"/>
      <w:bookmarkEnd w:id="217"/>
    </w:p>
    <w:p w:rsidR="007C2C0B" w:rsidRPr="00843411" w:rsidRDefault="00E10232"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Оценка качества обучения по методу к</w:t>
      </w:r>
      <w:r w:rsidR="00C00AE4" w:rsidRPr="00843411">
        <w:rPr>
          <w:rFonts w:ascii="Times New Roman" w:hAnsi="Times New Roman" w:cs="Times New Roman"/>
          <w:b/>
          <w:sz w:val="28"/>
          <w:szCs w:val="28"/>
        </w:rPr>
        <w:t>росс-</w:t>
      </w:r>
      <w:proofErr w:type="spellStart"/>
      <w:r w:rsidR="007C2C0B" w:rsidRPr="00843411">
        <w:rPr>
          <w:rFonts w:ascii="Times New Roman" w:hAnsi="Times New Roman" w:cs="Times New Roman"/>
          <w:b/>
          <w:sz w:val="28"/>
          <w:szCs w:val="28"/>
        </w:rPr>
        <w:t>валидаци</w:t>
      </w:r>
      <w:r w:rsidRPr="00843411">
        <w:rPr>
          <w:rFonts w:ascii="Times New Roman" w:hAnsi="Times New Roman" w:cs="Times New Roman"/>
          <w:b/>
          <w:sz w:val="28"/>
          <w:szCs w:val="28"/>
        </w:rPr>
        <w:t>и</w:t>
      </w:r>
      <w:proofErr w:type="spellEnd"/>
    </w:p>
    <w:p w:rsidR="007935A8" w:rsidRPr="003F2B9E" w:rsidRDefault="009B7966" w:rsidP="004F1DEC">
      <w:pPr>
        <w:spacing w:after="0" w:line="360" w:lineRule="auto"/>
        <w:ind w:firstLine="709"/>
        <w:jc w:val="both"/>
        <w:rPr>
          <w:rFonts w:ascii="Times New Roman" w:hAnsi="Times New Roman" w:cs="Times New Roman"/>
          <w:sz w:val="28"/>
          <w:szCs w:val="28"/>
          <w:rPrChange w:id="218" w:author="root" w:date="2023-06-09T12:05:00Z">
            <w:rPr>
              <w:rFonts w:ascii="Times New Roman" w:hAnsi="Times New Roman" w:cs="Times New Roman"/>
              <w:sz w:val="28"/>
              <w:szCs w:val="28"/>
              <w:lang w:val="en-US"/>
            </w:rPr>
          </w:rPrChange>
        </w:rPr>
      </w:pPr>
      <w:r w:rsidRPr="00843411">
        <w:rPr>
          <w:rFonts w:ascii="Times New Roman" w:hAnsi="Times New Roman" w:cs="Times New Roman"/>
          <w:sz w:val="28"/>
          <w:szCs w:val="28"/>
        </w:rPr>
        <w:t xml:space="preserve">Тестирование модели на тех же данных на которых она обучена это ошибка, так как модель будет проверять метки, которая она только что увидела и будет иметь идеальную оценку. Такая ситуация называется переобучением, чтобы этого избежать, при проведения проверки используют тестовые данные </w:t>
      </w:r>
      <w:r w:rsidRPr="00843411">
        <w:rPr>
          <w:rFonts w:ascii="Times New Roman" w:hAnsi="Times New Roman" w:cs="Times New Roman"/>
          <w:sz w:val="28"/>
          <w:szCs w:val="28"/>
          <w:lang w:val="en-US"/>
        </w:rPr>
        <w:t>X</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test</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y</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test</w:t>
      </w:r>
    </w:p>
    <w:p w:rsidR="0029208E" w:rsidRDefault="0029208E" w:rsidP="004F1DEC">
      <w:pPr>
        <w:spacing w:after="0" w:line="360" w:lineRule="auto"/>
        <w:ind w:firstLine="709"/>
        <w:jc w:val="both"/>
        <w:rPr>
          <w:rFonts w:ascii="Times New Roman" w:hAnsi="Times New Roman" w:cs="Times New Roman"/>
          <w:sz w:val="28"/>
          <w:szCs w:val="28"/>
        </w:rPr>
      </w:pPr>
      <w:r w:rsidRPr="0029208E">
        <w:rPr>
          <w:rFonts w:ascii="Times New Roman" w:hAnsi="Times New Roman" w:cs="Times New Roman"/>
          <w:noProof/>
          <w:sz w:val="28"/>
          <w:szCs w:val="28"/>
          <w:lang w:eastAsia="ru-RU"/>
        </w:rPr>
        <w:drawing>
          <wp:inline distT="0" distB="0" distL="0" distR="0" wp14:anchorId="1604ACEB" wp14:editId="039996E9">
            <wp:extent cx="5939790" cy="871220"/>
            <wp:effectExtent l="0" t="0" r="3810" b="508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871220"/>
                    </a:xfrm>
                    <a:prstGeom prst="rect">
                      <a:avLst/>
                    </a:prstGeom>
                  </pic:spPr>
                </pic:pic>
              </a:graphicData>
            </a:graphic>
          </wp:inline>
        </w:drawing>
      </w:r>
    </w:p>
    <w:p w:rsidR="0029208E" w:rsidRPr="0029208E" w:rsidRDefault="0029208E" w:rsidP="0029208E">
      <w:pPr>
        <w:spacing w:after="0" w:line="360" w:lineRule="auto"/>
        <w:ind w:firstLine="709"/>
        <w:jc w:val="center"/>
        <w:rPr>
          <w:rFonts w:ascii="Times New Roman" w:hAnsi="Times New Roman" w:cs="Times New Roman"/>
          <w:sz w:val="28"/>
          <w:szCs w:val="28"/>
        </w:rPr>
      </w:pPr>
      <w:r w:rsidRPr="0029208E">
        <w:rPr>
          <w:rFonts w:ascii="Times New Roman" w:hAnsi="Times New Roman" w:cs="Times New Roman"/>
          <w:sz w:val="24"/>
          <w:szCs w:val="28"/>
        </w:rPr>
        <w:t>Рисунок 3.13 – Выполнение кросс-</w:t>
      </w:r>
      <w:proofErr w:type="spellStart"/>
      <w:r w:rsidRPr="0029208E">
        <w:rPr>
          <w:rFonts w:ascii="Times New Roman" w:hAnsi="Times New Roman" w:cs="Times New Roman"/>
          <w:sz w:val="24"/>
          <w:szCs w:val="28"/>
        </w:rPr>
        <w:t>валидации</w:t>
      </w:r>
      <w:proofErr w:type="spellEnd"/>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lastRenderedPageBreak/>
        <w:t xml:space="preserve">Оптимизировать качества модели стоит на </w:t>
      </w:r>
      <w:proofErr w:type="spellStart"/>
      <w:r w:rsidRPr="002B5728">
        <w:rPr>
          <w:rFonts w:ascii="Times New Roman" w:hAnsi="Times New Roman" w:cs="Times New Roman"/>
          <w:sz w:val="28"/>
          <w:szCs w:val="28"/>
        </w:rPr>
        <w:t>валидационном</w:t>
      </w:r>
      <w:proofErr w:type="spellEnd"/>
      <w:r w:rsidRPr="002B5728">
        <w:rPr>
          <w:rFonts w:ascii="Times New Roman" w:hAnsi="Times New Roman" w:cs="Times New Roman"/>
          <w:sz w:val="28"/>
          <w:szCs w:val="28"/>
        </w:rPr>
        <w:t xml:space="preserve"> множестве, а окончательное сравнение моделей проводить на тестовом множестве. Если оптимизировать качества моделей и проводить их сравнение на одном и том же множестве, то можно неявно заложить в модели информацию о тестовом множестве и получить результаты хуже ожидаемых на новых данных.</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Решением этой проблемы является перекрестная проверка (кросс-</w:t>
      </w:r>
      <w:proofErr w:type="spellStart"/>
      <w:r w:rsidRPr="002B5728">
        <w:rPr>
          <w:rFonts w:ascii="Times New Roman" w:hAnsi="Times New Roman" w:cs="Times New Roman"/>
          <w:sz w:val="28"/>
          <w:szCs w:val="28"/>
        </w:rPr>
        <w:t>валидация</w:t>
      </w:r>
      <w:proofErr w:type="spellEnd"/>
      <w:r w:rsidRPr="002B5728">
        <w:rPr>
          <w:rFonts w:ascii="Times New Roman" w:hAnsi="Times New Roman" w:cs="Times New Roman"/>
          <w:sz w:val="28"/>
          <w:szCs w:val="28"/>
        </w:rPr>
        <w:t>)</w:t>
      </w:r>
      <w:r w:rsidR="002116B8">
        <w:rPr>
          <w:rFonts w:ascii="Times New Roman" w:hAnsi="Times New Roman" w:cs="Times New Roman"/>
          <w:sz w:val="28"/>
          <w:szCs w:val="28"/>
        </w:rPr>
        <w:t xml:space="preserve"> </w:t>
      </w:r>
      <w:r w:rsidR="002116B8" w:rsidRPr="002B5728">
        <w:rPr>
          <w:rFonts w:ascii="Times New Roman" w:hAnsi="Times New Roman" w:cs="Times New Roman"/>
          <w:sz w:val="28"/>
          <w:szCs w:val="28"/>
        </w:rPr>
        <w:t>(рис 3.1</w:t>
      </w:r>
      <w:r w:rsidR="002116B8">
        <w:rPr>
          <w:rFonts w:ascii="Times New Roman" w:hAnsi="Times New Roman" w:cs="Times New Roman"/>
          <w:sz w:val="28"/>
          <w:szCs w:val="28"/>
        </w:rPr>
        <w:t>3</w:t>
      </w:r>
      <w:r w:rsidR="002116B8" w:rsidRPr="002B5728">
        <w:rPr>
          <w:rFonts w:ascii="Times New Roman" w:hAnsi="Times New Roman" w:cs="Times New Roman"/>
          <w:sz w:val="28"/>
          <w:szCs w:val="28"/>
        </w:rPr>
        <w:t>)</w:t>
      </w:r>
      <w:r w:rsidRPr="002B5728">
        <w:rPr>
          <w:rFonts w:ascii="Times New Roman" w:hAnsi="Times New Roman" w:cs="Times New Roman"/>
          <w:sz w:val="28"/>
          <w:szCs w:val="28"/>
        </w:rPr>
        <w:t>. Набор тестов по-прежнему должен храниться для окончательной оценки, но набор для проверки больше не нужен при выполнении резюме.</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Метод k-</w:t>
      </w:r>
      <w:proofErr w:type="spellStart"/>
      <w:r w:rsidRPr="002B5728">
        <w:rPr>
          <w:rFonts w:ascii="Times New Roman" w:hAnsi="Times New Roman" w:cs="Times New Roman"/>
          <w:sz w:val="28"/>
          <w:szCs w:val="28"/>
        </w:rPr>
        <w:t>Fold</w:t>
      </w:r>
      <w:proofErr w:type="spellEnd"/>
      <w:r w:rsidRPr="002B5728">
        <w:rPr>
          <w:rFonts w:ascii="Times New Roman" w:hAnsi="Times New Roman" w:cs="Times New Roman"/>
          <w:sz w:val="28"/>
          <w:szCs w:val="28"/>
        </w:rPr>
        <w:t xml:space="preserve"> чаще всего используют, когда проводят кросс-</w:t>
      </w:r>
      <w:proofErr w:type="spellStart"/>
      <w:r w:rsidRPr="002B5728">
        <w:rPr>
          <w:rFonts w:ascii="Times New Roman" w:hAnsi="Times New Roman" w:cs="Times New Roman"/>
          <w:sz w:val="28"/>
          <w:szCs w:val="28"/>
        </w:rPr>
        <w:t>валидацию</w:t>
      </w:r>
      <w:proofErr w:type="spellEnd"/>
      <w:r w:rsidRPr="002B5728">
        <w:rPr>
          <w:rFonts w:ascii="Times New Roman" w:hAnsi="Times New Roman" w:cs="Times New Roman"/>
          <w:sz w:val="28"/>
          <w:szCs w:val="28"/>
        </w:rPr>
        <w:t>. Он представляет из себя следующий алгоритм:</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1. Фиксируется некоторое целое число k</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2. </w:t>
      </w:r>
      <w:proofErr w:type="spellStart"/>
      <w:r w:rsidRPr="002B5728">
        <w:rPr>
          <w:rFonts w:ascii="Times New Roman" w:hAnsi="Times New Roman" w:cs="Times New Roman"/>
          <w:sz w:val="28"/>
          <w:szCs w:val="28"/>
        </w:rPr>
        <w:t>Датасет</w:t>
      </w:r>
      <w:proofErr w:type="spellEnd"/>
      <w:r w:rsidRPr="002B5728">
        <w:rPr>
          <w:rFonts w:ascii="Times New Roman" w:hAnsi="Times New Roman" w:cs="Times New Roman"/>
          <w:sz w:val="28"/>
          <w:szCs w:val="28"/>
        </w:rPr>
        <w:t xml:space="preserve"> разбивается на k одинак</w:t>
      </w:r>
      <w:r w:rsidR="002116B8">
        <w:rPr>
          <w:rFonts w:ascii="Times New Roman" w:hAnsi="Times New Roman" w:cs="Times New Roman"/>
          <w:sz w:val="28"/>
          <w:szCs w:val="28"/>
        </w:rPr>
        <w:t>овых частей, эти части называют</w:t>
      </w:r>
      <w:r w:rsidRPr="002B5728">
        <w:rPr>
          <w:rFonts w:ascii="Times New Roman" w:hAnsi="Times New Roman" w:cs="Times New Roman"/>
          <w:sz w:val="28"/>
          <w:szCs w:val="28"/>
        </w:rPr>
        <w:t xml:space="preserve">ся </w:t>
      </w:r>
      <w:proofErr w:type="spellStart"/>
      <w:r w:rsidRPr="002B5728">
        <w:rPr>
          <w:rFonts w:ascii="Times New Roman" w:hAnsi="Times New Roman" w:cs="Times New Roman"/>
          <w:sz w:val="28"/>
          <w:szCs w:val="28"/>
        </w:rPr>
        <w:t>фолдами</w:t>
      </w:r>
      <w:proofErr w:type="spellEnd"/>
      <w:r w:rsidRPr="002B5728">
        <w:rPr>
          <w:rFonts w:ascii="Times New Roman" w:hAnsi="Times New Roman" w:cs="Times New Roman"/>
          <w:sz w:val="28"/>
          <w:szCs w:val="28"/>
        </w:rPr>
        <w:t>.</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 xml:space="preserve">3. Далее происходит k итераций, во время каждой из которых один </w:t>
      </w:r>
      <w:proofErr w:type="spellStart"/>
      <w:r w:rsidRPr="002B5728">
        <w:rPr>
          <w:rFonts w:ascii="Times New Roman" w:hAnsi="Times New Roman" w:cs="Times New Roman"/>
          <w:sz w:val="28"/>
          <w:szCs w:val="28"/>
        </w:rPr>
        <w:t>фолд</w:t>
      </w:r>
      <w:proofErr w:type="spellEnd"/>
      <w:r w:rsidRPr="002B5728">
        <w:rPr>
          <w:rFonts w:ascii="Times New Roman" w:hAnsi="Times New Roman" w:cs="Times New Roman"/>
          <w:sz w:val="28"/>
          <w:szCs w:val="28"/>
        </w:rPr>
        <w:t xml:space="preserve"> выступает в роли тестового множества, а объединение остальных — в роли тренировочного. Модель учится на k−</w:t>
      </w:r>
      <w:r w:rsidR="002116B8">
        <w:rPr>
          <w:rFonts w:ascii="Times New Roman" w:hAnsi="Times New Roman" w:cs="Times New Roman"/>
          <w:sz w:val="28"/>
          <w:szCs w:val="28"/>
        </w:rPr>
        <w:t xml:space="preserve">1 </w:t>
      </w:r>
      <w:proofErr w:type="spellStart"/>
      <w:r w:rsidR="002116B8">
        <w:rPr>
          <w:rFonts w:ascii="Times New Roman" w:hAnsi="Times New Roman" w:cs="Times New Roman"/>
          <w:sz w:val="28"/>
          <w:szCs w:val="28"/>
        </w:rPr>
        <w:t>фолде</w:t>
      </w:r>
      <w:proofErr w:type="spellEnd"/>
      <w:r w:rsidR="002116B8">
        <w:rPr>
          <w:rFonts w:ascii="Times New Roman" w:hAnsi="Times New Roman" w:cs="Times New Roman"/>
          <w:sz w:val="28"/>
          <w:szCs w:val="28"/>
        </w:rPr>
        <w:t xml:space="preserve"> и тестируется на остав</w:t>
      </w:r>
      <w:r w:rsidRPr="002B5728">
        <w:rPr>
          <w:rFonts w:ascii="Times New Roman" w:hAnsi="Times New Roman" w:cs="Times New Roman"/>
          <w:sz w:val="28"/>
          <w:szCs w:val="28"/>
        </w:rPr>
        <w:t>шемся.</w:t>
      </w:r>
    </w:p>
    <w:p w:rsidR="002B5728" w:rsidRPr="002B5728" w:rsidRDefault="002B5728" w:rsidP="002B5728">
      <w:pPr>
        <w:spacing w:after="0" w:line="360" w:lineRule="auto"/>
        <w:ind w:firstLine="709"/>
        <w:jc w:val="both"/>
        <w:rPr>
          <w:rFonts w:ascii="Times New Roman" w:hAnsi="Times New Roman" w:cs="Times New Roman"/>
          <w:sz w:val="28"/>
          <w:szCs w:val="28"/>
        </w:rPr>
      </w:pPr>
      <w:r w:rsidRPr="002B5728">
        <w:rPr>
          <w:rFonts w:ascii="Times New Roman" w:hAnsi="Times New Roman" w:cs="Times New Roman"/>
          <w:sz w:val="28"/>
          <w:szCs w:val="28"/>
        </w:rPr>
        <w:t>4. Финальный с</w:t>
      </w:r>
      <w:r w:rsidR="002116B8">
        <w:rPr>
          <w:rFonts w:ascii="Times New Roman" w:hAnsi="Times New Roman" w:cs="Times New Roman"/>
          <w:sz w:val="28"/>
          <w:szCs w:val="28"/>
        </w:rPr>
        <w:t>кор модели получается усреднени</w:t>
      </w:r>
      <w:r w:rsidRPr="002B5728">
        <w:rPr>
          <w:rFonts w:ascii="Times New Roman" w:hAnsi="Times New Roman" w:cs="Times New Roman"/>
          <w:sz w:val="28"/>
          <w:szCs w:val="28"/>
        </w:rPr>
        <w:t>ем k получившихся тестовых результатов.</w:t>
      </w:r>
    </w:p>
    <w:p w:rsidR="007C2C0B" w:rsidRPr="00843411" w:rsidRDefault="00E10232" w:rsidP="002B5728">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sz w:val="28"/>
          <w:szCs w:val="28"/>
        </w:rPr>
        <w:t xml:space="preserve">Оценка качества обучения по методу </w:t>
      </w:r>
      <w:r w:rsidR="007C2C0B" w:rsidRPr="00843411">
        <w:rPr>
          <w:rFonts w:ascii="Times New Roman" w:hAnsi="Times New Roman" w:cs="Times New Roman"/>
          <w:b/>
          <w:sz w:val="28"/>
          <w:szCs w:val="28"/>
          <w:lang w:val="en-US"/>
        </w:rPr>
        <w:t>ROC</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Точность — это отношение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fp</w:t>
      </w:r>
      <w:r w:rsidRPr="00843411">
        <w:rPr>
          <w:rFonts w:ascii="Times New Roman" w:hAnsi="Times New Roman" w:cs="Times New Roman"/>
          <w:sz w:val="28"/>
          <w:szCs w:val="28"/>
        </w:rPr>
        <w:t xml:space="preserve">), где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количество истинных срабатываний, а </w:t>
      </w:r>
      <w:r w:rsidRPr="00843411">
        <w:rPr>
          <w:rFonts w:ascii="Times New Roman" w:hAnsi="Times New Roman" w:cs="Times New Roman"/>
          <w:sz w:val="28"/>
          <w:szCs w:val="28"/>
          <w:lang w:val="en-US"/>
        </w:rPr>
        <w:t>fp</w:t>
      </w:r>
      <w:r w:rsidRPr="00843411">
        <w:rPr>
          <w:rFonts w:ascii="Times New Roman" w:hAnsi="Times New Roman" w:cs="Times New Roman"/>
          <w:sz w:val="28"/>
          <w:szCs w:val="28"/>
        </w:rPr>
        <w:t xml:space="preserve"> — количество ложных срабатываний. Точность — это интуитивно способность классификатора не маркировать отрицательный образец как положительный</w:t>
      </w:r>
      <w:r w:rsidR="00F125AB" w:rsidRPr="00843411">
        <w:rPr>
          <w:rFonts w:ascii="Times New Roman" w:hAnsi="Times New Roman" w:cs="Times New Roman"/>
          <w:sz w:val="28"/>
          <w:szCs w:val="28"/>
        </w:rPr>
        <w:t xml:space="preserve">. </w:t>
      </w:r>
      <w:r w:rsidRPr="00843411">
        <w:rPr>
          <w:rFonts w:ascii="Times New Roman" w:hAnsi="Times New Roman" w:cs="Times New Roman"/>
          <w:sz w:val="28"/>
          <w:szCs w:val="28"/>
        </w:rPr>
        <w:t>Лучшее значение рав</w:t>
      </w:r>
      <w:r w:rsidR="00F125AB" w:rsidRPr="00843411">
        <w:rPr>
          <w:rFonts w:ascii="Times New Roman" w:hAnsi="Times New Roman" w:cs="Times New Roman"/>
          <w:sz w:val="28"/>
          <w:szCs w:val="28"/>
        </w:rPr>
        <w:t>но 1, а худшее значение равно 0 (рис 3.1</w:t>
      </w:r>
      <w:r w:rsidR="002116B8">
        <w:rPr>
          <w:rFonts w:ascii="Times New Roman" w:hAnsi="Times New Roman" w:cs="Times New Roman"/>
          <w:sz w:val="28"/>
          <w:szCs w:val="28"/>
        </w:rPr>
        <w:t>4</w:t>
      </w:r>
      <w:r w:rsidR="00F125AB" w:rsidRPr="00843411">
        <w:rPr>
          <w:rFonts w:ascii="Times New Roman" w:hAnsi="Times New Roman" w:cs="Times New Roman"/>
          <w:sz w:val="28"/>
          <w:szCs w:val="28"/>
        </w:rPr>
        <w:t>)</w:t>
      </w:r>
    </w:p>
    <w:p w:rsidR="007C2C0B" w:rsidRPr="00843411" w:rsidRDefault="007C2C0B" w:rsidP="002B5728">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B546560" wp14:editId="4FC201DE">
            <wp:extent cx="5940425" cy="1135380"/>
            <wp:effectExtent l="0" t="0" r="3175"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1135380"/>
                    </a:xfrm>
                    <a:prstGeom prst="rect">
                      <a:avLst/>
                    </a:prstGeom>
                  </pic:spPr>
                </pic:pic>
              </a:graphicData>
            </a:graphic>
          </wp:inline>
        </w:drawing>
      </w:r>
    </w:p>
    <w:p w:rsidR="001B64DF" w:rsidRPr="00843411" w:rsidRDefault="001B64DF"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Pr>
          <w:rFonts w:ascii="Times New Roman" w:hAnsi="Times New Roman" w:cs="Times New Roman"/>
          <w:sz w:val="24"/>
          <w:szCs w:val="28"/>
        </w:rPr>
        <w:t>4</w:t>
      </w:r>
      <w:r w:rsidRPr="002116B8">
        <w:rPr>
          <w:rFonts w:ascii="Times New Roman" w:hAnsi="Times New Roman" w:cs="Times New Roman"/>
          <w:sz w:val="24"/>
          <w:szCs w:val="28"/>
        </w:rPr>
        <w:t xml:space="preserve"> </w:t>
      </w:r>
      <w:r w:rsidR="00F125AB" w:rsidRPr="002116B8">
        <w:rPr>
          <w:rFonts w:ascii="Times New Roman" w:hAnsi="Times New Roman" w:cs="Times New Roman"/>
          <w:sz w:val="24"/>
          <w:szCs w:val="28"/>
        </w:rPr>
        <w:t>–</w:t>
      </w:r>
      <w:r w:rsidRPr="002116B8">
        <w:rPr>
          <w:rFonts w:ascii="Times New Roman" w:hAnsi="Times New Roman" w:cs="Times New Roman"/>
          <w:sz w:val="24"/>
          <w:szCs w:val="28"/>
        </w:rPr>
        <w:t xml:space="preserve"> </w:t>
      </w:r>
      <w:r w:rsidR="00F125AB" w:rsidRPr="002116B8">
        <w:rPr>
          <w:rFonts w:ascii="Times New Roman" w:hAnsi="Times New Roman" w:cs="Times New Roman"/>
          <w:sz w:val="24"/>
          <w:szCs w:val="28"/>
        </w:rPr>
        <w:t xml:space="preserve">Определение метрики </w:t>
      </w:r>
      <w:r w:rsidR="009B7966" w:rsidRPr="002116B8">
        <w:rPr>
          <w:rFonts w:ascii="Times New Roman" w:hAnsi="Times New Roman" w:cs="Times New Roman"/>
          <w:sz w:val="24"/>
          <w:szCs w:val="28"/>
          <w:lang w:val="en-US"/>
        </w:rPr>
        <w:t>ROC</w:t>
      </w:r>
    </w:p>
    <w:p w:rsidR="007C2C0B" w:rsidRPr="00843411" w:rsidRDefault="00E1023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b/>
          <w:sz w:val="28"/>
          <w:szCs w:val="28"/>
        </w:rPr>
        <w:lastRenderedPageBreak/>
        <w:t xml:space="preserve">Оценка качества обучения по методу </w:t>
      </w:r>
      <w:r w:rsidR="007C2C0B" w:rsidRPr="002116B8">
        <w:rPr>
          <w:rFonts w:ascii="Times New Roman" w:hAnsi="Times New Roman" w:cs="Times New Roman"/>
          <w:b/>
          <w:sz w:val="28"/>
          <w:szCs w:val="28"/>
          <w:lang w:val="en-US"/>
        </w:rPr>
        <w:t>ROLL</w:t>
      </w: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Отзыв представляет собой отношение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w:t>
      </w:r>
      <w:r w:rsidRPr="00843411">
        <w:rPr>
          <w:rFonts w:ascii="Times New Roman" w:hAnsi="Times New Roman" w:cs="Times New Roman"/>
          <w:sz w:val="28"/>
          <w:szCs w:val="28"/>
          <w:lang w:val="en-US"/>
        </w:rPr>
        <w:t>fn</w:t>
      </w:r>
      <w:r w:rsidRPr="00843411">
        <w:rPr>
          <w:rFonts w:ascii="Times New Roman" w:hAnsi="Times New Roman" w:cs="Times New Roman"/>
          <w:sz w:val="28"/>
          <w:szCs w:val="28"/>
        </w:rPr>
        <w:t xml:space="preserve">), где </w:t>
      </w:r>
      <w:r w:rsidRPr="00843411">
        <w:rPr>
          <w:rFonts w:ascii="Times New Roman" w:hAnsi="Times New Roman" w:cs="Times New Roman"/>
          <w:sz w:val="28"/>
          <w:szCs w:val="28"/>
          <w:lang w:val="en-US"/>
        </w:rPr>
        <w:t>tp</w:t>
      </w:r>
      <w:r w:rsidRPr="00843411">
        <w:rPr>
          <w:rFonts w:ascii="Times New Roman" w:hAnsi="Times New Roman" w:cs="Times New Roman"/>
          <w:sz w:val="28"/>
          <w:szCs w:val="28"/>
        </w:rPr>
        <w:t xml:space="preserve"> — количество истинных положительных результатов, а </w:t>
      </w:r>
      <w:r w:rsidRPr="00843411">
        <w:rPr>
          <w:rFonts w:ascii="Times New Roman" w:hAnsi="Times New Roman" w:cs="Times New Roman"/>
          <w:sz w:val="28"/>
          <w:szCs w:val="28"/>
          <w:lang w:val="en-US"/>
        </w:rPr>
        <w:t>fn</w:t>
      </w:r>
      <w:r w:rsidRPr="00843411">
        <w:rPr>
          <w:rFonts w:ascii="Times New Roman" w:hAnsi="Times New Roman" w:cs="Times New Roman"/>
          <w:sz w:val="28"/>
          <w:szCs w:val="28"/>
        </w:rPr>
        <w:t xml:space="preserve"> — количество ложноотрицательных результатов. Под отзывом понимается интуитивно способность классификатора нахо</w:t>
      </w:r>
      <w:r w:rsidR="00F125AB" w:rsidRPr="00843411">
        <w:rPr>
          <w:rFonts w:ascii="Times New Roman" w:hAnsi="Times New Roman" w:cs="Times New Roman"/>
          <w:sz w:val="28"/>
          <w:szCs w:val="28"/>
        </w:rPr>
        <w:t xml:space="preserve">дить все положительные образцы. </w:t>
      </w:r>
      <w:r w:rsidRPr="00843411">
        <w:rPr>
          <w:rFonts w:ascii="Times New Roman" w:hAnsi="Times New Roman" w:cs="Times New Roman"/>
          <w:sz w:val="28"/>
          <w:szCs w:val="28"/>
        </w:rPr>
        <w:t>Лучшее значение рав</w:t>
      </w:r>
      <w:r w:rsidR="00F125AB" w:rsidRPr="00843411">
        <w:rPr>
          <w:rFonts w:ascii="Times New Roman" w:hAnsi="Times New Roman" w:cs="Times New Roman"/>
          <w:sz w:val="28"/>
          <w:szCs w:val="28"/>
        </w:rPr>
        <w:t>но 1, а худшее значение равно 0 (рис. 3.1</w:t>
      </w:r>
      <w:r w:rsidR="002116B8">
        <w:rPr>
          <w:rFonts w:ascii="Times New Roman" w:hAnsi="Times New Roman" w:cs="Times New Roman"/>
          <w:sz w:val="28"/>
          <w:szCs w:val="28"/>
        </w:rPr>
        <w:t>5</w:t>
      </w:r>
      <w:r w:rsidR="00F125AB" w:rsidRPr="00843411">
        <w:rPr>
          <w:rFonts w:ascii="Times New Roman" w:hAnsi="Times New Roman" w:cs="Times New Roman"/>
          <w:sz w:val="28"/>
          <w:szCs w:val="28"/>
        </w:rPr>
        <w:t>)</w:t>
      </w:r>
    </w:p>
    <w:p w:rsidR="007C2C0B" w:rsidRPr="00843411" w:rsidRDefault="007C2C0B" w:rsidP="002B5728">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0CE945D" wp14:editId="701E9125">
            <wp:extent cx="4267198" cy="890177"/>
            <wp:effectExtent l="0" t="0" r="63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1541" cy="897341"/>
                    </a:xfrm>
                    <a:prstGeom prst="rect">
                      <a:avLst/>
                    </a:prstGeom>
                  </pic:spPr>
                </pic:pic>
              </a:graphicData>
            </a:graphic>
          </wp:inline>
        </w:drawing>
      </w:r>
    </w:p>
    <w:p w:rsidR="00F125AB" w:rsidRPr="00843411" w:rsidRDefault="00F125AB"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sidRPr="002116B8">
        <w:rPr>
          <w:rFonts w:ascii="Times New Roman" w:hAnsi="Times New Roman" w:cs="Times New Roman"/>
          <w:sz w:val="24"/>
          <w:szCs w:val="28"/>
        </w:rPr>
        <w:t>5</w:t>
      </w:r>
      <w:r w:rsidRPr="002116B8">
        <w:rPr>
          <w:rFonts w:ascii="Times New Roman" w:hAnsi="Times New Roman" w:cs="Times New Roman"/>
          <w:sz w:val="24"/>
          <w:szCs w:val="28"/>
        </w:rPr>
        <w:t xml:space="preserve"> – Определение метрики </w:t>
      </w:r>
      <w:r w:rsidRPr="002116B8">
        <w:rPr>
          <w:rFonts w:ascii="Times New Roman" w:hAnsi="Times New Roman" w:cs="Times New Roman"/>
          <w:sz w:val="24"/>
          <w:szCs w:val="28"/>
          <w:lang w:val="en-US"/>
        </w:rPr>
        <w:t>ROLL</w:t>
      </w:r>
    </w:p>
    <w:p w:rsidR="00E6413A" w:rsidRPr="008E41F0" w:rsidRDefault="007C2C0B"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Получение </w:t>
      </w:r>
      <w:proofErr w:type="spellStart"/>
      <w:r w:rsidR="00DF089C" w:rsidRPr="00843411">
        <w:rPr>
          <w:rFonts w:ascii="Times New Roman" w:hAnsi="Times New Roman" w:cs="Times New Roman"/>
          <w:b/>
          <w:sz w:val="28"/>
          <w:szCs w:val="28"/>
        </w:rPr>
        <w:t>скоринга</w:t>
      </w:r>
      <w:proofErr w:type="spellEnd"/>
      <w:r w:rsidRPr="00843411">
        <w:rPr>
          <w:rFonts w:ascii="Times New Roman" w:hAnsi="Times New Roman" w:cs="Times New Roman"/>
          <w:b/>
          <w:sz w:val="28"/>
          <w:szCs w:val="28"/>
        </w:rPr>
        <w:t xml:space="preserve"> у тестовых данных</w:t>
      </w:r>
    </w:p>
    <w:p w:rsidR="00023B34" w:rsidRPr="00843411" w:rsidRDefault="00023B3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5FB31EB8" wp14:editId="75AE506F">
            <wp:extent cx="5940425" cy="1466215"/>
            <wp:effectExtent l="0" t="0" r="3175" b="63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466215"/>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Pr>
          <w:rFonts w:ascii="Times New Roman" w:hAnsi="Times New Roman" w:cs="Times New Roman"/>
          <w:sz w:val="24"/>
          <w:szCs w:val="28"/>
        </w:rPr>
        <w:t>6</w:t>
      </w:r>
      <w:r w:rsidRPr="002116B8">
        <w:rPr>
          <w:rFonts w:ascii="Times New Roman" w:hAnsi="Times New Roman" w:cs="Times New Roman"/>
          <w:sz w:val="24"/>
          <w:szCs w:val="28"/>
        </w:rPr>
        <w:t xml:space="preserve"> – Получение </w:t>
      </w:r>
      <w:proofErr w:type="spellStart"/>
      <w:r w:rsidRPr="002116B8">
        <w:rPr>
          <w:rFonts w:ascii="Times New Roman" w:hAnsi="Times New Roman" w:cs="Times New Roman"/>
          <w:sz w:val="24"/>
          <w:szCs w:val="28"/>
        </w:rPr>
        <w:t>скоринга</w:t>
      </w:r>
      <w:proofErr w:type="spellEnd"/>
    </w:p>
    <w:p w:rsidR="00DF089C" w:rsidRPr="00843411" w:rsidRDefault="00DF089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Возьмем тестовую выборку, которую мы подготовили в (рис. 3.10) и получим по ней значение </w:t>
      </w:r>
      <w:proofErr w:type="spellStart"/>
      <w:r w:rsidRPr="00843411">
        <w:rPr>
          <w:rFonts w:ascii="Times New Roman" w:hAnsi="Times New Roman" w:cs="Times New Roman"/>
          <w:sz w:val="28"/>
          <w:szCs w:val="28"/>
        </w:rPr>
        <w:t>скоринга</w:t>
      </w:r>
      <w:proofErr w:type="spellEnd"/>
      <w:r w:rsidRPr="00843411">
        <w:rPr>
          <w:rFonts w:ascii="Times New Roman" w:hAnsi="Times New Roman" w:cs="Times New Roman"/>
          <w:sz w:val="28"/>
          <w:szCs w:val="28"/>
        </w:rPr>
        <w:t>, как видно из графика (</w:t>
      </w:r>
      <w:r w:rsidR="00081434" w:rsidRPr="00843411">
        <w:rPr>
          <w:rFonts w:ascii="Times New Roman" w:hAnsi="Times New Roman" w:cs="Times New Roman"/>
          <w:sz w:val="28"/>
          <w:szCs w:val="28"/>
        </w:rPr>
        <w:t>рис 3.1</w:t>
      </w:r>
      <w:r w:rsidR="002116B8">
        <w:rPr>
          <w:rFonts w:ascii="Times New Roman" w:hAnsi="Times New Roman" w:cs="Times New Roman"/>
          <w:sz w:val="28"/>
          <w:szCs w:val="28"/>
        </w:rPr>
        <w:t>7</w:t>
      </w:r>
      <w:r w:rsidRPr="00843411">
        <w:rPr>
          <w:rFonts w:ascii="Times New Roman" w:hAnsi="Times New Roman" w:cs="Times New Roman"/>
          <w:sz w:val="28"/>
          <w:szCs w:val="28"/>
        </w:rPr>
        <w:t>) данные распределились достаточно равномерно, как и ожидалось. Так как для обучения модели использовались участки на которых растет виноград и участки на которых он не может расти, в отношении примерно 50 на 50 (рис. 3.1</w:t>
      </w:r>
      <w:r w:rsidR="002116B8">
        <w:rPr>
          <w:rFonts w:ascii="Times New Roman" w:hAnsi="Times New Roman" w:cs="Times New Roman"/>
          <w:sz w:val="28"/>
          <w:szCs w:val="28"/>
        </w:rPr>
        <w:t>6</w:t>
      </w:r>
      <w:r w:rsidRPr="00843411">
        <w:rPr>
          <w:rFonts w:ascii="Times New Roman" w:hAnsi="Times New Roman" w:cs="Times New Roman"/>
          <w:sz w:val="28"/>
          <w:szCs w:val="28"/>
        </w:rPr>
        <w:t>).</w:t>
      </w:r>
    </w:p>
    <w:p w:rsidR="00023B34" w:rsidRPr="00843411" w:rsidRDefault="00023B34" w:rsidP="004F1DEC">
      <w:pPr>
        <w:spacing w:after="0" w:line="360" w:lineRule="auto"/>
        <w:ind w:firstLine="709"/>
        <w:jc w:val="both"/>
        <w:rPr>
          <w:rFonts w:ascii="Times New Roman" w:hAnsi="Times New Roman" w:cs="Times New Roman"/>
          <w:sz w:val="28"/>
          <w:szCs w:val="28"/>
        </w:rPr>
      </w:pPr>
    </w:p>
    <w:p w:rsidR="007C2C0B" w:rsidRPr="00843411" w:rsidRDefault="007C2C0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3B509920" wp14:editId="1E0F428F">
            <wp:extent cx="5940425" cy="4286250"/>
            <wp:effectExtent l="0" t="0" r="317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286250"/>
                    </a:xfrm>
                    <a:prstGeom prst="rect">
                      <a:avLst/>
                    </a:prstGeom>
                  </pic:spPr>
                </pic:pic>
              </a:graphicData>
            </a:graphic>
          </wp:inline>
        </w:drawing>
      </w:r>
    </w:p>
    <w:p w:rsidR="00DF089C"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w:t>
      </w:r>
      <w:r w:rsidR="002116B8" w:rsidRPr="002116B8">
        <w:rPr>
          <w:rFonts w:ascii="Times New Roman" w:hAnsi="Times New Roman" w:cs="Times New Roman"/>
          <w:sz w:val="24"/>
          <w:szCs w:val="28"/>
        </w:rPr>
        <w:t>7</w:t>
      </w:r>
      <w:r w:rsidR="00DF089C" w:rsidRPr="002116B8">
        <w:rPr>
          <w:rFonts w:ascii="Times New Roman" w:hAnsi="Times New Roman" w:cs="Times New Roman"/>
          <w:sz w:val="24"/>
          <w:szCs w:val="28"/>
        </w:rPr>
        <w:t xml:space="preserve"> – Распределение </w:t>
      </w:r>
      <w:proofErr w:type="spellStart"/>
      <w:r w:rsidR="00DF089C" w:rsidRPr="002116B8">
        <w:rPr>
          <w:rFonts w:ascii="Times New Roman" w:hAnsi="Times New Roman" w:cs="Times New Roman"/>
          <w:sz w:val="24"/>
          <w:szCs w:val="28"/>
        </w:rPr>
        <w:t>скоринг</w:t>
      </w:r>
      <w:r w:rsidR="00DC3675" w:rsidRPr="002116B8">
        <w:rPr>
          <w:rFonts w:ascii="Times New Roman" w:hAnsi="Times New Roman" w:cs="Times New Roman"/>
          <w:sz w:val="24"/>
          <w:szCs w:val="28"/>
        </w:rPr>
        <w:t>а</w:t>
      </w:r>
      <w:proofErr w:type="spellEnd"/>
      <w:r w:rsidR="00DC3675" w:rsidRPr="002116B8">
        <w:rPr>
          <w:rFonts w:ascii="Times New Roman" w:hAnsi="Times New Roman" w:cs="Times New Roman"/>
          <w:sz w:val="24"/>
          <w:szCs w:val="28"/>
        </w:rPr>
        <w:t xml:space="preserve"> у</w:t>
      </w:r>
      <w:r w:rsidR="00DF089C" w:rsidRPr="002116B8">
        <w:rPr>
          <w:rFonts w:ascii="Times New Roman" w:hAnsi="Times New Roman" w:cs="Times New Roman"/>
          <w:sz w:val="24"/>
          <w:szCs w:val="28"/>
        </w:rPr>
        <w:t xml:space="preserve"> полигонов</w:t>
      </w:r>
      <w:r w:rsidR="002A142A" w:rsidRPr="002116B8">
        <w:rPr>
          <w:rFonts w:ascii="Times New Roman" w:hAnsi="Times New Roman" w:cs="Times New Roman"/>
          <w:sz w:val="24"/>
          <w:szCs w:val="28"/>
        </w:rPr>
        <w:t xml:space="preserve">, </w:t>
      </w:r>
      <w:proofErr w:type="spellStart"/>
      <w:r w:rsidR="002A142A" w:rsidRPr="002116B8">
        <w:rPr>
          <w:rFonts w:ascii="Times New Roman" w:hAnsi="Times New Roman" w:cs="Times New Roman"/>
          <w:sz w:val="24"/>
          <w:szCs w:val="28"/>
        </w:rPr>
        <w:t>cлева</w:t>
      </w:r>
      <w:proofErr w:type="spellEnd"/>
      <w:r w:rsidR="002A142A" w:rsidRPr="002116B8">
        <w:rPr>
          <w:rFonts w:ascii="Times New Roman" w:hAnsi="Times New Roman" w:cs="Times New Roman"/>
          <w:sz w:val="24"/>
          <w:szCs w:val="28"/>
        </w:rPr>
        <w:t xml:space="preserve"> кол-во локация, снизу </w:t>
      </w:r>
      <w:proofErr w:type="spellStart"/>
      <w:r w:rsidR="002A142A" w:rsidRPr="002116B8">
        <w:rPr>
          <w:rFonts w:ascii="Times New Roman" w:hAnsi="Times New Roman" w:cs="Times New Roman"/>
          <w:sz w:val="24"/>
          <w:szCs w:val="28"/>
        </w:rPr>
        <w:t>скоринг</w:t>
      </w:r>
      <w:proofErr w:type="spellEnd"/>
    </w:p>
    <w:p w:rsidR="007C2C0B" w:rsidRPr="00843411" w:rsidRDefault="007C2C0B" w:rsidP="004F1DEC">
      <w:pPr>
        <w:spacing w:after="0" w:line="360" w:lineRule="auto"/>
        <w:ind w:firstLine="709"/>
        <w:jc w:val="both"/>
        <w:rPr>
          <w:rFonts w:ascii="Times New Roman" w:hAnsi="Times New Roman" w:cs="Times New Roman"/>
          <w:sz w:val="28"/>
          <w:szCs w:val="28"/>
        </w:rPr>
      </w:pPr>
    </w:p>
    <w:p w:rsidR="00E6413A" w:rsidRPr="008E41F0" w:rsidRDefault="007C2C0B"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Самые важные признаки</w:t>
      </w:r>
      <w:r w:rsidR="00E10232" w:rsidRPr="00843411">
        <w:rPr>
          <w:rFonts w:ascii="Times New Roman" w:hAnsi="Times New Roman" w:cs="Times New Roman"/>
          <w:b/>
          <w:sz w:val="28"/>
          <w:szCs w:val="28"/>
        </w:rPr>
        <w:t>,</w:t>
      </w:r>
      <w:r w:rsidRPr="00843411">
        <w:rPr>
          <w:rFonts w:ascii="Times New Roman" w:hAnsi="Times New Roman" w:cs="Times New Roman"/>
          <w:b/>
          <w:sz w:val="28"/>
          <w:szCs w:val="28"/>
        </w:rPr>
        <w:t xml:space="preserve"> по которым происходит определения</w:t>
      </w:r>
    </w:p>
    <w:p w:rsidR="00023B34" w:rsidRPr="00843411" w:rsidRDefault="00023B3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5F6AB324" wp14:editId="1B675E6C">
            <wp:extent cx="5940425" cy="703580"/>
            <wp:effectExtent l="0" t="0" r="3175" b="127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703580"/>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3.19 – Распознавание признаков</w:t>
      </w:r>
    </w:p>
    <w:p w:rsidR="002A142A" w:rsidRPr="00843411" w:rsidRDefault="002A142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При обучение модель самостоятельно определяет важность признаков на качество местности</w:t>
      </w:r>
    </w:p>
    <w:p w:rsidR="002A142A" w:rsidRPr="00843411" w:rsidRDefault="002A142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Машинное обучении </w:t>
      </w:r>
      <w:r w:rsidR="00081434" w:rsidRPr="00843411">
        <w:rPr>
          <w:rFonts w:ascii="Times New Roman" w:hAnsi="Times New Roman" w:cs="Times New Roman"/>
          <w:sz w:val="28"/>
          <w:szCs w:val="28"/>
        </w:rPr>
        <w:t xml:space="preserve">позволяет </w:t>
      </w:r>
      <w:r w:rsidRPr="00843411">
        <w:rPr>
          <w:rFonts w:ascii="Times New Roman" w:hAnsi="Times New Roman" w:cs="Times New Roman"/>
          <w:sz w:val="28"/>
          <w:szCs w:val="28"/>
        </w:rPr>
        <w:t xml:space="preserve">автоматически обнаруживать классификацию признаков из необработанных данных. </w:t>
      </w:r>
      <w:r w:rsidR="00081434" w:rsidRPr="00843411">
        <w:rPr>
          <w:rFonts w:ascii="Times New Roman" w:hAnsi="Times New Roman" w:cs="Times New Roman"/>
          <w:sz w:val="28"/>
          <w:szCs w:val="28"/>
        </w:rPr>
        <w:t xml:space="preserve">Само собой, значение признаков будет отличаться, для их вывода мы использовали код на (рис 3.19) и получили следующие распределение (рис 3.20). Модель достаточно равномерно классифицировала по признакам, но все же у нас присутствуют признаки которые не влияют на </w:t>
      </w:r>
      <w:proofErr w:type="spellStart"/>
      <w:r w:rsidR="00081434" w:rsidRPr="00843411">
        <w:rPr>
          <w:rFonts w:ascii="Times New Roman" w:hAnsi="Times New Roman" w:cs="Times New Roman"/>
          <w:sz w:val="28"/>
          <w:szCs w:val="28"/>
        </w:rPr>
        <w:t>скоринг</w:t>
      </w:r>
      <w:proofErr w:type="spellEnd"/>
    </w:p>
    <w:p w:rsidR="00023B34" w:rsidRPr="00843411" w:rsidRDefault="007C2C0B"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679E0FC0" wp14:editId="35CF33A2">
            <wp:extent cx="3014345" cy="8789075"/>
            <wp:effectExtent l="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16886" cy="8796483"/>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3.20 (а) – Распределение признаков</w:t>
      </w:r>
    </w:p>
    <w:p w:rsidR="00081434" w:rsidRPr="00843411" w:rsidRDefault="007C2C0B" w:rsidP="009C7D5A">
      <w:pPr>
        <w:spacing w:after="0" w:line="360" w:lineRule="auto"/>
        <w:ind w:firstLine="709"/>
        <w:jc w:val="center"/>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68FCA37E" wp14:editId="3F190A37">
            <wp:extent cx="5940425" cy="5064760"/>
            <wp:effectExtent l="0" t="0" r="3175" b="2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5064760"/>
                    </a:xfrm>
                    <a:prstGeom prst="rect">
                      <a:avLst/>
                    </a:prstGeom>
                  </pic:spPr>
                </pic:pic>
              </a:graphicData>
            </a:graphic>
          </wp:inline>
        </w:drawing>
      </w:r>
    </w:p>
    <w:p w:rsidR="008C593C"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3.20 (б)</w:t>
      </w:r>
    </w:p>
    <w:p w:rsidR="00D14A08" w:rsidRPr="006F6273" w:rsidRDefault="008C593C" w:rsidP="008E41F0">
      <w:pPr>
        <w:pStyle w:val="1"/>
        <w:spacing w:before="0" w:beforeAutospacing="0" w:after="0" w:afterAutospacing="0" w:line="360" w:lineRule="auto"/>
        <w:ind w:firstLine="709"/>
        <w:jc w:val="center"/>
        <w:rPr>
          <w:sz w:val="28"/>
          <w:szCs w:val="28"/>
        </w:rPr>
      </w:pPr>
      <w:bookmarkStart w:id="219" w:name="_Toc137041519"/>
      <w:bookmarkStart w:id="220" w:name="_Toc137204801"/>
      <w:r w:rsidRPr="00843411">
        <w:rPr>
          <w:sz w:val="28"/>
          <w:szCs w:val="28"/>
        </w:rPr>
        <w:t>3.</w:t>
      </w:r>
      <w:r w:rsidR="005E57E1" w:rsidRPr="00843411">
        <w:rPr>
          <w:sz w:val="28"/>
          <w:szCs w:val="28"/>
        </w:rPr>
        <w:t>3</w:t>
      </w:r>
      <w:r w:rsidR="004F359E">
        <w:rPr>
          <w:sz w:val="28"/>
          <w:szCs w:val="28"/>
        </w:rPr>
        <w:t>.</w:t>
      </w:r>
      <w:r w:rsidRPr="00843411">
        <w:rPr>
          <w:sz w:val="28"/>
          <w:szCs w:val="28"/>
        </w:rPr>
        <w:t xml:space="preserve"> Сохранение модели</w:t>
      </w:r>
      <w:bookmarkEnd w:id="219"/>
      <w:bookmarkEnd w:id="220"/>
    </w:p>
    <w:p w:rsidR="008C593C" w:rsidRPr="00843411" w:rsidRDefault="008C593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32A3007" wp14:editId="348179F9">
            <wp:extent cx="5496692" cy="1381318"/>
            <wp:effectExtent l="0" t="0" r="0" b="9525"/>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6692" cy="1381318"/>
                    </a:xfrm>
                    <a:prstGeom prst="rect">
                      <a:avLst/>
                    </a:prstGeom>
                  </pic:spPr>
                </pic:pic>
              </a:graphicData>
            </a:graphic>
          </wp:inline>
        </w:drawing>
      </w:r>
    </w:p>
    <w:p w:rsidR="00081434" w:rsidRPr="00843411" w:rsidRDefault="00081434"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3.21 – Сохранение модели</w:t>
      </w:r>
    </w:p>
    <w:p w:rsidR="008C593C" w:rsidRPr="00843411" w:rsidRDefault="008C593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Сохраняем </w:t>
      </w:r>
      <w:r w:rsidRPr="00843411">
        <w:rPr>
          <w:rFonts w:ascii="Times New Roman" w:hAnsi="Times New Roman" w:cs="Times New Roman"/>
          <w:sz w:val="28"/>
          <w:szCs w:val="28"/>
          <w:lang w:val="en-US"/>
        </w:rPr>
        <w:t>dataframe</w:t>
      </w:r>
      <w:r w:rsidRPr="00843411">
        <w:rPr>
          <w:rFonts w:ascii="Times New Roman" w:hAnsi="Times New Roman" w:cs="Times New Roman"/>
          <w:sz w:val="28"/>
          <w:szCs w:val="28"/>
        </w:rPr>
        <w:t xml:space="preserve"> в файл с </w:t>
      </w:r>
      <w:proofErr w:type="gramStart"/>
      <w:r w:rsidRPr="00843411">
        <w:rPr>
          <w:rFonts w:ascii="Times New Roman" w:hAnsi="Times New Roman" w:cs="Times New Roman"/>
          <w:sz w:val="28"/>
          <w:szCs w:val="28"/>
        </w:rPr>
        <w:t>расширением .</w:t>
      </w:r>
      <w:r w:rsidRPr="00843411">
        <w:rPr>
          <w:rFonts w:ascii="Times New Roman" w:hAnsi="Times New Roman" w:cs="Times New Roman"/>
          <w:sz w:val="28"/>
          <w:szCs w:val="28"/>
          <w:lang w:val="en-US"/>
        </w:rPr>
        <w:t>pickle</w:t>
      </w:r>
      <w:proofErr w:type="gramEnd"/>
      <w:r w:rsidRPr="00843411">
        <w:rPr>
          <w:rFonts w:ascii="Times New Roman" w:hAnsi="Times New Roman" w:cs="Times New Roman"/>
          <w:sz w:val="28"/>
          <w:szCs w:val="28"/>
        </w:rPr>
        <w:t xml:space="preserve"> по заданному пути</w:t>
      </w:r>
      <w:r w:rsidR="00AA718A" w:rsidRPr="00843411">
        <w:rPr>
          <w:rFonts w:ascii="Times New Roman" w:hAnsi="Times New Roman" w:cs="Times New Roman"/>
          <w:sz w:val="28"/>
          <w:szCs w:val="28"/>
        </w:rPr>
        <w:t xml:space="preserve"> (рис 3.21)</w:t>
      </w:r>
    </w:p>
    <w:p w:rsidR="00871C9B" w:rsidRDefault="00871C9B" w:rsidP="004F1DEC">
      <w:pPr>
        <w:spacing w:after="0" w:line="360" w:lineRule="auto"/>
        <w:ind w:firstLine="709"/>
        <w:jc w:val="both"/>
        <w:rPr>
          <w:rFonts w:ascii="Times New Roman" w:hAnsi="Times New Roman" w:cs="Times New Roman"/>
          <w:sz w:val="28"/>
          <w:szCs w:val="28"/>
        </w:rPr>
      </w:pPr>
    </w:p>
    <w:p w:rsidR="002116B8" w:rsidRPr="00843411" w:rsidRDefault="002116B8" w:rsidP="004F1DEC">
      <w:pPr>
        <w:spacing w:after="0" w:line="360" w:lineRule="auto"/>
        <w:ind w:firstLine="709"/>
        <w:jc w:val="both"/>
        <w:rPr>
          <w:rFonts w:ascii="Times New Roman" w:hAnsi="Times New Roman" w:cs="Times New Roman"/>
          <w:sz w:val="28"/>
          <w:szCs w:val="28"/>
        </w:rPr>
      </w:pPr>
    </w:p>
    <w:p w:rsidR="00871C9B" w:rsidRPr="00843411" w:rsidRDefault="00871C9B" w:rsidP="004F1DEC">
      <w:pPr>
        <w:spacing w:after="0" w:line="360" w:lineRule="auto"/>
        <w:ind w:firstLine="709"/>
        <w:jc w:val="both"/>
        <w:rPr>
          <w:rFonts w:ascii="Times New Roman" w:hAnsi="Times New Roman" w:cs="Times New Roman"/>
          <w:sz w:val="28"/>
          <w:szCs w:val="28"/>
        </w:rPr>
      </w:pPr>
    </w:p>
    <w:p w:rsidR="005E57E1" w:rsidRPr="00843411" w:rsidRDefault="004F359E" w:rsidP="004F359E">
      <w:pPr>
        <w:pStyle w:val="1"/>
        <w:spacing w:before="0" w:beforeAutospacing="0" w:after="0" w:afterAutospacing="0" w:line="360" w:lineRule="auto"/>
        <w:ind w:left="709"/>
        <w:jc w:val="center"/>
        <w:rPr>
          <w:sz w:val="28"/>
          <w:szCs w:val="28"/>
        </w:rPr>
      </w:pPr>
      <w:bookmarkStart w:id="221" w:name="_Toc137041520"/>
      <w:bookmarkStart w:id="222" w:name="_Toc137204802"/>
      <w:r>
        <w:rPr>
          <w:sz w:val="28"/>
          <w:szCs w:val="28"/>
        </w:rPr>
        <w:lastRenderedPageBreak/>
        <w:t xml:space="preserve">3.4. </w:t>
      </w:r>
      <w:r w:rsidR="005E57E1" w:rsidRPr="00843411">
        <w:rPr>
          <w:sz w:val="28"/>
          <w:szCs w:val="28"/>
        </w:rPr>
        <w:t>Вывод по главе</w:t>
      </w:r>
      <w:bookmarkEnd w:id="221"/>
      <w:bookmarkEnd w:id="222"/>
    </w:p>
    <w:p w:rsidR="00AA718A" w:rsidRPr="00843411" w:rsidRDefault="00AA718A"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Нами была разработана архитектура системы</w:t>
      </w:r>
      <w:r w:rsidR="00D44A1D" w:rsidRPr="00843411">
        <w:rPr>
          <w:rFonts w:ascii="Times New Roman" w:hAnsi="Times New Roman" w:cs="Times New Roman"/>
          <w:sz w:val="28"/>
          <w:szCs w:val="28"/>
        </w:rPr>
        <w:t xml:space="preserve"> обучение модели и проверки ее качество. Описали процесс преобразование данных для машинного обучение, процесс самого обучения. Проверили качество модели по важным метрикам и проверили как работает оценивание у тестовых данных. В конце сохранили модель для дальнейшего с ней взаимодействия.</w:t>
      </w:r>
    </w:p>
    <w:p w:rsidR="00D44A1D" w:rsidRDefault="00D44A1D"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Pr="00843411" w:rsidRDefault="00614EE5" w:rsidP="004F1DEC">
      <w:pPr>
        <w:pStyle w:val="ac"/>
        <w:spacing w:line="360" w:lineRule="auto"/>
        <w:ind w:firstLine="709"/>
        <w:jc w:val="both"/>
        <w:rPr>
          <w:rFonts w:ascii="Times New Roman" w:hAnsi="Times New Roman" w:cs="Times New Roman"/>
          <w:sz w:val="28"/>
          <w:szCs w:val="28"/>
        </w:rPr>
      </w:pPr>
    </w:p>
    <w:p w:rsidR="002A56AB" w:rsidRDefault="009F6FA9" w:rsidP="008E41F0">
      <w:pPr>
        <w:pStyle w:val="1"/>
        <w:numPr>
          <w:ilvl w:val="0"/>
          <w:numId w:val="20"/>
        </w:numPr>
        <w:tabs>
          <w:tab w:val="num" w:pos="360"/>
        </w:tabs>
        <w:spacing w:before="0" w:beforeAutospacing="0" w:after="0" w:afterAutospacing="0" w:line="360" w:lineRule="auto"/>
        <w:jc w:val="center"/>
        <w:rPr>
          <w:sz w:val="28"/>
          <w:szCs w:val="28"/>
        </w:rPr>
      </w:pPr>
      <w:bookmarkStart w:id="223" w:name="_Toc137041521"/>
      <w:bookmarkStart w:id="224" w:name="_Toc137204803"/>
      <w:r>
        <w:rPr>
          <w:sz w:val="28"/>
          <w:szCs w:val="28"/>
        </w:rPr>
        <w:t>РАЗРАБОТКА ПОЛЬЗОВАТЕЛЬСКОГО ИНТЕРФЕЙСА</w:t>
      </w:r>
      <w:bookmarkEnd w:id="223"/>
      <w:bookmarkEnd w:id="224"/>
    </w:p>
    <w:p w:rsidR="00614EE5" w:rsidRPr="008E41F0" w:rsidRDefault="00614EE5" w:rsidP="008E41F0">
      <w:pPr>
        <w:pStyle w:val="1"/>
        <w:spacing w:before="0" w:beforeAutospacing="0" w:after="0" w:afterAutospacing="0" w:line="360" w:lineRule="auto"/>
        <w:ind w:firstLine="709"/>
        <w:jc w:val="both"/>
        <w:rPr>
          <w:b w:val="0"/>
        </w:rPr>
      </w:pPr>
      <w:bookmarkStart w:id="225" w:name="_Toc137204804"/>
      <w:r w:rsidRPr="008E41F0">
        <w:rPr>
          <w:bCs w:val="0"/>
        </w:rPr>
        <w:t xml:space="preserve">Пользовательский интерфейс представляет из себя 2 </w:t>
      </w:r>
      <w:r w:rsidR="002116B8" w:rsidRPr="008E41F0">
        <w:rPr>
          <w:bCs w:val="0"/>
        </w:rPr>
        <w:t>части — это</w:t>
      </w:r>
      <w:r w:rsidRPr="008E41F0">
        <w:rPr>
          <w:bCs w:val="0"/>
        </w:rPr>
        <w:t xml:space="preserve"> отображаемая часть приложения (</w:t>
      </w:r>
      <w:proofErr w:type="spellStart"/>
      <w:r w:rsidRPr="008E41F0">
        <w:rPr>
          <w:bCs w:val="0"/>
        </w:rPr>
        <w:t>фронтенд</w:t>
      </w:r>
      <w:proofErr w:type="spellEnd"/>
      <w:r w:rsidRPr="008E41F0">
        <w:rPr>
          <w:bCs w:val="0"/>
        </w:rPr>
        <w:t xml:space="preserve">) -  это разработка пользовательского интерфейса и функций, которые работают на клиентской стороне веб страницы и </w:t>
      </w:r>
      <w:proofErr w:type="spellStart"/>
      <w:r w:rsidRPr="008E41F0">
        <w:rPr>
          <w:bCs w:val="0"/>
        </w:rPr>
        <w:t>бэкенд</w:t>
      </w:r>
      <w:proofErr w:type="spellEnd"/>
      <w:r w:rsidRPr="008E41F0">
        <w:rPr>
          <w:bCs w:val="0"/>
        </w:rPr>
        <w:t xml:space="preserve"> -  это разработка бизнес-логики приложения.</w:t>
      </w:r>
      <w:bookmarkEnd w:id="225"/>
      <w:r w:rsidRPr="008E41F0">
        <w:rPr>
          <w:bCs w:val="0"/>
        </w:rPr>
        <w:t xml:space="preserve"> </w:t>
      </w:r>
    </w:p>
    <w:p w:rsidR="00AC4D6F" w:rsidRPr="00843411" w:rsidRDefault="00401858" w:rsidP="008E41F0">
      <w:pPr>
        <w:pStyle w:val="ac"/>
        <w:spacing w:line="360" w:lineRule="auto"/>
        <w:jc w:val="both"/>
        <w:rPr>
          <w:rFonts w:ascii="Times New Roman" w:hAnsi="Times New Roman" w:cs="Times New Roman"/>
          <w:sz w:val="28"/>
          <w:szCs w:val="28"/>
        </w:rPr>
      </w:pPr>
      <w:r w:rsidRPr="00401858">
        <w:rPr>
          <w:rFonts w:ascii="Times New Roman" w:hAnsi="Times New Roman" w:cs="Times New Roman"/>
          <w:noProof/>
          <w:sz w:val="28"/>
          <w:szCs w:val="28"/>
          <w:lang w:eastAsia="ru-RU"/>
        </w:rPr>
        <w:lastRenderedPageBreak/>
        <w:drawing>
          <wp:inline distT="0" distB="0" distL="0" distR="0" wp14:anchorId="14C649DF" wp14:editId="42ADF4C0">
            <wp:extent cx="5939790" cy="5687695"/>
            <wp:effectExtent l="0" t="0" r="381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5687695"/>
                    </a:xfrm>
                    <a:prstGeom prst="rect">
                      <a:avLst/>
                    </a:prstGeom>
                  </pic:spPr>
                </pic:pic>
              </a:graphicData>
            </a:graphic>
          </wp:inline>
        </w:drawing>
      </w:r>
    </w:p>
    <w:p w:rsidR="00824EA9" w:rsidRPr="00614EE5" w:rsidRDefault="00824EA9" w:rsidP="009C7D5A">
      <w:pPr>
        <w:pStyle w:val="ac"/>
        <w:spacing w:line="360" w:lineRule="auto"/>
        <w:ind w:firstLine="709"/>
        <w:jc w:val="center"/>
        <w:rPr>
          <w:rFonts w:ascii="Times New Roman" w:hAnsi="Times New Roman" w:cs="Times New Roman"/>
          <w:sz w:val="24"/>
          <w:szCs w:val="24"/>
        </w:rPr>
      </w:pPr>
      <w:r w:rsidRPr="00614EE5">
        <w:rPr>
          <w:rFonts w:ascii="Times New Roman" w:hAnsi="Times New Roman" w:cs="Times New Roman"/>
          <w:sz w:val="24"/>
          <w:szCs w:val="24"/>
        </w:rPr>
        <w:t>Рисунок 4.1 – Архитектура пользовательского интерфейса</w:t>
      </w:r>
    </w:p>
    <w:p w:rsidR="00614EE5" w:rsidRDefault="00614EE5" w:rsidP="004F1DEC">
      <w:pPr>
        <w:spacing w:after="0" w:line="360" w:lineRule="auto"/>
        <w:ind w:firstLine="709"/>
        <w:jc w:val="both"/>
        <w:rPr>
          <w:rFonts w:ascii="Times New Roman" w:hAnsi="Times New Roman" w:cs="Times New Roman"/>
          <w:sz w:val="28"/>
          <w:szCs w:val="28"/>
        </w:rPr>
      </w:pPr>
    </w:p>
    <w:p w:rsidR="00824EA9" w:rsidRPr="00843411" w:rsidRDefault="00614EE5" w:rsidP="004F1DEC">
      <w:pPr>
        <w:spacing w:after="0" w:line="360" w:lineRule="auto"/>
        <w:ind w:firstLine="709"/>
        <w:jc w:val="both"/>
        <w:rPr>
          <w:rFonts w:ascii="Times New Roman" w:hAnsi="Times New Roman" w:cs="Times New Roman"/>
          <w:sz w:val="28"/>
          <w:szCs w:val="28"/>
        </w:rPr>
      </w:pPr>
      <w:r w:rsidRPr="00614EE5">
        <w:rPr>
          <w:rFonts w:ascii="Times New Roman" w:hAnsi="Times New Roman" w:cs="Times New Roman"/>
          <w:sz w:val="28"/>
          <w:szCs w:val="28"/>
        </w:rPr>
        <w:t xml:space="preserve">Сервер </w:t>
      </w:r>
      <w:proofErr w:type="spellStart"/>
      <w:r w:rsidRPr="00614EE5">
        <w:rPr>
          <w:rFonts w:ascii="Times New Roman" w:hAnsi="Times New Roman" w:cs="Times New Roman"/>
          <w:sz w:val="28"/>
          <w:szCs w:val="28"/>
        </w:rPr>
        <w:t>бэкенда</w:t>
      </w:r>
      <w:proofErr w:type="spellEnd"/>
      <w:r w:rsidRPr="00614EE5">
        <w:rPr>
          <w:rFonts w:ascii="Times New Roman" w:hAnsi="Times New Roman" w:cs="Times New Roman"/>
          <w:sz w:val="28"/>
          <w:szCs w:val="28"/>
        </w:rPr>
        <w:t xml:space="preserve"> загружает данные с базы данных и предоставляет точку доступа для получения этих данных, </w:t>
      </w:r>
      <w:proofErr w:type="spellStart"/>
      <w:r w:rsidRPr="00614EE5">
        <w:rPr>
          <w:rFonts w:ascii="Times New Roman" w:hAnsi="Times New Roman" w:cs="Times New Roman"/>
          <w:sz w:val="28"/>
          <w:szCs w:val="28"/>
        </w:rPr>
        <w:t>фронтенд</w:t>
      </w:r>
      <w:proofErr w:type="spellEnd"/>
      <w:r w:rsidRPr="00614EE5">
        <w:rPr>
          <w:rFonts w:ascii="Times New Roman" w:hAnsi="Times New Roman" w:cs="Times New Roman"/>
          <w:sz w:val="28"/>
          <w:szCs w:val="28"/>
        </w:rPr>
        <w:t xml:space="preserve"> получает данные с </w:t>
      </w:r>
      <w:proofErr w:type="spellStart"/>
      <w:r w:rsidRPr="00614EE5">
        <w:rPr>
          <w:rFonts w:ascii="Times New Roman" w:hAnsi="Times New Roman" w:cs="Times New Roman"/>
          <w:sz w:val="28"/>
          <w:szCs w:val="28"/>
        </w:rPr>
        <w:t>бэкенда</w:t>
      </w:r>
      <w:proofErr w:type="spellEnd"/>
      <w:r w:rsidRPr="00614EE5">
        <w:rPr>
          <w:rFonts w:ascii="Times New Roman" w:hAnsi="Times New Roman" w:cs="Times New Roman"/>
          <w:sz w:val="28"/>
          <w:szCs w:val="28"/>
        </w:rPr>
        <w:t xml:space="preserve"> и отображает их на интерфейсе клиента (рис 4.1).</w:t>
      </w:r>
    </w:p>
    <w:p w:rsidR="00824EA9" w:rsidRPr="00843411" w:rsidRDefault="00824EA9" w:rsidP="004F1DEC">
      <w:pPr>
        <w:spacing w:after="0" w:line="360" w:lineRule="auto"/>
        <w:ind w:firstLine="709"/>
        <w:jc w:val="both"/>
        <w:rPr>
          <w:rFonts w:ascii="Times New Roman" w:hAnsi="Times New Roman" w:cs="Times New Roman"/>
          <w:sz w:val="28"/>
          <w:szCs w:val="28"/>
        </w:rPr>
      </w:pPr>
    </w:p>
    <w:p w:rsidR="00D4350C" w:rsidRPr="00843411" w:rsidRDefault="009F6FA9" w:rsidP="008E41F0">
      <w:pPr>
        <w:pStyle w:val="1"/>
        <w:numPr>
          <w:ilvl w:val="1"/>
          <w:numId w:val="3"/>
        </w:numPr>
        <w:spacing w:before="0" w:beforeAutospacing="0" w:after="0" w:afterAutospacing="0" w:line="360" w:lineRule="auto"/>
        <w:jc w:val="center"/>
        <w:rPr>
          <w:sz w:val="28"/>
          <w:szCs w:val="28"/>
        </w:rPr>
      </w:pPr>
      <w:bookmarkStart w:id="226" w:name="_Toc137041522"/>
      <w:bookmarkStart w:id="227" w:name="_Toc137204805"/>
      <w:r>
        <w:rPr>
          <w:sz w:val="28"/>
          <w:szCs w:val="28"/>
        </w:rPr>
        <w:t>Отображаемая часть интерфейса</w:t>
      </w:r>
      <w:bookmarkEnd w:id="226"/>
      <w:bookmarkEnd w:id="227"/>
    </w:p>
    <w:p w:rsidR="00B31E5A" w:rsidRPr="00843411" w:rsidRDefault="00D4350C"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реализован через </w:t>
      </w:r>
      <w:r w:rsidRPr="00843411">
        <w:rPr>
          <w:rFonts w:ascii="Times New Roman" w:hAnsi="Times New Roman" w:cs="Times New Roman"/>
          <w:sz w:val="28"/>
          <w:szCs w:val="28"/>
          <w:lang w:val="en-US"/>
        </w:rPr>
        <w:t>javascript</w:t>
      </w:r>
      <w:r w:rsidRPr="00843411">
        <w:rPr>
          <w:rFonts w:ascii="Times New Roman" w:hAnsi="Times New Roman" w:cs="Times New Roman"/>
          <w:sz w:val="28"/>
          <w:szCs w:val="28"/>
        </w:rPr>
        <w:t xml:space="preserve"> </w:t>
      </w:r>
      <w:r w:rsidR="00F97E4F" w:rsidRPr="00843411">
        <w:rPr>
          <w:rFonts w:ascii="Times New Roman" w:hAnsi="Times New Roman" w:cs="Times New Roman"/>
          <w:sz w:val="28"/>
          <w:szCs w:val="28"/>
        </w:rPr>
        <w:t>с использованием Фреймворка</w:t>
      </w:r>
      <w:r w:rsidRPr="00843411">
        <w:rPr>
          <w:rFonts w:ascii="Times New Roman" w:hAnsi="Times New Roman" w:cs="Times New Roman"/>
          <w:sz w:val="28"/>
          <w:szCs w:val="28"/>
        </w:rPr>
        <w:t>.</w:t>
      </w:r>
      <w:r w:rsidR="00F97E4F" w:rsidRPr="00843411">
        <w:rPr>
          <w:rFonts w:ascii="Times New Roman" w:hAnsi="Times New Roman" w:cs="Times New Roman"/>
          <w:sz w:val="28"/>
          <w:szCs w:val="28"/>
        </w:rPr>
        <w:t xml:space="preserve"> В качестве </w:t>
      </w:r>
      <w:proofErr w:type="spellStart"/>
      <w:r w:rsidR="00F97E4F" w:rsidRPr="00843411">
        <w:rPr>
          <w:rFonts w:ascii="Times New Roman" w:hAnsi="Times New Roman" w:cs="Times New Roman"/>
          <w:sz w:val="28"/>
          <w:szCs w:val="28"/>
        </w:rPr>
        <w:t>фреймворка</w:t>
      </w:r>
      <w:proofErr w:type="spellEnd"/>
      <w:r w:rsidR="00F97E4F" w:rsidRPr="00843411">
        <w:rPr>
          <w:rFonts w:ascii="Times New Roman" w:hAnsi="Times New Roman" w:cs="Times New Roman"/>
          <w:sz w:val="28"/>
          <w:szCs w:val="28"/>
        </w:rPr>
        <w:t xml:space="preserve"> я выбрал </w:t>
      </w:r>
      <w:r w:rsidR="00F97E4F" w:rsidRPr="00843411">
        <w:rPr>
          <w:rFonts w:ascii="Times New Roman" w:hAnsi="Times New Roman" w:cs="Times New Roman"/>
          <w:sz w:val="28"/>
          <w:szCs w:val="28"/>
          <w:lang w:val="en-US"/>
        </w:rPr>
        <w:t>React</w:t>
      </w:r>
      <w:r w:rsidR="00F97E4F" w:rsidRPr="00843411">
        <w:rPr>
          <w:rFonts w:ascii="Times New Roman" w:hAnsi="Times New Roman" w:cs="Times New Roman"/>
          <w:sz w:val="28"/>
          <w:szCs w:val="28"/>
        </w:rPr>
        <w:t xml:space="preserve"> так как</w:t>
      </w:r>
      <w:r w:rsidR="00B104E4" w:rsidRPr="00843411">
        <w:rPr>
          <w:rFonts w:ascii="Times New Roman" w:hAnsi="Times New Roman" w:cs="Times New Roman"/>
          <w:sz w:val="28"/>
          <w:szCs w:val="28"/>
        </w:rPr>
        <w:t xml:space="preserve"> он бесплатный и</w:t>
      </w:r>
      <w:r w:rsidR="00F97E4F" w:rsidRPr="00843411">
        <w:rPr>
          <w:rFonts w:ascii="Times New Roman" w:hAnsi="Times New Roman" w:cs="Times New Roman"/>
          <w:sz w:val="28"/>
          <w:szCs w:val="28"/>
        </w:rPr>
        <w:t xml:space="preserve"> у меня есть опыт работы с ним</w:t>
      </w:r>
      <w:r w:rsidRPr="00843411">
        <w:rPr>
          <w:rFonts w:ascii="Times New Roman" w:hAnsi="Times New Roman" w:cs="Times New Roman"/>
          <w:sz w:val="28"/>
          <w:szCs w:val="28"/>
        </w:rPr>
        <w:t xml:space="preserve"> </w:t>
      </w:r>
    </w:p>
    <w:p w:rsidR="00AD7FBA" w:rsidRPr="00843411" w:rsidRDefault="00AD7FBA"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shd w:val="clear" w:color="auto" w:fill="FFFFFF"/>
        </w:rPr>
        <w:lastRenderedPageBreak/>
        <w:t>React</w:t>
      </w:r>
      <w:proofErr w:type="spellEnd"/>
      <w:r w:rsidRPr="00843411">
        <w:rPr>
          <w:rFonts w:ascii="Times New Roman" w:hAnsi="Times New Roman" w:cs="Times New Roman"/>
          <w:sz w:val="28"/>
          <w:szCs w:val="28"/>
          <w:shd w:val="clear" w:color="auto" w:fill="FFFFFF"/>
        </w:rPr>
        <w:t xml:space="preserve"> — это </w:t>
      </w:r>
      <w:proofErr w:type="spellStart"/>
      <w:r w:rsidR="007935A8" w:rsidRPr="00843411">
        <w:rPr>
          <w:rFonts w:ascii="Times New Roman" w:hAnsi="Times New Roman" w:cs="Times New Roman"/>
          <w:sz w:val="28"/>
          <w:szCs w:val="28"/>
          <w:shd w:val="clear" w:color="auto" w:fill="FFFFFF"/>
        </w:rPr>
        <w:t>фреймворк</w:t>
      </w:r>
      <w:proofErr w:type="spellEnd"/>
      <w:r w:rsidR="00D02F2E" w:rsidRPr="00843411">
        <w:rPr>
          <w:rFonts w:ascii="Times New Roman" w:hAnsi="Times New Roman" w:cs="Times New Roman"/>
          <w:sz w:val="28"/>
          <w:szCs w:val="28"/>
          <w:shd w:val="clear" w:color="auto" w:fill="FFFFFF"/>
        </w:rPr>
        <w:t xml:space="preserve"> написанный на </w:t>
      </w:r>
      <w:r w:rsidR="00D02F2E" w:rsidRPr="00843411">
        <w:rPr>
          <w:rFonts w:ascii="Times New Roman" w:hAnsi="Times New Roman" w:cs="Times New Roman"/>
          <w:sz w:val="28"/>
          <w:szCs w:val="28"/>
          <w:shd w:val="clear" w:color="auto" w:fill="FFFFFF"/>
          <w:lang w:val="en-US"/>
        </w:rPr>
        <w:t>javascript</w:t>
      </w:r>
      <w:r w:rsidRPr="00843411">
        <w:rPr>
          <w:rFonts w:ascii="Times New Roman" w:hAnsi="Times New Roman" w:cs="Times New Roman"/>
          <w:sz w:val="28"/>
          <w:szCs w:val="28"/>
          <w:shd w:val="clear" w:color="auto" w:fill="FFFFFF"/>
        </w:rPr>
        <w:t xml:space="preserve"> для создания пользовательских интерфейсов. Его главная задача — обеспечение вывода</w:t>
      </w:r>
      <w:r w:rsidR="00D02F2E" w:rsidRPr="00843411">
        <w:rPr>
          <w:rFonts w:ascii="Times New Roman" w:hAnsi="Times New Roman" w:cs="Times New Roman"/>
          <w:sz w:val="28"/>
          <w:szCs w:val="28"/>
          <w:shd w:val="clear" w:color="auto" w:fill="FFFFFF"/>
        </w:rPr>
        <w:t xml:space="preserve"> информации</w:t>
      </w:r>
      <w:r w:rsidRPr="00843411">
        <w:rPr>
          <w:rFonts w:ascii="Times New Roman" w:hAnsi="Times New Roman" w:cs="Times New Roman"/>
          <w:sz w:val="28"/>
          <w:szCs w:val="28"/>
          <w:shd w:val="clear" w:color="auto" w:fill="FFFFFF"/>
        </w:rPr>
        <w:t xml:space="preserve"> на </w:t>
      </w:r>
      <w:r w:rsidR="00D02F2E" w:rsidRPr="00843411">
        <w:rPr>
          <w:rFonts w:ascii="Times New Roman" w:hAnsi="Times New Roman" w:cs="Times New Roman"/>
          <w:sz w:val="28"/>
          <w:szCs w:val="28"/>
          <w:shd w:val="clear" w:color="auto" w:fill="FFFFFF"/>
        </w:rPr>
        <w:t>веб страницы</w:t>
      </w:r>
      <w:r w:rsidRPr="00843411">
        <w:rPr>
          <w:rFonts w:ascii="Times New Roman" w:hAnsi="Times New Roman" w:cs="Times New Roman"/>
          <w:sz w:val="28"/>
          <w:szCs w:val="28"/>
          <w:shd w:val="clear" w:color="auto" w:fill="FFFFFF"/>
        </w:rPr>
        <w:t xml:space="preserve">. </w:t>
      </w:r>
      <w:proofErr w:type="spellStart"/>
      <w:r w:rsidRPr="00843411">
        <w:rPr>
          <w:rFonts w:ascii="Times New Roman" w:hAnsi="Times New Roman" w:cs="Times New Roman"/>
          <w:sz w:val="28"/>
          <w:szCs w:val="28"/>
          <w:shd w:val="clear" w:color="auto" w:fill="FFFFFF"/>
        </w:rPr>
        <w:t>React</w:t>
      </w:r>
      <w:proofErr w:type="spellEnd"/>
      <w:r w:rsidRPr="00843411">
        <w:rPr>
          <w:rFonts w:ascii="Times New Roman" w:hAnsi="Times New Roman" w:cs="Times New Roman"/>
          <w:sz w:val="28"/>
          <w:szCs w:val="28"/>
          <w:shd w:val="clear" w:color="auto" w:fill="FFFFFF"/>
        </w:rPr>
        <w:t xml:space="preserve"> облегчает создание интерфейсов благодаря разбиению каждой страницы на </w:t>
      </w:r>
      <w:r w:rsidR="00D02F2E" w:rsidRPr="00843411">
        <w:rPr>
          <w:rFonts w:ascii="Times New Roman" w:hAnsi="Times New Roman" w:cs="Times New Roman"/>
          <w:sz w:val="28"/>
          <w:szCs w:val="28"/>
          <w:shd w:val="clear" w:color="auto" w:fill="FFFFFF"/>
        </w:rPr>
        <w:t>компоненты</w:t>
      </w:r>
      <w:r w:rsidRPr="00843411">
        <w:rPr>
          <w:rFonts w:ascii="Times New Roman" w:hAnsi="Times New Roman" w:cs="Times New Roman"/>
          <w:sz w:val="28"/>
          <w:szCs w:val="28"/>
          <w:shd w:val="clear" w:color="auto" w:fill="FFFFFF"/>
        </w:rPr>
        <w:t xml:space="preserve">. </w:t>
      </w:r>
    </w:p>
    <w:p w:rsidR="00C42D99" w:rsidRPr="00843411" w:rsidRDefault="00C42D9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663121FE" wp14:editId="05F1F3A1">
            <wp:extent cx="5940425" cy="2414270"/>
            <wp:effectExtent l="0" t="0" r="3175"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414270"/>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4.2 – Компонент загрузки других компонентов</w:t>
      </w:r>
    </w:p>
    <w:p w:rsidR="00C42D99" w:rsidRPr="00843411" w:rsidRDefault="00C72A1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компоненте </w:t>
      </w:r>
      <w:r w:rsidRPr="00843411">
        <w:rPr>
          <w:rFonts w:ascii="Times New Roman" w:hAnsi="Times New Roman" w:cs="Times New Roman"/>
          <w:sz w:val="28"/>
          <w:szCs w:val="28"/>
          <w:lang w:val="en-US"/>
        </w:rPr>
        <w:t>App</w:t>
      </w:r>
      <w:r w:rsidRPr="00843411">
        <w:rPr>
          <w:rFonts w:ascii="Times New Roman" w:hAnsi="Times New Roman" w:cs="Times New Roman"/>
          <w:sz w:val="28"/>
          <w:szCs w:val="28"/>
        </w:rPr>
        <w:t xml:space="preserve"> </w:t>
      </w:r>
      <w:r w:rsidR="00793074" w:rsidRPr="00843411">
        <w:rPr>
          <w:rFonts w:ascii="Times New Roman" w:hAnsi="Times New Roman" w:cs="Times New Roman"/>
          <w:sz w:val="28"/>
          <w:szCs w:val="28"/>
        </w:rPr>
        <w:t xml:space="preserve">размещаются главные компоненты и указывается по </w:t>
      </w:r>
      <w:r w:rsidRPr="00843411">
        <w:rPr>
          <w:rFonts w:ascii="Times New Roman" w:hAnsi="Times New Roman" w:cs="Times New Roman"/>
          <w:sz w:val="28"/>
          <w:szCs w:val="28"/>
        </w:rPr>
        <w:t>какому пути они будут доступны. К</w:t>
      </w:r>
      <w:r w:rsidR="00793074" w:rsidRPr="00843411">
        <w:rPr>
          <w:rFonts w:ascii="Times New Roman" w:hAnsi="Times New Roman" w:cs="Times New Roman"/>
          <w:sz w:val="28"/>
          <w:szCs w:val="28"/>
        </w:rPr>
        <w:t xml:space="preserve">омпонент </w:t>
      </w:r>
      <w:r w:rsidR="00793074" w:rsidRPr="00843411">
        <w:rPr>
          <w:rFonts w:ascii="Times New Roman" w:hAnsi="Times New Roman" w:cs="Times New Roman"/>
          <w:sz w:val="28"/>
          <w:szCs w:val="28"/>
          <w:lang w:val="en-US"/>
        </w:rPr>
        <w:t>VineyardMap</w:t>
      </w:r>
      <w:r w:rsidR="00793074" w:rsidRPr="00843411">
        <w:rPr>
          <w:rFonts w:ascii="Times New Roman" w:hAnsi="Times New Roman" w:cs="Times New Roman"/>
          <w:sz w:val="28"/>
          <w:szCs w:val="28"/>
        </w:rPr>
        <w:t xml:space="preserve"> отработает если пользователь перейдет на </w:t>
      </w:r>
      <w:r w:rsidR="00793074" w:rsidRPr="00843411">
        <w:rPr>
          <w:rFonts w:ascii="Times New Roman" w:hAnsi="Times New Roman" w:cs="Times New Roman"/>
          <w:sz w:val="28"/>
          <w:szCs w:val="28"/>
          <w:u w:val="single"/>
        </w:rPr>
        <w:t>&lt;</w:t>
      </w:r>
      <w:r w:rsidR="00793074" w:rsidRPr="00843411">
        <w:rPr>
          <w:rFonts w:ascii="Times New Roman" w:hAnsi="Times New Roman" w:cs="Times New Roman"/>
          <w:sz w:val="28"/>
          <w:szCs w:val="28"/>
          <w:u w:val="single"/>
          <w:lang w:val="en-US"/>
        </w:rPr>
        <w:t>url</w:t>
      </w:r>
      <w:r w:rsidR="00793074" w:rsidRPr="00843411">
        <w:rPr>
          <w:rFonts w:ascii="Times New Roman" w:hAnsi="Times New Roman" w:cs="Times New Roman"/>
          <w:sz w:val="28"/>
          <w:szCs w:val="28"/>
          <w:u w:val="single"/>
        </w:rPr>
        <w:t>&gt;:5000/</w:t>
      </w:r>
      <w:r w:rsidRPr="00843411">
        <w:rPr>
          <w:rFonts w:ascii="Times New Roman" w:hAnsi="Times New Roman" w:cs="Times New Roman"/>
          <w:sz w:val="28"/>
          <w:szCs w:val="28"/>
          <w:u w:val="single"/>
        </w:rPr>
        <w:t xml:space="preserve"> (рис. 4.2).</w:t>
      </w:r>
    </w:p>
    <w:p w:rsidR="00793074" w:rsidRPr="00843411" w:rsidRDefault="0079307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Компонент </w:t>
      </w:r>
      <w:r w:rsidRPr="00843411">
        <w:rPr>
          <w:rFonts w:ascii="Times New Roman" w:hAnsi="Times New Roman" w:cs="Times New Roman"/>
          <w:b/>
          <w:sz w:val="28"/>
          <w:szCs w:val="28"/>
          <w:lang w:val="en-US"/>
        </w:rPr>
        <w:t>VineyardMap</w:t>
      </w:r>
    </w:p>
    <w:p w:rsidR="00793074" w:rsidRPr="00843411" w:rsidRDefault="0079307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Компонент </w:t>
      </w:r>
      <w:r w:rsidRPr="00843411">
        <w:rPr>
          <w:rFonts w:ascii="Times New Roman" w:hAnsi="Times New Roman" w:cs="Times New Roman"/>
          <w:sz w:val="28"/>
          <w:szCs w:val="28"/>
          <w:lang w:val="en-US"/>
        </w:rPr>
        <w:t>VineyardMap</w:t>
      </w:r>
      <w:r w:rsidRPr="00843411">
        <w:rPr>
          <w:rFonts w:ascii="Times New Roman" w:hAnsi="Times New Roman" w:cs="Times New Roman"/>
          <w:sz w:val="28"/>
          <w:szCs w:val="28"/>
        </w:rPr>
        <w:t xml:space="preserve"> – это </w:t>
      </w:r>
      <w:proofErr w:type="spellStart"/>
      <w:r w:rsidRPr="00843411">
        <w:rPr>
          <w:rFonts w:ascii="Times New Roman" w:hAnsi="Times New Roman" w:cs="Times New Roman"/>
          <w:sz w:val="28"/>
          <w:szCs w:val="28"/>
        </w:rPr>
        <w:t>фреймворк</w:t>
      </w:r>
      <w:proofErr w:type="spellEnd"/>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Ymap</w:t>
      </w:r>
      <w:proofErr w:type="spellEnd"/>
      <w:r w:rsidRPr="00843411">
        <w:rPr>
          <w:rFonts w:ascii="Times New Roman" w:hAnsi="Times New Roman" w:cs="Times New Roman"/>
          <w:sz w:val="28"/>
          <w:szCs w:val="28"/>
        </w:rPr>
        <w:t xml:space="preserve"> который размещает интерактивную карту на веб-страницу.</w:t>
      </w:r>
    </w:p>
    <w:p w:rsidR="00793074" w:rsidRPr="00843411" w:rsidRDefault="00B104E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2E1C1F9C" wp14:editId="07F57F63">
            <wp:extent cx="3795551" cy="263842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96529" cy="2639105"/>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4.3 – Инициализация компонента</w:t>
      </w:r>
    </w:p>
    <w:p w:rsidR="00793074" w:rsidRPr="00843411" w:rsidRDefault="0079307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При инициализации компонент создается переменная </w:t>
      </w:r>
      <w:r w:rsidRPr="00843411">
        <w:rPr>
          <w:rFonts w:ascii="Times New Roman" w:hAnsi="Times New Roman" w:cs="Times New Roman"/>
          <w:sz w:val="28"/>
          <w:szCs w:val="28"/>
          <w:lang w:val="en-US"/>
        </w:rPr>
        <w:t>this</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state</w:t>
      </w:r>
      <w:r w:rsidR="00C72A13" w:rsidRPr="00843411">
        <w:rPr>
          <w:rFonts w:ascii="Times New Roman" w:hAnsi="Times New Roman" w:cs="Times New Roman"/>
          <w:sz w:val="28"/>
          <w:szCs w:val="28"/>
        </w:rPr>
        <w:t xml:space="preserve"> (состояние)</w:t>
      </w:r>
      <w:r w:rsidR="00531D89" w:rsidRPr="00843411">
        <w:rPr>
          <w:rFonts w:ascii="Times New Roman" w:hAnsi="Times New Roman" w:cs="Times New Roman"/>
          <w:sz w:val="28"/>
          <w:szCs w:val="28"/>
        </w:rPr>
        <w:t>,</w:t>
      </w:r>
      <w:r w:rsidRPr="00843411">
        <w:rPr>
          <w:rFonts w:ascii="Times New Roman" w:hAnsi="Times New Roman" w:cs="Times New Roman"/>
          <w:sz w:val="28"/>
          <w:szCs w:val="28"/>
        </w:rPr>
        <w:t xml:space="preserve"> </w:t>
      </w:r>
      <w:r w:rsidR="00B104E4" w:rsidRPr="00843411">
        <w:rPr>
          <w:rFonts w:ascii="Times New Roman" w:hAnsi="Times New Roman" w:cs="Times New Roman"/>
          <w:sz w:val="28"/>
          <w:szCs w:val="28"/>
        </w:rPr>
        <w:t xml:space="preserve">где хранятся отображаемые объекты, </w:t>
      </w:r>
      <w:r w:rsidR="00B104E4" w:rsidRPr="00843411">
        <w:rPr>
          <w:rFonts w:ascii="Times New Roman" w:hAnsi="Times New Roman" w:cs="Times New Roman"/>
          <w:sz w:val="28"/>
          <w:szCs w:val="28"/>
          <w:lang w:val="en-US"/>
        </w:rPr>
        <w:t>polygons</w:t>
      </w:r>
      <w:r w:rsidR="00C72A13" w:rsidRPr="00843411">
        <w:rPr>
          <w:rFonts w:ascii="Times New Roman" w:hAnsi="Times New Roman" w:cs="Times New Roman"/>
          <w:sz w:val="28"/>
          <w:szCs w:val="28"/>
        </w:rPr>
        <w:t xml:space="preserve"> – набор</w:t>
      </w:r>
      <w:r w:rsidR="00B104E4" w:rsidRPr="00843411">
        <w:rPr>
          <w:rFonts w:ascii="Times New Roman" w:hAnsi="Times New Roman" w:cs="Times New Roman"/>
          <w:sz w:val="28"/>
          <w:szCs w:val="28"/>
        </w:rPr>
        <w:t xml:space="preserve"> </w:t>
      </w:r>
      <w:r w:rsidR="00C72A13" w:rsidRPr="00843411">
        <w:rPr>
          <w:rFonts w:ascii="Times New Roman" w:hAnsi="Times New Roman" w:cs="Times New Roman"/>
          <w:sz w:val="28"/>
          <w:szCs w:val="28"/>
        </w:rPr>
        <w:t xml:space="preserve">полигонов, полученных с </w:t>
      </w:r>
      <w:proofErr w:type="spellStart"/>
      <w:r w:rsidR="00C72A13" w:rsidRPr="00843411">
        <w:rPr>
          <w:rFonts w:ascii="Times New Roman" w:hAnsi="Times New Roman" w:cs="Times New Roman"/>
          <w:sz w:val="28"/>
          <w:szCs w:val="28"/>
        </w:rPr>
        <w:t>бэкенда</w:t>
      </w:r>
      <w:proofErr w:type="spellEnd"/>
      <w:r w:rsidR="00B104E4" w:rsidRPr="00843411">
        <w:rPr>
          <w:rFonts w:ascii="Times New Roman" w:hAnsi="Times New Roman" w:cs="Times New Roman"/>
          <w:sz w:val="28"/>
          <w:szCs w:val="28"/>
        </w:rPr>
        <w:t xml:space="preserve">, </w:t>
      </w:r>
      <w:r w:rsidR="00B104E4" w:rsidRPr="00843411">
        <w:rPr>
          <w:rFonts w:ascii="Times New Roman" w:hAnsi="Times New Roman" w:cs="Times New Roman"/>
          <w:sz w:val="28"/>
          <w:szCs w:val="28"/>
          <w:lang w:val="en-US"/>
        </w:rPr>
        <w:t>center</w:t>
      </w:r>
      <w:r w:rsidR="00B104E4" w:rsidRPr="00843411">
        <w:rPr>
          <w:rFonts w:ascii="Times New Roman" w:hAnsi="Times New Roman" w:cs="Times New Roman"/>
          <w:sz w:val="28"/>
          <w:szCs w:val="28"/>
        </w:rPr>
        <w:t xml:space="preserve"> – координаты центрального полигона, для перемещение карты</w:t>
      </w:r>
      <w:r w:rsidR="00C72A13" w:rsidRPr="00843411">
        <w:rPr>
          <w:rFonts w:ascii="Times New Roman" w:hAnsi="Times New Roman" w:cs="Times New Roman"/>
          <w:sz w:val="28"/>
          <w:szCs w:val="28"/>
        </w:rPr>
        <w:t xml:space="preserve"> к центральному полигону,</w:t>
      </w:r>
      <w:r w:rsidR="00B104E4" w:rsidRPr="00843411">
        <w:rPr>
          <w:rFonts w:ascii="Times New Roman" w:hAnsi="Times New Roman" w:cs="Times New Roman"/>
          <w:sz w:val="28"/>
          <w:szCs w:val="28"/>
        </w:rPr>
        <w:t xml:space="preserve"> при загрузке страницы, </w:t>
      </w:r>
      <w:r w:rsidR="00B104E4" w:rsidRPr="00843411">
        <w:rPr>
          <w:rFonts w:ascii="Times New Roman" w:hAnsi="Times New Roman" w:cs="Times New Roman"/>
          <w:sz w:val="28"/>
          <w:szCs w:val="28"/>
          <w:lang w:val="en-US"/>
        </w:rPr>
        <w:t>curPolygon</w:t>
      </w:r>
      <w:r w:rsidR="00B104E4" w:rsidRPr="00843411">
        <w:rPr>
          <w:rFonts w:ascii="Times New Roman" w:hAnsi="Times New Roman" w:cs="Times New Roman"/>
          <w:sz w:val="28"/>
          <w:szCs w:val="28"/>
        </w:rPr>
        <w:t xml:space="preserve"> – выбранный полигон для отображения его характеристик в боком меню</w:t>
      </w:r>
      <w:r w:rsidR="00C72A13" w:rsidRPr="00843411">
        <w:rPr>
          <w:rFonts w:ascii="Times New Roman" w:hAnsi="Times New Roman" w:cs="Times New Roman"/>
          <w:sz w:val="28"/>
          <w:szCs w:val="28"/>
        </w:rPr>
        <w:t xml:space="preserve"> (рис. 4.3).</w:t>
      </w:r>
    </w:p>
    <w:p w:rsidR="00364D9D" w:rsidRPr="00843411" w:rsidRDefault="00364D9D"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024B907" wp14:editId="4BDB26FF">
            <wp:extent cx="5940425" cy="593280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5932805"/>
                    </a:xfrm>
                    <a:prstGeom prst="rect">
                      <a:avLst/>
                    </a:prstGeom>
                  </pic:spPr>
                </pic:pic>
              </a:graphicData>
            </a:graphic>
          </wp:inline>
        </w:drawing>
      </w:r>
    </w:p>
    <w:p w:rsidR="00364D9D" w:rsidRPr="00843411" w:rsidRDefault="00364D9D" w:rsidP="008E41F0">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3173DC61" wp14:editId="44DA439D">
            <wp:extent cx="5940425" cy="365823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658235"/>
                    </a:xfrm>
                    <a:prstGeom prst="rect">
                      <a:avLst/>
                    </a:prstGeom>
                  </pic:spPr>
                </pic:pic>
              </a:graphicData>
            </a:graphic>
          </wp:inline>
        </w:drawing>
      </w:r>
    </w:p>
    <w:p w:rsidR="00C72A13" w:rsidRPr="00843411" w:rsidRDefault="00C72A13" w:rsidP="009C7D5A">
      <w:pPr>
        <w:spacing w:after="0" w:line="360" w:lineRule="auto"/>
        <w:ind w:firstLine="709"/>
        <w:jc w:val="center"/>
        <w:rPr>
          <w:rFonts w:ascii="Times New Roman" w:hAnsi="Times New Roman" w:cs="Times New Roman"/>
          <w:sz w:val="28"/>
          <w:szCs w:val="28"/>
        </w:rPr>
      </w:pPr>
      <w:r w:rsidRPr="002116B8">
        <w:rPr>
          <w:rFonts w:ascii="Times New Roman" w:hAnsi="Times New Roman" w:cs="Times New Roman"/>
          <w:sz w:val="24"/>
          <w:szCs w:val="28"/>
        </w:rPr>
        <w:t>Рисунок 4.4 – Методы компонента</w:t>
      </w:r>
    </w:p>
    <w:p w:rsidR="00EE53E3" w:rsidRPr="00843411" w:rsidRDefault="00364D9D"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hAnsi="Times New Roman" w:cs="Times New Roman"/>
          <w:sz w:val="28"/>
          <w:szCs w:val="28"/>
        </w:rPr>
        <w:t xml:space="preserve">Компонент </w:t>
      </w:r>
      <w:proofErr w:type="spellStart"/>
      <w:r w:rsidRPr="00843411">
        <w:rPr>
          <w:rFonts w:ascii="Times New Roman" w:eastAsia="Times New Roman" w:hAnsi="Times New Roman" w:cs="Times New Roman"/>
          <w:sz w:val="28"/>
          <w:szCs w:val="28"/>
          <w:lang w:eastAsia="ru-RU"/>
        </w:rPr>
        <w:t>VineyardMap</w:t>
      </w:r>
      <w:proofErr w:type="spellEnd"/>
      <w:r w:rsidRPr="00843411">
        <w:rPr>
          <w:rFonts w:ascii="Times New Roman" w:eastAsia="Times New Roman" w:hAnsi="Times New Roman" w:cs="Times New Roman"/>
          <w:sz w:val="28"/>
          <w:szCs w:val="28"/>
          <w:lang w:eastAsia="ru-RU"/>
        </w:rPr>
        <w:t xml:space="preserve"> реализуют </w:t>
      </w:r>
      <w:proofErr w:type="gramStart"/>
      <w:r w:rsidRPr="00843411">
        <w:rPr>
          <w:rFonts w:ascii="Times New Roman" w:eastAsia="Times New Roman" w:hAnsi="Times New Roman" w:cs="Times New Roman"/>
          <w:sz w:val="28"/>
          <w:szCs w:val="28"/>
          <w:lang w:eastAsia="ru-RU"/>
        </w:rPr>
        <w:t>ряд методов</w:t>
      </w:r>
      <w:proofErr w:type="gramEnd"/>
      <w:r w:rsidRPr="00843411">
        <w:rPr>
          <w:rFonts w:ascii="Times New Roman" w:eastAsia="Times New Roman" w:hAnsi="Times New Roman" w:cs="Times New Roman"/>
          <w:sz w:val="28"/>
          <w:szCs w:val="28"/>
          <w:lang w:eastAsia="ru-RU"/>
        </w:rPr>
        <w:t xml:space="preserve"> которые отвечают </w:t>
      </w:r>
      <w:r w:rsidR="00EE53E3" w:rsidRPr="00843411">
        <w:rPr>
          <w:rFonts w:ascii="Times New Roman" w:eastAsia="Times New Roman" w:hAnsi="Times New Roman" w:cs="Times New Roman"/>
          <w:sz w:val="28"/>
          <w:szCs w:val="28"/>
          <w:lang w:eastAsia="ru-RU"/>
        </w:rPr>
        <w:t xml:space="preserve">за отображения данных полученных с </w:t>
      </w:r>
      <w:proofErr w:type="spellStart"/>
      <w:r w:rsidR="00EE53E3" w:rsidRPr="00843411">
        <w:rPr>
          <w:rFonts w:ascii="Times New Roman" w:eastAsia="Times New Roman" w:hAnsi="Times New Roman" w:cs="Times New Roman"/>
          <w:sz w:val="28"/>
          <w:szCs w:val="28"/>
          <w:lang w:eastAsia="ru-RU"/>
        </w:rPr>
        <w:t>бекэнда</w:t>
      </w:r>
      <w:proofErr w:type="spellEnd"/>
      <w:r w:rsidR="00EE53E3" w:rsidRPr="00843411">
        <w:rPr>
          <w:rFonts w:ascii="Times New Roman" w:eastAsia="Times New Roman" w:hAnsi="Times New Roman" w:cs="Times New Roman"/>
          <w:sz w:val="28"/>
          <w:szCs w:val="28"/>
          <w:lang w:eastAsia="ru-RU"/>
        </w:rPr>
        <w:t>:</w:t>
      </w:r>
    </w:p>
    <w:p w:rsidR="00EE53E3" w:rsidRPr="00843411" w:rsidRDefault="00EE53E3" w:rsidP="008E41F0">
      <w:pPr>
        <w:pStyle w:val="a8"/>
        <w:numPr>
          <w:ilvl w:val="0"/>
          <w:numId w:val="22"/>
        </w:numPr>
        <w:shd w:val="clear" w:color="auto" w:fill="FFFFFF"/>
        <w:tabs>
          <w:tab w:val="num" w:pos="360"/>
        </w:tabs>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getCenter</w:t>
      </w:r>
      <w:proofErr w:type="spellEnd"/>
      <w:r w:rsidRPr="00843411">
        <w:rPr>
          <w:rFonts w:ascii="Times New Roman" w:eastAsia="Times New Roman" w:hAnsi="Times New Roman" w:cs="Times New Roman"/>
          <w:sz w:val="28"/>
          <w:szCs w:val="28"/>
          <w:lang w:eastAsia="ru-RU"/>
        </w:rPr>
        <w:t xml:space="preserve"> </w:t>
      </w:r>
      <w:r w:rsidR="009F6FA9">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определяет центральный полигон среди полученных, чтобы при загрузке карты она перемещалась на центральную часть всех полигонов</w:t>
      </w:r>
    </w:p>
    <w:p w:rsidR="00EE53E3" w:rsidRPr="00843411" w:rsidRDefault="00EE53E3" w:rsidP="008E41F0">
      <w:pPr>
        <w:pStyle w:val="a8"/>
        <w:numPr>
          <w:ilvl w:val="0"/>
          <w:numId w:val="22"/>
        </w:numPr>
        <w:shd w:val="clear" w:color="auto" w:fill="FFFFFF"/>
        <w:tabs>
          <w:tab w:val="num" w:pos="360"/>
        </w:tabs>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setData</w:t>
      </w:r>
      <w:proofErr w:type="spellEnd"/>
      <w:r w:rsidRPr="00843411">
        <w:rPr>
          <w:rFonts w:ascii="Times New Roman" w:eastAsia="Times New Roman" w:hAnsi="Times New Roman" w:cs="Times New Roman"/>
          <w:sz w:val="28"/>
          <w:szCs w:val="28"/>
          <w:lang w:eastAsia="ru-RU"/>
        </w:rPr>
        <w:t xml:space="preserve"> – сохранения полученных данных от </w:t>
      </w:r>
      <w:proofErr w:type="spellStart"/>
      <w:r w:rsidRPr="00843411">
        <w:rPr>
          <w:rFonts w:ascii="Times New Roman" w:eastAsia="Times New Roman" w:hAnsi="Times New Roman" w:cs="Times New Roman"/>
          <w:sz w:val="28"/>
          <w:szCs w:val="28"/>
          <w:lang w:eastAsia="ru-RU"/>
        </w:rPr>
        <w:t>бэкенда</w:t>
      </w:r>
      <w:proofErr w:type="spellEnd"/>
      <w:r w:rsidRPr="00843411">
        <w:rPr>
          <w:rFonts w:ascii="Times New Roman" w:eastAsia="Times New Roman" w:hAnsi="Times New Roman" w:cs="Times New Roman"/>
          <w:sz w:val="28"/>
          <w:szCs w:val="28"/>
          <w:lang w:eastAsia="ru-RU"/>
        </w:rPr>
        <w:t xml:space="preserve"> в состояние</w:t>
      </w:r>
    </w:p>
    <w:p w:rsidR="00EE53E3" w:rsidRPr="00843411" w:rsidRDefault="00EE53E3" w:rsidP="008E41F0">
      <w:pPr>
        <w:pStyle w:val="a8"/>
        <w:numPr>
          <w:ilvl w:val="0"/>
          <w:numId w:val="22"/>
        </w:numPr>
        <w:shd w:val="clear" w:color="auto" w:fill="FFFFFF"/>
        <w:tabs>
          <w:tab w:val="num" w:pos="360"/>
        </w:tabs>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componentToHex</w:t>
      </w:r>
      <w:proofErr w:type="spellEnd"/>
      <w:r w:rsidRPr="00843411">
        <w:rPr>
          <w:rFonts w:ascii="Times New Roman" w:eastAsia="Times New Roman" w:hAnsi="Times New Roman" w:cs="Times New Roman"/>
          <w:sz w:val="28"/>
          <w:szCs w:val="28"/>
          <w:lang w:eastAsia="ru-RU"/>
        </w:rPr>
        <w:t xml:space="preserve"> </w:t>
      </w:r>
      <w:r w:rsidR="002E7356" w:rsidRPr="00843411">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w:t>
      </w:r>
      <w:r w:rsidR="002E7356" w:rsidRPr="00843411">
        <w:rPr>
          <w:rFonts w:ascii="Times New Roman" w:eastAsia="Times New Roman" w:hAnsi="Times New Roman" w:cs="Times New Roman"/>
          <w:sz w:val="28"/>
          <w:szCs w:val="28"/>
          <w:lang w:eastAsia="ru-RU"/>
        </w:rPr>
        <w:t xml:space="preserve">преобразование значение цвета </w:t>
      </w:r>
      <w:r w:rsidR="002E7356" w:rsidRPr="00843411">
        <w:rPr>
          <w:rFonts w:ascii="Times New Roman" w:eastAsia="Times New Roman" w:hAnsi="Times New Roman" w:cs="Times New Roman"/>
          <w:sz w:val="28"/>
          <w:szCs w:val="28"/>
          <w:lang w:val="en-US" w:eastAsia="ru-RU"/>
        </w:rPr>
        <w:t>rgb</w:t>
      </w:r>
      <w:r w:rsidR="002E7356" w:rsidRPr="00843411">
        <w:rPr>
          <w:rFonts w:ascii="Times New Roman" w:eastAsia="Times New Roman" w:hAnsi="Times New Roman" w:cs="Times New Roman"/>
          <w:sz w:val="28"/>
          <w:szCs w:val="28"/>
          <w:lang w:eastAsia="ru-RU"/>
        </w:rPr>
        <w:t xml:space="preserve"> в </w:t>
      </w:r>
      <w:r w:rsidR="002E7356" w:rsidRPr="00843411">
        <w:rPr>
          <w:rFonts w:ascii="Times New Roman" w:eastAsia="Times New Roman" w:hAnsi="Times New Roman" w:cs="Times New Roman"/>
          <w:sz w:val="28"/>
          <w:szCs w:val="28"/>
          <w:lang w:val="en-US" w:eastAsia="ru-RU"/>
        </w:rPr>
        <w:t>hex</w:t>
      </w:r>
      <w:r w:rsidR="002E7356" w:rsidRPr="00843411">
        <w:rPr>
          <w:rFonts w:ascii="Times New Roman" w:eastAsia="Times New Roman" w:hAnsi="Times New Roman" w:cs="Times New Roman"/>
          <w:sz w:val="28"/>
          <w:szCs w:val="28"/>
          <w:lang w:eastAsia="ru-RU"/>
        </w:rPr>
        <w:t>, для покраски полигона</w:t>
      </w:r>
    </w:p>
    <w:p w:rsidR="002E7356" w:rsidRPr="00843411" w:rsidRDefault="002E7356" w:rsidP="008E41F0">
      <w:pPr>
        <w:pStyle w:val="a8"/>
        <w:numPr>
          <w:ilvl w:val="0"/>
          <w:numId w:val="22"/>
        </w:numPr>
        <w:shd w:val="clear" w:color="auto" w:fill="FFFFFF"/>
        <w:tabs>
          <w:tab w:val="num" w:pos="360"/>
        </w:tabs>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rgbToHex</w:t>
      </w:r>
      <w:proofErr w:type="spellEnd"/>
      <w:r w:rsidRPr="00843411">
        <w:rPr>
          <w:rFonts w:ascii="Times New Roman" w:eastAsia="Times New Roman" w:hAnsi="Times New Roman" w:cs="Times New Roman"/>
          <w:sz w:val="28"/>
          <w:szCs w:val="28"/>
          <w:lang w:eastAsia="ru-RU"/>
        </w:rPr>
        <w:t xml:space="preserve"> – </w:t>
      </w:r>
      <w:proofErr w:type="spellStart"/>
      <w:r w:rsidRPr="00843411">
        <w:rPr>
          <w:rFonts w:ascii="Times New Roman" w:eastAsia="Times New Roman" w:hAnsi="Times New Roman" w:cs="Times New Roman"/>
          <w:sz w:val="28"/>
          <w:szCs w:val="28"/>
          <w:lang w:eastAsia="ru-RU"/>
        </w:rPr>
        <w:t>объеденение</w:t>
      </w:r>
      <w:proofErr w:type="spellEnd"/>
      <w:r w:rsidRPr="00843411">
        <w:rPr>
          <w:rFonts w:ascii="Times New Roman" w:eastAsia="Times New Roman" w:hAnsi="Times New Roman" w:cs="Times New Roman"/>
          <w:sz w:val="28"/>
          <w:szCs w:val="28"/>
          <w:lang w:eastAsia="ru-RU"/>
        </w:rPr>
        <w:t xml:space="preserve"> трех </w:t>
      </w:r>
      <w:r w:rsidRPr="00843411">
        <w:rPr>
          <w:rFonts w:ascii="Times New Roman" w:eastAsia="Times New Roman" w:hAnsi="Times New Roman" w:cs="Times New Roman"/>
          <w:sz w:val="28"/>
          <w:szCs w:val="28"/>
          <w:lang w:val="en-US" w:eastAsia="ru-RU"/>
        </w:rPr>
        <w:t>rgb</w:t>
      </w:r>
      <w:r w:rsidRPr="00843411">
        <w:rPr>
          <w:rFonts w:ascii="Times New Roman" w:eastAsia="Times New Roman" w:hAnsi="Times New Roman" w:cs="Times New Roman"/>
          <w:sz w:val="28"/>
          <w:szCs w:val="28"/>
          <w:lang w:eastAsia="ru-RU"/>
        </w:rPr>
        <w:t xml:space="preserve"> цветов в одну </w:t>
      </w:r>
      <w:r w:rsidRPr="00843411">
        <w:rPr>
          <w:rFonts w:ascii="Times New Roman" w:eastAsia="Times New Roman" w:hAnsi="Times New Roman" w:cs="Times New Roman"/>
          <w:sz w:val="28"/>
          <w:szCs w:val="28"/>
          <w:lang w:val="en-US" w:eastAsia="ru-RU"/>
        </w:rPr>
        <w:t>hex</w:t>
      </w:r>
      <w:r w:rsidRPr="00843411">
        <w:rPr>
          <w:rFonts w:ascii="Times New Roman" w:eastAsia="Times New Roman" w:hAnsi="Times New Roman" w:cs="Times New Roman"/>
          <w:sz w:val="28"/>
          <w:szCs w:val="28"/>
          <w:lang w:eastAsia="ru-RU"/>
        </w:rPr>
        <w:t xml:space="preserve"> строку</w:t>
      </w:r>
    </w:p>
    <w:p w:rsidR="002E7356" w:rsidRPr="00843411" w:rsidRDefault="002E7356" w:rsidP="008E41F0">
      <w:pPr>
        <w:pStyle w:val="a8"/>
        <w:numPr>
          <w:ilvl w:val="0"/>
          <w:numId w:val="22"/>
        </w:numPr>
        <w:shd w:val="clear" w:color="auto" w:fill="FFFFFF"/>
        <w:tabs>
          <w:tab w:val="num" w:pos="360"/>
        </w:tabs>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getColor</w:t>
      </w:r>
      <w:proofErr w:type="spellEnd"/>
      <w:r w:rsidRPr="00843411">
        <w:rPr>
          <w:rFonts w:ascii="Times New Roman" w:eastAsia="Times New Roman" w:hAnsi="Times New Roman" w:cs="Times New Roman"/>
          <w:sz w:val="28"/>
          <w:szCs w:val="28"/>
          <w:lang w:eastAsia="ru-RU"/>
        </w:rPr>
        <w:t xml:space="preserve"> – получение определенного цвета для полигона в </w:t>
      </w:r>
      <w:r w:rsidRPr="00843411">
        <w:rPr>
          <w:rFonts w:ascii="Times New Roman" w:eastAsia="Times New Roman" w:hAnsi="Times New Roman" w:cs="Times New Roman"/>
          <w:sz w:val="28"/>
          <w:szCs w:val="28"/>
          <w:lang w:val="en-US" w:eastAsia="ru-RU"/>
        </w:rPr>
        <w:t>rgb</w:t>
      </w:r>
      <w:r w:rsidRPr="00843411">
        <w:rPr>
          <w:rFonts w:ascii="Times New Roman" w:eastAsia="Times New Roman" w:hAnsi="Times New Roman" w:cs="Times New Roman"/>
          <w:sz w:val="28"/>
          <w:szCs w:val="28"/>
          <w:lang w:eastAsia="ru-RU"/>
        </w:rPr>
        <w:t xml:space="preserve">, по его </w:t>
      </w:r>
      <w:proofErr w:type="spellStart"/>
      <w:r w:rsidRPr="00843411">
        <w:rPr>
          <w:rFonts w:ascii="Times New Roman" w:eastAsia="Times New Roman" w:hAnsi="Times New Roman" w:cs="Times New Roman"/>
          <w:sz w:val="28"/>
          <w:szCs w:val="28"/>
          <w:lang w:eastAsia="ru-RU"/>
        </w:rPr>
        <w:t>скорингу</w:t>
      </w:r>
      <w:proofErr w:type="spellEnd"/>
      <w:r w:rsidRPr="00843411">
        <w:rPr>
          <w:rFonts w:ascii="Times New Roman" w:eastAsia="Times New Roman" w:hAnsi="Times New Roman" w:cs="Times New Roman"/>
          <w:sz w:val="28"/>
          <w:szCs w:val="28"/>
          <w:lang w:eastAsia="ru-RU"/>
        </w:rPr>
        <w:t xml:space="preserve">, для визуального определения качества. Чем больше </w:t>
      </w:r>
      <w:proofErr w:type="spellStart"/>
      <w:proofErr w:type="gramStart"/>
      <w:r w:rsidRPr="00843411">
        <w:rPr>
          <w:rFonts w:ascii="Times New Roman" w:eastAsia="Times New Roman" w:hAnsi="Times New Roman" w:cs="Times New Roman"/>
          <w:sz w:val="28"/>
          <w:szCs w:val="28"/>
          <w:lang w:eastAsia="ru-RU"/>
        </w:rPr>
        <w:t>скоринг</w:t>
      </w:r>
      <w:proofErr w:type="spellEnd"/>
      <w:proofErr w:type="gramEnd"/>
      <w:r w:rsidRPr="00843411">
        <w:rPr>
          <w:rFonts w:ascii="Times New Roman" w:eastAsia="Times New Roman" w:hAnsi="Times New Roman" w:cs="Times New Roman"/>
          <w:sz w:val="28"/>
          <w:szCs w:val="28"/>
          <w:lang w:eastAsia="ru-RU"/>
        </w:rPr>
        <w:t xml:space="preserve"> тем больше ставится значение зеленого цвета и тем меньше для красного</w:t>
      </w:r>
    </w:p>
    <w:p w:rsidR="002E7356" w:rsidRPr="00843411" w:rsidRDefault="002E7356" w:rsidP="008E41F0">
      <w:pPr>
        <w:pStyle w:val="a8"/>
        <w:numPr>
          <w:ilvl w:val="0"/>
          <w:numId w:val="22"/>
        </w:numPr>
        <w:shd w:val="clear" w:color="auto" w:fill="FFFFFF"/>
        <w:tabs>
          <w:tab w:val="num" w:pos="360"/>
        </w:tabs>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load_data</w:t>
      </w:r>
      <w:proofErr w:type="spellEnd"/>
      <w:r w:rsidRPr="00843411">
        <w:rPr>
          <w:rFonts w:ascii="Times New Roman" w:eastAsia="Times New Roman" w:hAnsi="Times New Roman" w:cs="Times New Roman"/>
          <w:sz w:val="28"/>
          <w:szCs w:val="28"/>
          <w:lang w:eastAsia="ru-RU"/>
        </w:rPr>
        <w:t xml:space="preserve"> – </w:t>
      </w:r>
      <w:r w:rsidR="00C72A13" w:rsidRPr="00843411">
        <w:rPr>
          <w:rFonts w:ascii="Times New Roman" w:eastAsia="Times New Roman" w:hAnsi="Times New Roman" w:cs="Times New Roman"/>
          <w:sz w:val="28"/>
          <w:szCs w:val="28"/>
          <w:lang w:eastAsia="ru-RU"/>
        </w:rPr>
        <w:t>отправка</w:t>
      </w:r>
      <w:r w:rsidRPr="00843411">
        <w:rPr>
          <w:rFonts w:ascii="Times New Roman" w:eastAsia="Times New Roman" w:hAnsi="Times New Roman" w:cs="Times New Roman"/>
          <w:sz w:val="28"/>
          <w:szCs w:val="28"/>
          <w:lang w:eastAsia="ru-RU"/>
        </w:rPr>
        <w:t xml:space="preserve"> запрос</w:t>
      </w:r>
      <w:r w:rsidR="00C72A13" w:rsidRPr="00843411">
        <w:rPr>
          <w:rFonts w:ascii="Times New Roman" w:eastAsia="Times New Roman" w:hAnsi="Times New Roman" w:cs="Times New Roman"/>
          <w:sz w:val="28"/>
          <w:szCs w:val="28"/>
          <w:lang w:eastAsia="ru-RU"/>
        </w:rPr>
        <w:t>а</w:t>
      </w:r>
      <w:r w:rsidRPr="00843411">
        <w:rPr>
          <w:rFonts w:ascii="Times New Roman" w:eastAsia="Times New Roman" w:hAnsi="Times New Roman" w:cs="Times New Roman"/>
          <w:sz w:val="28"/>
          <w:szCs w:val="28"/>
          <w:lang w:eastAsia="ru-RU"/>
        </w:rPr>
        <w:t xml:space="preserve"> на </w:t>
      </w:r>
      <w:proofErr w:type="spellStart"/>
      <w:r w:rsidRPr="00843411">
        <w:rPr>
          <w:rFonts w:ascii="Times New Roman" w:eastAsia="Times New Roman" w:hAnsi="Times New Roman" w:cs="Times New Roman"/>
          <w:sz w:val="28"/>
          <w:szCs w:val="28"/>
          <w:lang w:eastAsia="ru-RU"/>
        </w:rPr>
        <w:t>бэкенд</w:t>
      </w:r>
      <w:proofErr w:type="spellEnd"/>
      <w:r w:rsidRPr="00843411">
        <w:rPr>
          <w:rFonts w:ascii="Times New Roman" w:eastAsia="Times New Roman" w:hAnsi="Times New Roman" w:cs="Times New Roman"/>
          <w:sz w:val="28"/>
          <w:szCs w:val="28"/>
          <w:lang w:eastAsia="ru-RU"/>
        </w:rPr>
        <w:t>, в случае успешного ответа, данные передаются в метод для сохранения их в состояние, иначе в терминал выводится ошибка</w:t>
      </w:r>
      <w:r w:rsidR="00C72A13" w:rsidRPr="00843411">
        <w:rPr>
          <w:rFonts w:ascii="Times New Roman" w:eastAsia="Times New Roman" w:hAnsi="Times New Roman" w:cs="Times New Roman"/>
          <w:sz w:val="28"/>
          <w:szCs w:val="28"/>
          <w:lang w:eastAsia="ru-RU"/>
        </w:rPr>
        <w:t>.</w:t>
      </w:r>
    </w:p>
    <w:p w:rsidR="002E7356" w:rsidRPr="00843411" w:rsidRDefault="002E7356" w:rsidP="008E41F0">
      <w:pPr>
        <w:pStyle w:val="a8"/>
        <w:numPr>
          <w:ilvl w:val="0"/>
          <w:numId w:val="22"/>
        </w:numPr>
        <w:shd w:val="clear" w:color="auto" w:fill="FFFFFF"/>
        <w:tabs>
          <w:tab w:val="num" w:pos="360"/>
        </w:tabs>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lastRenderedPageBreak/>
        <w:t xml:space="preserve">Метод </w:t>
      </w:r>
      <w:proofErr w:type="spellStart"/>
      <w:r w:rsidRPr="00843411">
        <w:rPr>
          <w:rFonts w:ascii="Times New Roman" w:eastAsia="Times New Roman" w:hAnsi="Times New Roman" w:cs="Times New Roman"/>
          <w:sz w:val="28"/>
          <w:szCs w:val="28"/>
          <w:lang w:eastAsia="ru-RU"/>
        </w:rPr>
        <w:t>componentDidMount</w:t>
      </w:r>
      <w:proofErr w:type="spellEnd"/>
      <w:r w:rsidRPr="00843411">
        <w:rPr>
          <w:rFonts w:ascii="Times New Roman" w:eastAsia="Times New Roman" w:hAnsi="Times New Roman" w:cs="Times New Roman"/>
          <w:sz w:val="28"/>
          <w:szCs w:val="28"/>
          <w:lang w:eastAsia="ru-RU"/>
        </w:rPr>
        <w:t xml:space="preserve"> </w:t>
      </w:r>
      <w:r w:rsidR="009F6FA9">
        <w:rPr>
          <w:rFonts w:ascii="Times New Roman" w:eastAsia="Times New Roman" w:hAnsi="Times New Roman" w:cs="Times New Roman"/>
          <w:sz w:val="28"/>
          <w:szCs w:val="28"/>
          <w:lang w:eastAsia="ru-RU"/>
        </w:rPr>
        <w:t>–</w:t>
      </w:r>
      <w:r w:rsidRPr="00843411">
        <w:rPr>
          <w:rFonts w:ascii="Times New Roman" w:eastAsia="Times New Roman" w:hAnsi="Times New Roman" w:cs="Times New Roman"/>
          <w:sz w:val="28"/>
          <w:szCs w:val="28"/>
          <w:lang w:eastAsia="ru-RU"/>
        </w:rPr>
        <w:t xml:space="preserve"> вызывается сразу после монтирования компонента, в моем случае вызывается метод для отправки запроса на </w:t>
      </w:r>
      <w:proofErr w:type="spellStart"/>
      <w:r w:rsidRPr="00843411">
        <w:rPr>
          <w:rFonts w:ascii="Times New Roman" w:eastAsia="Times New Roman" w:hAnsi="Times New Roman" w:cs="Times New Roman"/>
          <w:sz w:val="28"/>
          <w:szCs w:val="28"/>
          <w:lang w:eastAsia="ru-RU"/>
        </w:rPr>
        <w:t>бэкенд</w:t>
      </w:r>
      <w:proofErr w:type="spellEnd"/>
    </w:p>
    <w:p w:rsidR="00363490" w:rsidRPr="00843411" w:rsidRDefault="002E7356" w:rsidP="008E41F0">
      <w:pPr>
        <w:pStyle w:val="a8"/>
        <w:numPr>
          <w:ilvl w:val="0"/>
          <w:numId w:val="22"/>
        </w:numPr>
        <w:shd w:val="clear" w:color="auto" w:fill="FFFFFF"/>
        <w:tabs>
          <w:tab w:val="num" w:pos="360"/>
        </w:tabs>
        <w:spacing w:after="0" w:line="360" w:lineRule="auto"/>
        <w:ind w:left="0"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 xml:space="preserve">Метод </w:t>
      </w:r>
      <w:proofErr w:type="spellStart"/>
      <w:r w:rsidRPr="00843411">
        <w:rPr>
          <w:rFonts w:ascii="Times New Roman" w:eastAsia="Times New Roman" w:hAnsi="Times New Roman" w:cs="Times New Roman"/>
          <w:sz w:val="28"/>
          <w:szCs w:val="28"/>
          <w:lang w:eastAsia="ru-RU"/>
        </w:rPr>
        <w:t>polyginDetailBtn</w:t>
      </w:r>
      <w:proofErr w:type="spellEnd"/>
      <w:r w:rsidR="00363490" w:rsidRPr="00843411">
        <w:rPr>
          <w:rFonts w:ascii="Times New Roman" w:eastAsia="Times New Roman" w:hAnsi="Times New Roman" w:cs="Times New Roman"/>
          <w:sz w:val="28"/>
          <w:szCs w:val="28"/>
          <w:lang w:eastAsia="ru-RU"/>
        </w:rPr>
        <w:t xml:space="preserve"> – </w:t>
      </w:r>
      <w:r w:rsidR="00C72A13" w:rsidRPr="00843411">
        <w:rPr>
          <w:rFonts w:ascii="Times New Roman" w:eastAsia="Times New Roman" w:hAnsi="Times New Roman" w:cs="Times New Roman"/>
          <w:sz w:val="28"/>
          <w:szCs w:val="28"/>
          <w:lang w:eastAsia="ru-RU"/>
        </w:rPr>
        <w:t xml:space="preserve">зафиксировать в состояние </w:t>
      </w:r>
      <w:proofErr w:type="gramStart"/>
      <w:r w:rsidR="00C72A13" w:rsidRPr="00843411">
        <w:rPr>
          <w:rFonts w:ascii="Times New Roman" w:eastAsia="Times New Roman" w:hAnsi="Times New Roman" w:cs="Times New Roman"/>
          <w:sz w:val="28"/>
          <w:szCs w:val="28"/>
          <w:lang w:eastAsia="ru-RU"/>
        </w:rPr>
        <w:t>полигон</w:t>
      </w:r>
      <w:proofErr w:type="gramEnd"/>
      <w:r w:rsidR="00C72A13" w:rsidRPr="00843411">
        <w:rPr>
          <w:rFonts w:ascii="Times New Roman" w:eastAsia="Times New Roman" w:hAnsi="Times New Roman" w:cs="Times New Roman"/>
          <w:sz w:val="28"/>
          <w:szCs w:val="28"/>
          <w:lang w:eastAsia="ru-RU"/>
        </w:rPr>
        <w:t xml:space="preserve"> по которому произошел клик (рис. 4.4).</w:t>
      </w:r>
    </w:p>
    <w:p w:rsidR="00363490" w:rsidRPr="00843411" w:rsidRDefault="00363490"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noProof/>
          <w:sz w:val="28"/>
          <w:szCs w:val="28"/>
          <w:lang w:eastAsia="ru-RU"/>
        </w:rPr>
        <w:drawing>
          <wp:inline distT="0" distB="0" distL="0" distR="0" wp14:anchorId="0460B7BA" wp14:editId="0D751E4F">
            <wp:extent cx="5940425" cy="5306695"/>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5306695"/>
                    </a:xfrm>
                    <a:prstGeom prst="rect">
                      <a:avLst/>
                    </a:prstGeom>
                  </pic:spPr>
                </pic:pic>
              </a:graphicData>
            </a:graphic>
          </wp:inline>
        </w:drawing>
      </w:r>
    </w:p>
    <w:p w:rsidR="00444093" w:rsidRPr="00843411" w:rsidRDefault="00444093" w:rsidP="009C7D5A">
      <w:pPr>
        <w:shd w:val="clear" w:color="auto" w:fill="FFFFFF"/>
        <w:spacing w:after="0" w:line="360" w:lineRule="auto"/>
        <w:ind w:firstLine="709"/>
        <w:jc w:val="center"/>
        <w:rPr>
          <w:rFonts w:ascii="Times New Roman" w:eastAsia="Times New Roman" w:hAnsi="Times New Roman" w:cs="Times New Roman"/>
          <w:sz w:val="28"/>
          <w:szCs w:val="28"/>
          <w:lang w:eastAsia="ru-RU"/>
        </w:rPr>
      </w:pPr>
      <w:r w:rsidRPr="002116B8">
        <w:rPr>
          <w:rFonts w:ascii="Times New Roman" w:eastAsia="Times New Roman" w:hAnsi="Times New Roman" w:cs="Times New Roman"/>
          <w:sz w:val="24"/>
          <w:szCs w:val="28"/>
          <w:lang w:eastAsia="ru-RU"/>
        </w:rPr>
        <w:t xml:space="preserve">Рисунок 4.5 </w:t>
      </w:r>
      <w:r w:rsidR="009F6FA9" w:rsidRPr="002116B8">
        <w:rPr>
          <w:rFonts w:ascii="Times New Roman" w:eastAsia="Times New Roman" w:hAnsi="Times New Roman" w:cs="Times New Roman"/>
          <w:sz w:val="24"/>
          <w:szCs w:val="28"/>
          <w:lang w:eastAsia="ru-RU"/>
        </w:rPr>
        <w:t>–</w:t>
      </w:r>
      <w:r w:rsidRPr="002116B8">
        <w:rPr>
          <w:rFonts w:ascii="Times New Roman" w:eastAsia="Times New Roman" w:hAnsi="Times New Roman" w:cs="Times New Roman"/>
          <w:sz w:val="24"/>
          <w:szCs w:val="28"/>
          <w:lang w:eastAsia="ru-RU"/>
        </w:rPr>
        <w:t xml:space="preserve"> От рисовка карты</w:t>
      </w:r>
    </w:p>
    <w:p w:rsidR="00363490" w:rsidRPr="00843411" w:rsidRDefault="00444093" w:rsidP="004F1DEC">
      <w:pPr>
        <w:spacing w:after="0" w:line="360" w:lineRule="auto"/>
        <w:ind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От рисовка</w:t>
      </w:r>
      <w:r w:rsidR="00363490" w:rsidRPr="00843411">
        <w:rPr>
          <w:rFonts w:ascii="Times New Roman" w:eastAsia="Times New Roman" w:hAnsi="Times New Roman" w:cs="Times New Roman"/>
          <w:sz w:val="28"/>
          <w:szCs w:val="28"/>
          <w:lang w:eastAsia="ru-RU"/>
        </w:rPr>
        <w:t xml:space="preserve"> всех данных происходит в методе </w:t>
      </w:r>
      <w:r w:rsidR="00363490" w:rsidRPr="00843411">
        <w:rPr>
          <w:rFonts w:ascii="Times New Roman" w:eastAsia="Times New Roman" w:hAnsi="Times New Roman" w:cs="Times New Roman"/>
          <w:sz w:val="28"/>
          <w:szCs w:val="28"/>
          <w:lang w:val="en-US" w:eastAsia="ru-RU"/>
        </w:rPr>
        <w:t>render</w:t>
      </w:r>
      <w:r w:rsidR="00195233" w:rsidRPr="00843411">
        <w:rPr>
          <w:rFonts w:ascii="Times New Roman" w:eastAsia="Times New Roman" w:hAnsi="Times New Roman" w:cs="Times New Roman"/>
          <w:sz w:val="28"/>
          <w:szCs w:val="28"/>
          <w:lang w:eastAsia="ru-RU"/>
        </w:rPr>
        <w:t xml:space="preserve"> (рис 4.5)</w:t>
      </w:r>
      <w:r w:rsidR="00363490" w:rsidRPr="00843411">
        <w:rPr>
          <w:rFonts w:ascii="Times New Roman" w:eastAsia="Times New Roman" w:hAnsi="Times New Roman" w:cs="Times New Roman"/>
          <w:sz w:val="28"/>
          <w:szCs w:val="28"/>
          <w:lang w:eastAsia="ru-RU"/>
        </w:rPr>
        <w:t xml:space="preserve">. В начале стоит условии, если полигоны были загружены с </w:t>
      </w:r>
      <w:proofErr w:type="spellStart"/>
      <w:proofErr w:type="gramStart"/>
      <w:r w:rsidR="00363490" w:rsidRPr="00843411">
        <w:rPr>
          <w:rFonts w:ascii="Times New Roman" w:eastAsia="Times New Roman" w:hAnsi="Times New Roman" w:cs="Times New Roman"/>
          <w:sz w:val="28"/>
          <w:szCs w:val="28"/>
          <w:lang w:eastAsia="ru-RU"/>
        </w:rPr>
        <w:t>бэкенда</w:t>
      </w:r>
      <w:proofErr w:type="spellEnd"/>
      <w:proofErr w:type="gramEnd"/>
      <w:r w:rsidR="00363490" w:rsidRPr="00843411">
        <w:rPr>
          <w:rFonts w:ascii="Times New Roman" w:eastAsia="Times New Roman" w:hAnsi="Times New Roman" w:cs="Times New Roman"/>
          <w:sz w:val="28"/>
          <w:szCs w:val="28"/>
          <w:lang w:eastAsia="ru-RU"/>
        </w:rPr>
        <w:t xml:space="preserve"> то продолжается </w:t>
      </w:r>
      <w:r w:rsidRPr="00843411">
        <w:rPr>
          <w:rFonts w:ascii="Times New Roman" w:eastAsia="Times New Roman" w:hAnsi="Times New Roman" w:cs="Times New Roman"/>
          <w:sz w:val="28"/>
          <w:szCs w:val="28"/>
          <w:lang w:eastAsia="ru-RU"/>
        </w:rPr>
        <w:t>от рисовка</w:t>
      </w:r>
      <w:r w:rsidR="00363490" w:rsidRPr="00843411">
        <w:rPr>
          <w:rFonts w:ascii="Times New Roman" w:eastAsia="Times New Roman" w:hAnsi="Times New Roman" w:cs="Times New Roman"/>
          <w:sz w:val="28"/>
          <w:szCs w:val="28"/>
          <w:lang w:eastAsia="ru-RU"/>
        </w:rPr>
        <w:t xml:space="preserve"> страницы, иначе прекратить </w:t>
      </w:r>
      <w:r w:rsidRPr="00843411">
        <w:rPr>
          <w:rFonts w:ascii="Times New Roman" w:eastAsia="Times New Roman" w:hAnsi="Times New Roman" w:cs="Times New Roman"/>
          <w:sz w:val="28"/>
          <w:szCs w:val="28"/>
          <w:lang w:eastAsia="ru-RU"/>
        </w:rPr>
        <w:t>обрисовку</w:t>
      </w:r>
      <w:r w:rsidR="00363490" w:rsidRPr="00843411">
        <w:rPr>
          <w:rFonts w:ascii="Times New Roman" w:eastAsia="Times New Roman" w:hAnsi="Times New Roman" w:cs="Times New Roman"/>
          <w:sz w:val="28"/>
          <w:szCs w:val="28"/>
          <w:lang w:eastAsia="ru-RU"/>
        </w:rPr>
        <w:t xml:space="preserve">. </w:t>
      </w:r>
      <w:r w:rsidRPr="00843411">
        <w:rPr>
          <w:rFonts w:ascii="Times New Roman" w:eastAsia="Times New Roman" w:hAnsi="Times New Roman" w:cs="Times New Roman"/>
          <w:sz w:val="28"/>
          <w:szCs w:val="28"/>
          <w:lang w:eastAsia="ru-RU"/>
        </w:rPr>
        <w:t>Далее</w:t>
      </w:r>
      <w:r w:rsidR="00363490" w:rsidRPr="00843411">
        <w:rPr>
          <w:rFonts w:ascii="Times New Roman" w:eastAsia="Times New Roman" w:hAnsi="Times New Roman" w:cs="Times New Roman"/>
          <w:sz w:val="28"/>
          <w:szCs w:val="28"/>
          <w:lang w:eastAsia="ru-RU"/>
        </w:rPr>
        <w:t xml:space="preserve"> </w:t>
      </w:r>
      <w:proofErr w:type="spellStart"/>
      <w:r w:rsidR="00363490" w:rsidRPr="00843411">
        <w:rPr>
          <w:rFonts w:ascii="Times New Roman" w:eastAsia="Times New Roman" w:hAnsi="Times New Roman" w:cs="Times New Roman"/>
          <w:sz w:val="28"/>
          <w:szCs w:val="28"/>
          <w:lang w:eastAsia="ru-RU"/>
        </w:rPr>
        <w:t>отрисовывается</w:t>
      </w:r>
      <w:proofErr w:type="spellEnd"/>
      <w:r w:rsidR="00363490" w:rsidRPr="00843411">
        <w:rPr>
          <w:rFonts w:ascii="Times New Roman" w:eastAsia="Times New Roman" w:hAnsi="Times New Roman" w:cs="Times New Roman"/>
          <w:sz w:val="28"/>
          <w:szCs w:val="28"/>
          <w:lang w:eastAsia="ru-RU"/>
        </w:rPr>
        <w:t xml:space="preserve"> компонент </w:t>
      </w:r>
      <w:r w:rsidR="00363490" w:rsidRPr="00843411">
        <w:rPr>
          <w:rFonts w:ascii="Times New Roman" w:hAnsi="Times New Roman" w:cs="Times New Roman"/>
          <w:sz w:val="28"/>
          <w:szCs w:val="28"/>
        </w:rPr>
        <w:t xml:space="preserve">карты – это </w:t>
      </w:r>
      <w:proofErr w:type="spellStart"/>
      <w:r w:rsidR="00363490" w:rsidRPr="00843411">
        <w:rPr>
          <w:rFonts w:ascii="Times New Roman" w:hAnsi="Times New Roman" w:cs="Times New Roman"/>
          <w:sz w:val="28"/>
          <w:szCs w:val="28"/>
        </w:rPr>
        <w:t>фреймворк</w:t>
      </w:r>
      <w:proofErr w:type="spellEnd"/>
      <w:r w:rsidR="00363490" w:rsidRPr="00843411">
        <w:rPr>
          <w:rFonts w:ascii="Times New Roman" w:hAnsi="Times New Roman" w:cs="Times New Roman"/>
          <w:sz w:val="28"/>
          <w:szCs w:val="28"/>
        </w:rPr>
        <w:t xml:space="preserve"> </w:t>
      </w:r>
      <w:proofErr w:type="spellStart"/>
      <w:r w:rsidR="00363490" w:rsidRPr="00843411">
        <w:rPr>
          <w:rFonts w:ascii="Times New Roman" w:hAnsi="Times New Roman" w:cs="Times New Roman"/>
          <w:sz w:val="28"/>
          <w:szCs w:val="28"/>
        </w:rPr>
        <w:t>Ymap</w:t>
      </w:r>
      <w:proofErr w:type="spellEnd"/>
      <w:r w:rsidR="00363490" w:rsidRPr="00843411">
        <w:rPr>
          <w:rFonts w:ascii="Times New Roman" w:hAnsi="Times New Roman" w:cs="Times New Roman"/>
          <w:sz w:val="28"/>
          <w:szCs w:val="28"/>
        </w:rPr>
        <w:t xml:space="preserve"> который размещает интерактивную карту на веб-страницу. При </w:t>
      </w:r>
      <w:proofErr w:type="spellStart"/>
      <w:r w:rsidR="00363490" w:rsidRPr="00843411">
        <w:rPr>
          <w:rFonts w:ascii="Times New Roman" w:hAnsi="Times New Roman" w:cs="Times New Roman"/>
          <w:sz w:val="28"/>
          <w:szCs w:val="28"/>
        </w:rPr>
        <w:t>иницилализации</w:t>
      </w:r>
      <w:proofErr w:type="spellEnd"/>
      <w:r w:rsidR="00363490" w:rsidRPr="00843411">
        <w:rPr>
          <w:rFonts w:ascii="Times New Roman" w:hAnsi="Times New Roman" w:cs="Times New Roman"/>
          <w:sz w:val="28"/>
          <w:szCs w:val="28"/>
        </w:rPr>
        <w:t xml:space="preserve"> карты указывается контейнер в котором она размещается и передаем туда опции: </w:t>
      </w:r>
    </w:p>
    <w:p w:rsidR="00363490" w:rsidRPr="00843411" w:rsidRDefault="00363490" w:rsidP="008E41F0">
      <w:pPr>
        <w:pStyle w:val="a8"/>
        <w:numPr>
          <w:ilvl w:val="0"/>
          <w:numId w:val="1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lastRenderedPageBreak/>
        <w:t>Center</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начальное положение, центральное положение карты которое будет отображаться, устанавливаем значение координат центрального полигона</w:t>
      </w:r>
    </w:p>
    <w:p w:rsidR="00363490" w:rsidRPr="00843411" w:rsidRDefault="00363490" w:rsidP="008E41F0">
      <w:pPr>
        <w:pStyle w:val="a8"/>
        <w:numPr>
          <w:ilvl w:val="0"/>
          <w:numId w:val="1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 xml:space="preserve">Zoom </w:t>
      </w:r>
      <w:r w:rsidRPr="00843411">
        <w:rPr>
          <w:rFonts w:ascii="Times New Roman" w:hAnsi="Times New Roman" w:cs="Times New Roman"/>
          <w:sz w:val="28"/>
          <w:szCs w:val="28"/>
        </w:rPr>
        <w:t>– начальный масштаб карты</w:t>
      </w:r>
    </w:p>
    <w:p w:rsidR="00363490" w:rsidRPr="00843411" w:rsidRDefault="00363490" w:rsidP="008E41F0">
      <w:pPr>
        <w:pStyle w:val="a8"/>
        <w:numPr>
          <w:ilvl w:val="0"/>
          <w:numId w:val="15"/>
        </w:numPr>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Style</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задаёт </w:t>
      </w:r>
      <w:r w:rsidRPr="00843411">
        <w:rPr>
          <w:rFonts w:ascii="Times New Roman" w:hAnsi="Times New Roman" w:cs="Times New Roman"/>
          <w:sz w:val="28"/>
          <w:szCs w:val="28"/>
          <w:lang w:val="en-US"/>
        </w:rPr>
        <w:t>CSS</w:t>
      </w:r>
      <w:r w:rsidRPr="00843411">
        <w:rPr>
          <w:rFonts w:ascii="Times New Roman" w:hAnsi="Times New Roman" w:cs="Times New Roman"/>
          <w:sz w:val="28"/>
          <w:szCs w:val="28"/>
        </w:rPr>
        <w:t xml:space="preserve"> стили для </w:t>
      </w:r>
      <w:r w:rsidRPr="00843411">
        <w:rPr>
          <w:rFonts w:ascii="Times New Roman" w:hAnsi="Times New Roman" w:cs="Times New Roman"/>
          <w:sz w:val="28"/>
          <w:szCs w:val="28"/>
          <w:lang w:val="en-US"/>
        </w:rPr>
        <w:t>HTML</w:t>
      </w:r>
      <w:r w:rsidRPr="00843411">
        <w:rPr>
          <w:rFonts w:ascii="Times New Roman" w:hAnsi="Times New Roman" w:cs="Times New Roman"/>
          <w:sz w:val="28"/>
          <w:szCs w:val="28"/>
        </w:rPr>
        <w:t>-документа, то есть то, как будут отображаться отдельные элементы и вся страница в целом.</w:t>
      </w:r>
    </w:p>
    <w:p w:rsidR="00363490" w:rsidRPr="00843411" w:rsidRDefault="00363490" w:rsidP="008E41F0">
      <w:pPr>
        <w:pStyle w:val="a8"/>
        <w:numPr>
          <w:ilvl w:val="0"/>
          <w:numId w:val="15"/>
        </w:numPr>
        <w:spacing w:after="0" w:line="360" w:lineRule="auto"/>
        <w:ind w:left="0"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onClick</w:t>
      </w:r>
      <w:proofErr w:type="gram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Действие при нажатие на карту. В моем случае при нажатие на карту убирается отображение бокового меню</w:t>
      </w:r>
    </w:p>
    <w:p w:rsidR="00363490" w:rsidRPr="00843411" w:rsidRDefault="00363490"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Карта содержат произвольное количество слоев равное количеству полигонов. Слой — это визуальный компонент, который отвечает за </w:t>
      </w:r>
      <w:proofErr w:type="spellStart"/>
      <w:r w:rsidRPr="00843411">
        <w:rPr>
          <w:rFonts w:ascii="Times New Roman" w:hAnsi="Times New Roman" w:cs="Times New Roman"/>
          <w:sz w:val="28"/>
          <w:szCs w:val="28"/>
          <w:shd w:val="clear" w:color="auto" w:fill="FFFFFF"/>
        </w:rPr>
        <w:t>отрисовку</w:t>
      </w:r>
      <w:proofErr w:type="spellEnd"/>
      <w:r w:rsidRPr="00843411">
        <w:rPr>
          <w:rFonts w:ascii="Times New Roman" w:hAnsi="Times New Roman" w:cs="Times New Roman"/>
          <w:sz w:val="28"/>
          <w:szCs w:val="28"/>
          <w:shd w:val="clear" w:color="auto" w:fill="FFFFFF"/>
        </w:rPr>
        <w:t xml:space="preserve"> слоя определенного содержания. В </w:t>
      </w:r>
      <w:r w:rsidR="00444093" w:rsidRPr="00843411">
        <w:rPr>
          <w:rFonts w:ascii="Times New Roman" w:hAnsi="Times New Roman" w:cs="Times New Roman"/>
          <w:sz w:val="28"/>
          <w:szCs w:val="28"/>
          <w:shd w:val="clear" w:color="auto" w:fill="FFFFFF"/>
        </w:rPr>
        <w:t>нашем</w:t>
      </w:r>
      <w:r w:rsidRPr="00843411">
        <w:rPr>
          <w:rFonts w:ascii="Times New Roman" w:hAnsi="Times New Roman" w:cs="Times New Roman"/>
          <w:sz w:val="28"/>
          <w:szCs w:val="28"/>
          <w:shd w:val="clear" w:color="auto" w:fill="FFFFFF"/>
        </w:rPr>
        <w:t xml:space="preserve"> случае слой представляет из себя компонент </w:t>
      </w:r>
      <w:r w:rsidRPr="00843411">
        <w:rPr>
          <w:rFonts w:ascii="Times New Roman" w:hAnsi="Times New Roman" w:cs="Times New Roman"/>
          <w:sz w:val="28"/>
          <w:szCs w:val="28"/>
          <w:shd w:val="clear" w:color="auto" w:fill="FFFFFF"/>
          <w:lang w:val="en-US"/>
        </w:rPr>
        <w:t>Polygon</w:t>
      </w:r>
      <w:r w:rsidRPr="00843411">
        <w:rPr>
          <w:rFonts w:ascii="Times New Roman" w:hAnsi="Times New Roman" w:cs="Times New Roman"/>
          <w:sz w:val="28"/>
          <w:szCs w:val="28"/>
          <w:shd w:val="clear" w:color="auto" w:fill="FFFFFF"/>
        </w:rPr>
        <w:t>, с настройками:</w:t>
      </w:r>
    </w:p>
    <w:p w:rsidR="00363490" w:rsidRPr="00843411" w:rsidRDefault="00363490" w:rsidP="008E41F0">
      <w:pPr>
        <w:pStyle w:val="a8"/>
        <w:numPr>
          <w:ilvl w:val="0"/>
          <w:numId w:val="23"/>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geometry</w:t>
      </w:r>
      <w:r w:rsidRPr="008E41F0">
        <w:rPr>
          <w:rFonts w:ascii="Times New Roman" w:hAnsi="Times New Roman" w:cs="Times New Roman"/>
          <w:sz w:val="28"/>
          <w:szCs w:val="28"/>
          <w:lang w:val="en-US"/>
        </w:rPr>
        <w:t xml:space="preserve"> – </w:t>
      </w:r>
      <w:r w:rsidRPr="00843411">
        <w:rPr>
          <w:rFonts w:ascii="Times New Roman" w:hAnsi="Times New Roman" w:cs="Times New Roman"/>
          <w:sz w:val="28"/>
          <w:szCs w:val="28"/>
        </w:rPr>
        <w:t>координаты угловых точек полигона</w:t>
      </w:r>
    </w:p>
    <w:p w:rsidR="00363490" w:rsidRPr="00843411" w:rsidRDefault="00363490" w:rsidP="008E41F0">
      <w:pPr>
        <w:pStyle w:val="a8"/>
        <w:numPr>
          <w:ilvl w:val="0"/>
          <w:numId w:val="23"/>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fillColor</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Цвет полигона, для визуального определения его качества</w:t>
      </w:r>
    </w:p>
    <w:p w:rsidR="00363490" w:rsidRPr="00843411" w:rsidRDefault="00F95941" w:rsidP="008E41F0">
      <w:pPr>
        <w:pStyle w:val="a8"/>
        <w:numPr>
          <w:ilvl w:val="0"/>
          <w:numId w:val="23"/>
        </w:numPr>
        <w:tabs>
          <w:tab w:val="num" w:pos="360"/>
        </w:tabs>
        <w:spacing w:after="0" w:line="360" w:lineRule="auto"/>
        <w:ind w:left="0"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strokeColor</w:t>
      </w:r>
      <w:proofErr w:type="gram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strokeStyle</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strokeWidth</w:t>
      </w:r>
      <w:proofErr w:type="spell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 xml:space="preserve">Цвет границы полигона, тип границы, толщина границы. </w:t>
      </w:r>
      <w:r w:rsidR="00444093" w:rsidRPr="00843411">
        <w:rPr>
          <w:rFonts w:ascii="Times New Roman" w:hAnsi="Times New Roman" w:cs="Times New Roman"/>
          <w:sz w:val="28"/>
          <w:szCs w:val="28"/>
        </w:rPr>
        <w:t>Для определения его границ.</w:t>
      </w:r>
    </w:p>
    <w:p w:rsidR="00363490" w:rsidRPr="00843411" w:rsidRDefault="00F95941" w:rsidP="008E41F0">
      <w:pPr>
        <w:pStyle w:val="a8"/>
        <w:numPr>
          <w:ilvl w:val="0"/>
          <w:numId w:val="23"/>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Opacity</w:t>
      </w:r>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Прозрачность полигона, чтобы увидеть какие объекты находятся в полигоне, например: реки, дома и т.д.</w:t>
      </w:r>
    </w:p>
    <w:p w:rsidR="00363490" w:rsidRPr="00843411" w:rsidRDefault="00F95941" w:rsidP="008E41F0">
      <w:pPr>
        <w:pStyle w:val="a8"/>
        <w:numPr>
          <w:ilvl w:val="0"/>
          <w:numId w:val="23"/>
        </w:numPr>
        <w:tabs>
          <w:tab w:val="num" w:pos="360"/>
        </w:tabs>
        <w:spacing w:after="0" w:line="360" w:lineRule="auto"/>
        <w:ind w:left="0"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onClick</w:t>
      </w:r>
      <w:proofErr w:type="gramEnd"/>
      <w:r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Pr="00843411">
        <w:rPr>
          <w:rFonts w:ascii="Times New Roman" w:hAnsi="Times New Roman" w:cs="Times New Roman"/>
          <w:sz w:val="28"/>
          <w:szCs w:val="28"/>
        </w:rPr>
        <w:t xml:space="preserve"> </w:t>
      </w:r>
      <w:r w:rsidR="00363490" w:rsidRPr="00843411">
        <w:rPr>
          <w:rFonts w:ascii="Times New Roman" w:hAnsi="Times New Roman" w:cs="Times New Roman"/>
          <w:sz w:val="28"/>
          <w:szCs w:val="28"/>
        </w:rPr>
        <w:t xml:space="preserve">Действие при нажатие на полигон. </w:t>
      </w:r>
      <w:r w:rsidR="00444093" w:rsidRPr="00843411">
        <w:rPr>
          <w:rFonts w:ascii="Times New Roman" w:hAnsi="Times New Roman" w:cs="Times New Roman"/>
          <w:sz w:val="28"/>
          <w:szCs w:val="28"/>
        </w:rPr>
        <w:t>Отображение бокового</w:t>
      </w:r>
      <w:r w:rsidR="00195233" w:rsidRPr="00843411">
        <w:rPr>
          <w:rFonts w:ascii="Times New Roman" w:hAnsi="Times New Roman" w:cs="Times New Roman"/>
          <w:sz w:val="28"/>
          <w:szCs w:val="28"/>
        </w:rPr>
        <w:t xml:space="preserve"> меню с характеристиками полигона по которому кликнули.</w:t>
      </w:r>
    </w:p>
    <w:p w:rsidR="00D53CCA" w:rsidRPr="00843411" w:rsidRDefault="00D53CCA" w:rsidP="008E41F0">
      <w:pPr>
        <w:spacing w:after="0" w:line="360" w:lineRule="auto"/>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lastRenderedPageBreak/>
        <w:drawing>
          <wp:inline distT="0" distB="0" distL="0" distR="0" wp14:anchorId="611877F7" wp14:editId="02BF3293">
            <wp:extent cx="5940425" cy="433514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4335145"/>
                    </a:xfrm>
                    <a:prstGeom prst="rect">
                      <a:avLst/>
                    </a:prstGeom>
                  </pic:spPr>
                </pic:pic>
              </a:graphicData>
            </a:graphic>
          </wp:inline>
        </w:drawing>
      </w:r>
    </w:p>
    <w:p w:rsidR="00195233" w:rsidRPr="00843411" w:rsidRDefault="00195233" w:rsidP="009C7D5A">
      <w:pPr>
        <w:spacing w:after="0" w:line="360" w:lineRule="auto"/>
        <w:ind w:firstLine="709"/>
        <w:jc w:val="center"/>
        <w:rPr>
          <w:rFonts w:ascii="Times New Roman" w:hAnsi="Times New Roman" w:cs="Times New Roman"/>
          <w:sz w:val="28"/>
          <w:szCs w:val="28"/>
        </w:rPr>
      </w:pPr>
      <w:r w:rsidRPr="008E41F0">
        <w:rPr>
          <w:rFonts w:ascii="Times New Roman" w:hAnsi="Times New Roman" w:cs="Times New Roman"/>
          <w:sz w:val="28"/>
          <w:szCs w:val="28"/>
        </w:rPr>
        <w:t>Рисунок 4.6 – Клиентский интерфейс</w:t>
      </w:r>
    </w:p>
    <w:p w:rsidR="00C42D99" w:rsidRPr="00843411" w:rsidRDefault="00D409AE"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представляет из себя карту с закрашенными полигонами, цвет полигона зависит от </w:t>
      </w:r>
      <w:proofErr w:type="spellStart"/>
      <w:r w:rsidRPr="00843411">
        <w:rPr>
          <w:rFonts w:ascii="Times New Roman" w:hAnsi="Times New Roman" w:cs="Times New Roman"/>
          <w:sz w:val="28"/>
          <w:szCs w:val="28"/>
        </w:rPr>
        <w:t>скоринга</w:t>
      </w:r>
      <w:proofErr w:type="spellEnd"/>
      <w:r w:rsidRPr="00843411">
        <w:rPr>
          <w:rFonts w:ascii="Times New Roman" w:hAnsi="Times New Roman" w:cs="Times New Roman"/>
          <w:sz w:val="28"/>
          <w:szCs w:val="28"/>
        </w:rPr>
        <w:t xml:space="preserve"> (рис 4.6).</w:t>
      </w: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409AE" w:rsidRPr="00843411" w:rsidRDefault="00D409AE" w:rsidP="004F1DEC">
      <w:pPr>
        <w:pStyle w:val="ac"/>
        <w:spacing w:line="360" w:lineRule="auto"/>
        <w:ind w:firstLine="709"/>
        <w:jc w:val="both"/>
        <w:rPr>
          <w:rFonts w:ascii="Times New Roman" w:hAnsi="Times New Roman" w:cs="Times New Roman"/>
          <w:sz w:val="28"/>
          <w:szCs w:val="28"/>
        </w:rPr>
      </w:pPr>
    </w:p>
    <w:p w:rsidR="00D14A08" w:rsidRPr="008E41F0" w:rsidRDefault="00C0188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Компонент </w:t>
      </w:r>
      <w:proofErr w:type="spellStart"/>
      <w:r w:rsidR="00F95941" w:rsidRPr="00843411">
        <w:rPr>
          <w:rFonts w:ascii="Times New Roman" w:hAnsi="Times New Roman" w:cs="Times New Roman"/>
          <w:b/>
          <w:sz w:val="28"/>
          <w:szCs w:val="28"/>
        </w:rPr>
        <w:t>PolygonDetail</w:t>
      </w:r>
      <w:proofErr w:type="spellEnd"/>
    </w:p>
    <w:p w:rsidR="00F95941" w:rsidRPr="00843411" w:rsidRDefault="00F95941" w:rsidP="008E41F0">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7C03DDD5" wp14:editId="3B622992">
            <wp:extent cx="5940425" cy="406717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4067175"/>
                    </a:xfrm>
                    <a:prstGeom prst="rect">
                      <a:avLst/>
                    </a:prstGeom>
                  </pic:spPr>
                </pic:pic>
              </a:graphicData>
            </a:graphic>
          </wp:inline>
        </w:drawing>
      </w:r>
    </w:p>
    <w:p w:rsidR="00F95DC5" w:rsidRDefault="00F95DC5" w:rsidP="009C7D5A">
      <w:pPr>
        <w:spacing w:after="0" w:line="360" w:lineRule="auto"/>
        <w:ind w:firstLine="709"/>
        <w:jc w:val="center"/>
        <w:rPr>
          <w:rFonts w:ascii="Times New Roman" w:hAnsi="Times New Roman" w:cs="Times New Roman"/>
          <w:sz w:val="28"/>
          <w:szCs w:val="28"/>
        </w:rPr>
      </w:pPr>
      <w:r w:rsidRPr="008E41F0">
        <w:rPr>
          <w:rFonts w:ascii="Times New Roman" w:hAnsi="Times New Roman" w:cs="Times New Roman"/>
          <w:sz w:val="28"/>
          <w:szCs w:val="28"/>
        </w:rPr>
        <w:t>Рисунок 4.7 – Компонент бокового меню</w:t>
      </w:r>
    </w:p>
    <w:p w:rsidR="009C7D5A" w:rsidRPr="00843411" w:rsidRDefault="009C7D5A" w:rsidP="009C7D5A">
      <w:pPr>
        <w:spacing w:after="0" w:line="360" w:lineRule="auto"/>
        <w:ind w:firstLine="709"/>
        <w:jc w:val="center"/>
        <w:rPr>
          <w:rFonts w:ascii="Times New Roman" w:hAnsi="Times New Roman" w:cs="Times New Roman"/>
          <w:sz w:val="28"/>
          <w:szCs w:val="28"/>
        </w:rPr>
      </w:pPr>
    </w:p>
    <w:p w:rsidR="00C01884" w:rsidRPr="00843411" w:rsidRDefault="00C01884"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Компонент </w:t>
      </w:r>
      <w:r w:rsidR="00F95DC5" w:rsidRPr="00843411">
        <w:rPr>
          <w:rFonts w:ascii="Times New Roman" w:hAnsi="Times New Roman" w:cs="Times New Roman"/>
          <w:sz w:val="28"/>
          <w:szCs w:val="28"/>
        </w:rPr>
        <w:t>бокового меню (рис 4.7)</w:t>
      </w:r>
      <w:r w:rsidR="00F95941" w:rsidRPr="00843411">
        <w:rPr>
          <w:rFonts w:ascii="Times New Roman" w:hAnsi="Times New Roman" w:cs="Times New Roman"/>
          <w:sz w:val="28"/>
          <w:szCs w:val="28"/>
        </w:rPr>
        <w:t xml:space="preserve"> принимает</w:t>
      </w:r>
      <w:r w:rsidRPr="00843411">
        <w:rPr>
          <w:rFonts w:ascii="Times New Roman" w:hAnsi="Times New Roman" w:cs="Times New Roman"/>
          <w:sz w:val="28"/>
          <w:szCs w:val="28"/>
        </w:rPr>
        <w:t xml:space="preserve"> данные по выбранному полигону которые отображается в боковом меню:</w:t>
      </w:r>
    </w:p>
    <w:p w:rsidR="00C01884"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Высота</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Максимальный угол наклона</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Температура</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Атмосферное давление</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Влажность</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Скорость ветра</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Облачность</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Вариации погоды</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Кол-во песка в почве</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Кол-во глины в почве</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Значение </w:t>
      </w:r>
      <w:r w:rsidRPr="00843411">
        <w:rPr>
          <w:rFonts w:ascii="Times New Roman" w:hAnsi="Times New Roman" w:cs="Times New Roman"/>
          <w:sz w:val="28"/>
          <w:szCs w:val="28"/>
          <w:lang w:val="en-US"/>
        </w:rPr>
        <w:t>ph</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Концентрация органического углерода</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Значение </w:t>
      </w:r>
      <w:proofErr w:type="spellStart"/>
      <w:r w:rsidRPr="00843411">
        <w:rPr>
          <w:rFonts w:ascii="Times New Roman" w:eastAsia="Times New Roman" w:hAnsi="Times New Roman" w:cs="Times New Roman"/>
          <w:sz w:val="28"/>
          <w:szCs w:val="28"/>
          <w:lang w:eastAsia="ru-RU"/>
        </w:rPr>
        <w:t>нитрогенов</w:t>
      </w:r>
      <w:proofErr w:type="spellEnd"/>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Объемная плотность</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Катионный обмен</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 xml:space="preserve">Кол-во крупных фрагментов </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Кол-во ила в почве</w:t>
      </w:r>
    </w:p>
    <w:p w:rsidR="0071127E" w:rsidRPr="00843411" w:rsidRDefault="0071127E" w:rsidP="008E41F0">
      <w:pPr>
        <w:pStyle w:val="a8"/>
        <w:numPr>
          <w:ilvl w:val="0"/>
          <w:numId w:val="24"/>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eastAsia="Times New Roman" w:hAnsi="Times New Roman" w:cs="Times New Roman"/>
          <w:sz w:val="28"/>
          <w:szCs w:val="28"/>
          <w:lang w:eastAsia="ru-RU"/>
        </w:rPr>
        <w:t xml:space="preserve">Значение </w:t>
      </w:r>
      <w:proofErr w:type="spellStart"/>
      <w:r w:rsidRPr="00843411">
        <w:rPr>
          <w:rFonts w:ascii="Times New Roman" w:eastAsia="Times New Roman" w:hAnsi="Times New Roman" w:cs="Times New Roman"/>
          <w:sz w:val="28"/>
          <w:szCs w:val="28"/>
          <w:lang w:eastAsia="ru-RU"/>
        </w:rPr>
        <w:t>скоринга</w:t>
      </w:r>
      <w:proofErr w:type="spellEnd"/>
    </w:p>
    <w:p w:rsidR="00E370CA" w:rsidRPr="00843411" w:rsidRDefault="00D53CCA" w:rsidP="008E41F0">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3FE193E4" wp14:editId="4BF3611A">
            <wp:extent cx="5940425" cy="468947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4689475"/>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8E41F0">
        <w:rPr>
          <w:rFonts w:ascii="Times New Roman" w:hAnsi="Times New Roman" w:cs="Times New Roman"/>
          <w:sz w:val="28"/>
          <w:szCs w:val="28"/>
        </w:rPr>
        <w:t>Рисунок 4.8 – Интерфейс компонента бокового меню</w:t>
      </w:r>
    </w:p>
    <w:p w:rsidR="00F95DC5" w:rsidRPr="00843411" w:rsidRDefault="00F95DC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Интерфейс (рис 4.8) отображает все признаки и </w:t>
      </w:r>
      <w:proofErr w:type="spellStart"/>
      <w:r w:rsidRPr="00843411">
        <w:rPr>
          <w:rFonts w:ascii="Times New Roman" w:hAnsi="Times New Roman" w:cs="Times New Roman"/>
          <w:sz w:val="28"/>
          <w:szCs w:val="28"/>
        </w:rPr>
        <w:t>скоринг</w:t>
      </w:r>
      <w:proofErr w:type="spellEnd"/>
      <w:r w:rsidRPr="00843411">
        <w:rPr>
          <w:rFonts w:ascii="Times New Roman" w:hAnsi="Times New Roman" w:cs="Times New Roman"/>
          <w:sz w:val="28"/>
          <w:szCs w:val="28"/>
        </w:rPr>
        <w:t xml:space="preserve"> у выбранного полигона.</w:t>
      </w:r>
    </w:p>
    <w:p w:rsidR="00E370CA" w:rsidRPr="00843411" w:rsidRDefault="009F6FA9" w:rsidP="008E41F0">
      <w:pPr>
        <w:pStyle w:val="1"/>
        <w:numPr>
          <w:ilvl w:val="1"/>
          <w:numId w:val="4"/>
        </w:numPr>
        <w:spacing w:before="0" w:beforeAutospacing="0" w:after="0" w:afterAutospacing="0" w:line="360" w:lineRule="auto"/>
        <w:jc w:val="center"/>
        <w:rPr>
          <w:sz w:val="28"/>
          <w:szCs w:val="28"/>
        </w:rPr>
      </w:pPr>
      <w:bookmarkStart w:id="228" w:name="_Toc137041523"/>
      <w:bookmarkStart w:id="229" w:name="_Toc137204806"/>
      <w:r>
        <w:rPr>
          <w:sz w:val="28"/>
          <w:szCs w:val="28"/>
        </w:rPr>
        <w:t>Серверная часть приложения</w:t>
      </w:r>
      <w:bookmarkEnd w:id="228"/>
      <w:bookmarkEnd w:id="229"/>
    </w:p>
    <w:p w:rsidR="00EC3F6D" w:rsidRPr="00843411" w:rsidRDefault="00E370CA" w:rsidP="004F1DEC">
      <w:pPr>
        <w:spacing w:after="0"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Бэкенд</w:t>
      </w:r>
      <w:proofErr w:type="spellEnd"/>
      <w:r w:rsidRPr="00843411">
        <w:rPr>
          <w:rFonts w:ascii="Times New Roman" w:hAnsi="Times New Roman" w:cs="Times New Roman"/>
          <w:sz w:val="28"/>
          <w:szCs w:val="28"/>
        </w:rPr>
        <w:t xml:space="preserve"> приложение написан на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с использованием </w:t>
      </w:r>
      <w:proofErr w:type="spellStart"/>
      <w:r w:rsidRPr="00843411">
        <w:rPr>
          <w:rFonts w:ascii="Times New Roman" w:hAnsi="Times New Roman" w:cs="Times New Roman"/>
          <w:sz w:val="28"/>
          <w:szCs w:val="28"/>
        </w:rPr>
        <w:t>фреймворка</w:t>
      </w:r>
      <w:proofErr w:type="spellEnd"/>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DRF</w:t>
      </w:r>
      <w:r w:rsidR="00F95941" w:rsidRPr="00843411">
        <w:rPr>
          <w:rFonts w:ascii="Times New Roman" w:hAnsi="Times New Roman" w:cs="Times New Roman"/>
          <w:sz w:val="28"/>
          <w:szCs w:val="28"/>
        </w:rPr>
        <w:t xml:space="preserve">.Данный </w:t>
      </w:r>
      <w:proofErr w:type="spellStart"/>
      <w:r w:rsidR="00F95941" w:rsidRPr="00843411">
        <w:rPr>
          <w:rFonts w:ascii="Times New Roman" w:hAnsi="Times New Roman" w:cs="Times New Roman"/>
          <w:sz w:val="28"/>
          <w:szCs w:val="28"/>
        </w:rPr>
        <w:t>фреймворк</w:t>
      </w:r>
      <w:proofErr w:type="spellEnd"/>
      <w:r w:rsidR="00F95941" w:rsidRPr="00843411">
        <w:rPr>
          <w:rFonts w:ascii="Times New Roman" w:hAnsi="Times New Roman" w:cs="Times New Roman"/>
          <w:sz w:val="28"/>
          <w:szCs w:val="28"/>
        </w:rPr>
        <w:t xml:space="preserve"> был выбран </w:t>
      </w:r>
      <w:r w:rsidR="00AB7250" w:rsidRPr="00843411">
        <w:rPr>
          <w:rFonts w:ascii="Times New Roman" w:hAnsi="Times New Roman" w:cs="Times New Roman"/>
          <w:sz w:val="28"/>
          <w:szCs w:val="28"/>
        </w:rPr>
        <w:t xml:space="preserve">так как он бесплатный и у меня был опыт </w:t>
      </w:r>
      <w:r w:rsidR="00AB7250" w:rsidRPr="00843411">
        <w:rPr>
          <w:rFonts w:ascii="Times New Roman" w:hAnsi="Times New Roman" w:cs="Times New Roman"/>
          <w:sz w:val="28"/>
          <w:szCs w:val="28"/>
        </w:rPr>
        <w:lastRenderedPageBreak/>
        <w:t xml:space="preserve">работы с </w:t>
      </w:r>
      <w:proofErr w:type="gramStart"/>
      <w:r w:rsidR="00AB7250" w:rsidRPr="00843411">
        <w:rPr>
          <w:rFonts w:ascii="Times New Roman" w:hAnsi="Times New Roman" w:cs="Times New Roman"/>
          <w:sz w:val="28"/>
          <w:szCs w:val="28"/>
        </w:rPr>
        <w:t>ним</w:t>
      </w:r>
      <w:r w:rsidR="00F95941" w:rsidRPr="00843411">
        <w:rPr>
          <w:rFonts w:ascii="Times New Roman" w:hAnsi="Times New Roman" w:cs="Times New Roman"/>
          <w:sz w:val="28"/>
          <w:szCs w:val="28"/>
        </w:rPr>
        <w:t xml:space="preserve"> </w:t>
      </w:r>
      <w:r w:rsidRPr="00843411">
        <w:rPr>
          <w:rFonts w:ascii="Times New Roman" w:hAnsi="Times New Roman" w:cs="Times New Roman"/>
          <w:sz w:val="28"/>
          <w:szCs w:val="28"/>
        </w:rPr>
        <w:t>.</w:t>
      </w:r>
      <w:r w:rsidR="00EC3F6D" w:rsidRPr="00843411">
        <w:rPr>
          <w:rFonts w:ascii="Times New Roman" w:hAnsi="Times New Roman" w:cs="Times New Roman"/>
          <w:sz w:val="28"/>
          <w:szCs w:val="28"/>
          <w:lang w:val="en-US"/>
        </w:rPr>
        <w:t>DRF</w:t>
      </w:r>
      <w:proofErr w:type="gramEnd"/>
      <w:r w:rsidR="00EC3F6D" w:rsidRPr="00843411">
        <w:rPr>
          <w:rFonts w:ascii="Times New Roman" w:hAnsi="Times New Roman" w:cs="Times New Roman"/>
          <w:sz w:val="28"/>
          <w:szCs w:val="28"/>
        </w:rPr>
        <w:t xml:space="preserve"> расшифровывается как </w:t>
      </w:r>
      <w:r w:rsidR="00EC3F6D" w:rsidRPr="00843411">
        <w:rPr>
          <w:rFonts w:ascii="Times New Roman" w:hAnsi="Times New Roman" w:cs="Times New Roman"/>
          <w:sz w:val="28"/>
          <w:szCs w:val="28"/>
          <w:lang w:val="en-US"/>
        </w:rPr>
        <w:t>Django</w:t>
      </w:r>
      <w:r w:rsidR="00EC3F6D" w:rsidRPr="00843411">
        <w:rPr>
          <w:rFonts w:ascii="Times New Roman" w:hAnsi="Times New Roman" w:cs="Times New Roman"/>
          <w:sz w:val="28"/>
          <w:szCs w:val="28"/>
        </w:rPr>
        <w:t xml:space="preserve"> </w:t>
      </w:r>
      <w:r w:rsidR="00EC3F6D" w:rsidRPr="00843411">
        <w:rPr>
          <w:rFonts w:ascii="Times New Roman" w:hAnsi="Times New Roman" w:cs="Times New Roman"/>
          <w:sz w:val="28"/>
          <w:szCs w:val="28"/>
          <w:lang w:val="en-US"/>
        </w:rPr>
        <w:t>Rest</w:t>
      </w:r>
      <w:r w:rsidR="00EC3F6D" w:rsidRPr="00843411">
        <w:rPr>
          <w:rFonts w:ascii="Times New Roman" w:hAnsi="Times New Roman" w:cs="Times New Roman"/>
          <w:sz w:val="28"/>
          <w:szCs w:val="28"/>
        </w:rPr>
        <w:t xml:space="preserve"> </w:t>
      </w:r>
      <w:r w:rsidR="00EC3F6D" w:rsidRPr="00843411">
        <w:rPr>
          <w:rFonts w:ascii="Times New Roman" w:hAnsi="Times New Roman" w:cs="Times New Roman"/>
          <w:sz w:val="28"/>
          <w:szCs w:val="28"/>
          <w:lang w:val="en-US"/>
        </w:rPr>
        <w:t>Framework</w:t>
      </w:r>
      <w:r w:rsidR="009B319A" w:rsidRPr="00843411">
        <w:rPr>
          <w:rFonts w:ascii="Times New Roman" w:hAnsi="Times New Roman" w:cs="Times New Roman"/>
          <w:sz w:val="28"/>
          <w:szCs w:val="28"/>
        </w:rPr>
        <w:t xml:space="preserve">, где </w:t>
      </w:r>
      <w:r w:rsidR="009B319A" w:rsidRPr="00843411">
        <w:rPr>
          <w:rFonts w:ascii="Times New Roman" w:hAnsi="Times New Roman" w:cs="Times New Roman"/>
          <w:sz w:val="28"/>
          <w:szCs w:val="28"/>
          <w:lang w:val="en-US"/>
        </w:rPr>
        <w:t>Django</w:t>
      </w:r>
      <w:r w:rsidR="009B319A" w:rsidRPr="00843411">
        <w:rPr>
          <w:rFonts w:ascii="Times New Roman" w:hAnsi="Times New Roman" w:cs="Times New Roman"/>
          <w:sz w:val="28"/>
          <w:szCs w:val="28"/>
        </w:rPr>
        <w:t xml:space="preserve"> – библиотека для создание серверного приложения, </w:t>
      </w:r>
      <w:r w:rsidR="009B319A" w:rsidRPr="00843411">
        <w:rPr>
          <w:rFonts w:ascii="Times New Roman" w:hAnsi="Times New Roman" w:cs="Times New Roman"/>
          <w:sz w:val="28"/>
          <w:szCs w:val="28"/>
          <w:lang w:val="en-US"/>
        </w:rPr>
        <w:t>REST</w:t>
      </w:r>
      <w:r w:rsidR="009B319A" w:rsidRPr="00843411">
        <w:rPr>
          <w:rFonts w:ascii="Times New Roman" w:hAnsi="Times New Roman" w:cs="Times New Roman"/>
          <w:sz w:val="28"/>
          <w:szCs w:val="28"/>
        </w:rPr>
        <w:t xml:space="preserve"> – расшифровывается, как интерфейс прикладного программирования для передачи репрезентативного состояния</w:t>
      </w:r>
      <w:r w:rsidR="00131A0C" w:rsidRPr="00843411">
        <w:rPr>
          <w:rFonts w:ascii="Times New Roman" w:hAnsi="Times New Roman" w:cs="Times New Roman"/>
          <w:sz w:val="28"/>
          <w:szCs w:val="28"/>
        </w:rPr>
        <w:t>.</w:t>
      </w:r>
    </w:p>
    <w:p w:rsidR="00EC3F6D" w:rsidRPr="00843411" w:rsidRDefault="00EC3F6D"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REST — </w:t>
      </w:r>
      <w:r w:rsidR="00EA5FFE" w:rsidRPr="00843411">
        <w:rPr>
          <w:rFonts w:ascii="Times New Roman" w:hAnsi="Times New Roman" w:cs="Times New Roman"/>
          <w:sz w:val="28"/>
          <w:szCs w:val="28"/>
        </w:rPr>
        <w:t>архитектурное</w:t>
      </w:r>
      <w:r w:rsidR="00131A0C" w:rsidRPr="00843411">
        <w:rPr>
          <w:rFonts w:ascii="Times New Roman" w:hAnsi="Times New Roman" w:cs="Times New Roman"/>
          <w:sz w:val="28"/>
          <w:szCs w:val="28"/>
        </w:rPr>
        <w:t xml:space="preserve"> решение взаимодействие с приложением</w:t>
      </w:r>
      <w:r w:rsidRPr="00843411">
        <w:rPr>
          <w:rFonts w:ascii="Times New Roman" w:hAnsi="Times New Roman" w:cs="Times New Roman"/>
          <w:sz w:val="28"/>
          <w:szCs w:val="28"/>
        </w:rPr>
        <w:t xml:space="preserve">. Чтобы </w:t>
      </w:r>
      <w:r w:rsidR="00131A0C" w:rsidRPr="00843411">
        <w:rPr>
          <w:rFonts w:ascii="Times New Roman" w:hAnsi="Times New Roman" w:cs="Times New Roman"/>
          <w:sz w:val="28"/>
          <w:szCs w:val="28"/>
        </w:rPr>
        <w:t xml:space="preserve">приложение считалось </w:t>
      </w:r>
      <w:r w:rsidR="00131A0C" w:rsidRPr="00843411">
        <w:rPr>
          <w:rFonts w:ascii="Times New Roman" w:hAnsi="Times New Roman" w:cs="Times New Roman"/>
          <w:sz w:val="28"/>
          <w:szCs w:val="28"/>
          <w:lang w:val="en-US"/>
        </w:rPr>
        <w:t>REST</w:t>
      </w:r>
      <w:r w:rsidRPr="00843411">
        <w:rPr>
          <w:rFonts w:ascii="Times New Roman" w:hAnsi="Times New Roman" w:cs="Times New Roman"/>
          <w:sz w:val="28"/>
          <w:szCs w:val="28"/>
        </w:rPr>
        <w:t>, он должен соот</w:t>
      </w:r>
      <w:r w:rsidR="00131A0C" w:rsidRPr="00843411">
        <w:rPr>
          <w:rFonts w:ascii="Times New Roman" w:hAnsi="Times New Roman" w:cs="Times New Roman"/>
          <w:sz w:val="28"/>
          <w:szCs w:val="28"/>
        </w:rPr>
        <w:t>ветствовать следующим критериям:</w:t>
      </w:r>
    </w:p>
    <w:p w:rsidR="00EC3F6D" w:rsidRPr="00843411" w:rsidRDefault="00EC3F6D" w:rsidP="008E41F0">
      <w:pPr>
        <w:pStyle w:val="a8"/>
        <w:numPr>
          <w:ilvl w:val="0"/>
          <w:numId w:val="25"/>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Единый интерфейс </w:t>
      </w:r>
      <w:r w:rsidR="00131A0C" w:rsidRPr="00843411">
        <w:rPr>
          <w:rFonts w:ascii="Times New Roman" w:hAnsi="Times New Roman" w:cs="Times New Roman"/>
          <w:sz w:val="28"/>
          <w:szCs w:val="28"/>
        </w:rPr>
        <w:t>– предоставление доступа</w:t>
      </w:r>
      <w:r w:rsidR="00EA5FFE" w:rsidRPr="00843411">
        <w:rPr>
          <w:rFonts w:ascii="Times New Roman" w:hAnsi="Times New Roman" w:cs="Times New Roman"/>
          <w:sz w:val="28"/>
          <w:szCs w:val="28"/>
        </w:rPr>
        <w:t xml:space="preserve"> к интерфейсу</w:t>
      </w:r>
      <w:r w:rsidR="00131A0C" w:rsidRPr="00843411">
        <w:rPr>
          <w:rFonts w:ascii="Times New Roman" w:hAnsi="Times New Roman" w:cs="Times New Roman"/>
          <w:sz w:val="28"/>
          <w:szCs w:val="28"/>
        </w:rPr>
        <w:t xml:space="preserve"> </w:t>
      </w:r>
      <w:r w:rsidR="00EA5FFE" w:rsidRPr="00843411">
        <w:rPr>
          <w:rFonts w:ascii="Times New Roman" w:hAnsi="Times New Roman" w:cs="Times New Roman"/>
          <w:sz w:val="28"/>
          <w:szCs w:val="28"/>
        </w:rPr>
        <w:t>по</w:t>
      </w:r>
      <w:r w:rsidR="00131A0C" w:rsidRPr="00843411">
        <w:rPr>
          <w:rFonts w:ascii="Times New Roman" w:hAnsi="Times New Roman" w:cs="Times New Roman"/>
          <w:sz w:val="28"/>
          <w:szCs w:val="28"/>
        </w:rPr>
        <w:t xml:space="preserve"> уникальными </w:t>
      </w:r>
      <w:r w:rsidR="00131A0C" w:rsidRPr="00843411">
        <w:rPr>
          <w:rFonts w:ascii="Times New Roman" w:hAnsi="Times New Roman" w:cs="Times New Roman"/>
          <w:sz w:val="28"/>
          <w:szCs w:val="28"/>
          <w:lang w:val="en-US"/>
        </w:rPr>
        <w:t>URL</w:t>
      </w:r>
      <w:r w:rsidR="00EA5FFE" w:rsidRPr="00843411">
        <w:rPr>
          <w:rFonts w:ascii="Times New Roman" w:hAnsi="Times New Roman" w:cs="Times New Roman"/>
          <w:sz w:val="28"/>
          <w:szCs w:val="28"/>
        </w:rPr>
        <w:t xml:space="preserve">, в интерфейсе реализованы разные методы в зависимости от </w:t>
      </w:r>
      <w:r w:rsidRPr="00843411">
        <w:rPr>
          <w:rFonts w:ascii="Times New Roman" w:hAnsi="Times New Roman" w:cs="Times New Roman"/>
          <w:sz w:val="28"/>
          <w:szCs w:val="28"/>
        </w:rPr>
        <w:t>HTTP</w:t>
      </w:r>
      <w:r w:rsidR="00EA5FFE" w:rsidRPr="00843411">
        <w:rPr>
          <w:rFonts w:ascii="Times New Roman" w:hAnsi="Times New Roman" w:cs="Times New Roman"/>
          <w:sz w:val="28"/>
          <w:szCs w:val="28"/>
        </w:rPr>
        <w:t>-методов — GET, POST, DELETE,</w:t>
      </w:r>
      <w:r w:rsidRPr="00843411">
        <w:rPr>
          <w:rFonts w:ascii="Times New Roman" w:hAnsi="Times New Roman" w:cs="Times New Roman"/>
          <w:sz w:val="28"/>
          <w:szCs w:val="28"/>
        </w:rPr>
        <w:t xml:space="preserve"> UPDATE — все они о</w:t>
      </w:r>
      <w:r w:rsidR="00EA5FFE" w:rsidRPr="00843411">
        <w:rPr>
          <w:rFonts w:ascii="Times New Roman" w:hAnsi="Times New Roman" w:cs="Times New Roman"/>
          <w:sz w:val="28"/>
          <w:szCs w:val="28"/>
        </w:rPr>
        <w:t xml:space="preserve">твечают за различные манипуляция </w:t>
      </w:r>
      <w:r w:rsidR="00EA5FFE" w:rsidRPr="00843411">
        <w:rPr>
          <w:rFonts w:ascii="Times New Roman" w:hAnsi="Times New Roman" w:cs="Times New Roman"/>
          <w:sz w:val="28"/>
          <w:szCs w:val="28"/>
          <w:lang w:val="en-US"/>
        </w:rPr>
        <w:t>c</w:t>
      </w:r>
      <w:r w:rsidR="00EA5FFE" w:rsidRPr="00843411">
        <w:rPr>
          <w:rFonts w:ascii="Times New Roman" w:hAnsi="Times New Roman" w:cs="Times New Roman"/>
          <w:sz w:val="28"/>
          <w:szCs w:val="28"/>
        </w:rPr>
        <w:t xml:space="preserve"> данными</w:t>
      </w:r>
      <w:r w:rsidRPr="00843411">
        <w:rPr>
          <w:rFonts w:ascii="Times New Roman" w:hAnsi="Times New Roman" w:cs="Times New Roman"/>
          <w:sz w:val="28"/>
          <w:szCs w:val="28"/>
        </w:rPr>
        <w:t>.</w:t>
      </w:r>
    </w:p>
    <w:p w:rsidR="00EC3F6D" w:rsidRPr="00843411" w:rsidRDefault="00EC3F6D" w:rsidP="008E41F0">
      <w:pPr>
        <w:pStyle w:val="a8"/>
        <w:numPr>
          <w:ilvl w:val="0"/>
          <w:numId w:val="25"/>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Архитектура “Клиент-Сервер”</w:t>
      </w:r>
      <w:r w:rsidR="00EA5FFE" w:rsidRPr="00843411">
        <w:rPr>
          <w:rFonts w:ascii="Times New Roman" w:hAnsi="Times New Roman" w:cs="Times New Roman"/>
          <w:sz w:val="28"/>
          <w:szCs w:val="28"/>
        </w:rPr>
        <w:t xml:space="preserve"> </w:t>
      </w:r>
      <w:r w:rsidR="009F6FA9">
        <w:rPr>
          <w:rFonts w:ascii="Times New Roman" w:hAnsi="Times New Roman" w:cs="Times New Roman"/>
          <w:sz w:val="28"/>
          <w:szCs w:val="28"/>
        </w:rPr>
        <w:t>–</w:t>
      </w:r>
      <w:r w:rsidR="00EA5FFE" w:rsidRPr="00843411">
        <w:rPr>
          <w:rFonts w:ascii="Times New Roman" w:hAnsi="Times New Roman" w:cs="Times New Roman"/>
          <w:sz w:val="28"/>
          <w:szCs w:val="28"/>
        </w:rPr>
        <w:t xml:space="preserve"> </w:t>
      </w:r>
      <w:r w:rsidRPr="00843411">
        <w:rPr>
          <w:rFonts w:ascii="Times New Roman" w:hAnsi="Times New Roman" w:cs="Times New Roman"/>
          <w:sz w:val="28"/>
          <w:szCs w:val="28"/>
        </w:rPr>
        <w:t xml:space="preserve">Сервер </w:t>
      </w:r>
      <w:r w:rsidR="00EA5FFE" w:rsidRPr="00843411">
        <w:rPr>
          <w:rFonts w:ascii="Times New Roman" w:hAnsi="Times New Roman" w:cs="Times New Roman"/>
          <w:sz w:val="28"/>
          <w:szCs w:val="28"/>
        </w:rPr>
        <w:t>получает запрос клиента и формирует</w:t>
      </w:r>
      <w:r w:rsidRPr="00843411">
        <w:rPr>
          <w:rFonts w:ascii="Times New Roman" w:hAnsi="Times New Roman" w:cs="Times New Roman"/>
          <w:sz w:val="28"/>
          <w:szCs w:val="28"/>
        </w:rPr>
        <w:t xml:space="preserve"> ему ответ. Получив ответ от сервера, клиент определяет, как именно информация отобразится</w:t>
      </w:r>
      <w:r w:rsidR="00EA5FFE" w:rsidRPr="00843411">
        <w:rPr>
          <w:rFonts w:ascii="Times New Roman" w:hAnsi="Times New Roman" w:cs="Times New Roman"/>
          <w:sz w:val="28"/>
          <w:szCs w:val="28"/>
        </w:rPr>
        <w:t xml:space="preserve"> на сайте</w:t>
      </w:r>
      <w:r w:rsidRPr="00843411">
        <w:rPr>
          <w:rFonts w:ascii="Times New Roman" w:hAnsi="Times New Roman" w:cs="Times New Roman"/>
          <w:sz w:val="28"/>
          <w:szCs w:val="28"/>
        </w:rPr>
        <w:t>.</w:t>
      </w:r>
    </w:p>
    <w:p w:rsidR="00EC3F6D" w:rsidRPr="00843411" w:rsidRDefault="00EC3F6D" w:rsidP="008E41F0">
      <w:pPr>
        <w:pStyle w:val="a8"/>
        <w:numPr>
          <w:ilvl w:val="0"/>
          <w:numId w:val="25"/>
        </w:numPr>
        <w:tabs>
          <w:tab w:val="num" w:pos="360"/>
        </w:tabs>
        <w:spacing w:after="0" w:line="360" w:lineRule="auto"/>
        <w:ind w:left="0"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Нестационарные запросы означает, что каждый HTTP-запрос изолирован. Сервер не </w:t>
      </w:r>
      <w:r w:rsidR="00707728" w:rsidRPr="00843411">
        <w:rPr>
          <w:rFonts w:ascii="Times New Roman" w:hAnsi="Times New Roman" w:cs="Times New Roman"/>
          <w:sz w:val="28"/>
          <w:szCs w:val="28"/>
        </w:rPr>
        <w:t>получает на информацию из других</w:t>
      </w:r>
      <w:r w:rsidRPr="00843411">
        <w:rPr>
          <w:rFonts w:ascii="Times New Roman" w:hAnsi="Times New Roman" w:cs="Times New Roman"/>
          <w:sz w:val="28"/>
          <w:szCs w:val="28"/>
        </w:rPr>
        <w:t xml:space="preserve"> запросов — клиент отправляет HTTP-запрос, </w:t>
      </w:r>
      <w:proofErr w:type="spellStart"/>
      <w:r w:rsidR="00707728" w:rsidRPr="00843411">
        <w:rPr>
          <w:rFonts w:ascii="Times New Roman" w:hAnsi="Times New Roman" w:cs="Times New Roman"/>
          <w:sz w:val="28"/>
          <w:szCs w:val="28"/>
        </w:rPr>
        <w:t>содержащию</w:t>
      </w:r>
      <w:proofErr w:type="spellEnd"/>
      <w:r w:rsidR="00707728" w:rsidRPr="00843411">
        <w:rPr>
          <w:rFonts w:ascii="Times New Roman" w:hAnsi="Times New Roman" w:cs="Times New Roman"/>
          <w:sz w:val="28"/>
          <w:szCs w:val="28"/>
        </w:rPr>
        <w:t xml:space="preserve"> всю необходимую ему</w:t>
      </w:r>
      <w:r w:rsidRPr="00843411">
        <w:rPr>
          <w:rFonts w:ascii="Times New Roman" w:hAnsi="Times New Roman" w:cs="Times New Roman"/>
          <w:sz w:val="28"/>
          <w:szCs w:val="28"/>
        </w:rPr>
        <w:t xml:space="preserve"> информацию. </w:t>
      </w:r>
    </w:p>
    <w:p w:rsidR="00EC3F6D" w:rsidRPr="00843411" w:rsidRDefault="009056EB"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lang w:val="en-US"/>
        </w:rPr>
        <w:t>DRF</w:t>
      </w:r>
      <w:r w:rsidRPr="00843411">
        <w:rPr>
          <w:rFonts w:ascii="Times New Roman" w:hAnsi="Times New Roman" w:cs="Times New Roman"/>
          <w:sz w:val="28"/>
          <w:szCs w:val="28"/>
        </w:rPr>
        <w:t xml:space="preserve"> </w:t>
      </w:r>
      <w:r w:rsidRPr="00843411">
        <w:rPr>
          <w:rFonts w:ascii="Times New Roman" w:hAnsi="Times New Roman" w:cs="Times New Roman"/>
          <w:sz w:val="28"/>
          <w:szCs w:val="28"/>
          <w:shd w:val="clear" w:color="auto" w:fill="FFFFFF"/>
        </w:rPr>
        <w:t xml:space="preserve">использующий шаблон проектирования </w:t>
      </w:r>
      <w:r w:rsidRPr="00843411">
        <w:rPr>
          <w:rFonts w:ascii="Times New Roman" w:hAnsi="Times New Roman" w:cs="Times New Roman"/>
          <w:sz w:val="28"/>
          <w:szCs w:val="28"/>
          <w:shd w:val="clear" w:color="auto" w:fill="FFFFFF"/>
          <w:lang w:val="en-US"/>
        </w:rPr>
        <w:t>MVS</w:t>
      </w:r>
      <w:r w:rsidRPr="00843411">
        <w:rPr>
          <w:rFonts w:ascii="Times New Roman" w:hAnsi="Times New Roman" w:cs="Times New Roman"/>
          <w:sz w:val="28"/>
          <w:szCs w:val="28"/>
          <w:shd w:val="clear" w:color="auto" w:fill="FFFFFF"/>
        </w:rPr>
        <w:t xml:space="preserve"> </w:t>
      </w:r>
      <w:r w:rsidRPr="00843411">
        <w:rPr>
          <w:rFonts w:ascii="Times New Roman" w:hAnsi="Times New Roman" w:cs="Times New Roman"/>
          <w:sz w:val="28"/>
          <w:szCs w:val="28"/>
          <w:shd w:val="clear" w:color="auto" w:fill="FFFFFF"/>
          <w:lang w:val="en-US"/>
        </w:rPr>
        <w:t>Model</w:t>
      </w:r>
      <w:r w:rsidR="005D3887" w:rsidRPr="00843411">
        <w:rPr>
          <w:rFonts w:ascii="Times New Roman" w:hAnsi="Times New Roman" w:cs="Times New Roman"/>
          <w:sz w:val="28"/>
          <w:szCs w:val="28"/>
          <w:shd w:val="clear" w:color="auto" w:fill="FFFFFF"/>
          <w:lang w:val="en-US"/>
        </w:rPr>
        <w:t>s</w:t>
      </w:r>
      <w:r w:rsidRPr="00843411">
        <w:rPr>
          <w:rFonts w:ascii="Times New Roman" w:hAnsi="Times New Roman" w:cs="Times New Roman"/>
          <w:sz w:val="28"/>
          <w:szCs w:val="28"/>
          <w:shd w:val="clear" w:color="auto" w:fill="FFFFFF"/>
        </w:rPr>
        <w:t xml:space="preserve"> </w:t>
      </w:r>
      <w:r w:rsidRPr="00843411">
        <w:rPr>
          <w:rFonts w:ascii="Times New Roman" w:hAnsi="Times New Roman" w:cs="Times New Roman"/>
          <w:sz w:val="28"/>
          <w:szCs w:val="28"/>
          <w:shd w:val="clear" w:color="auto" w:fill="FFFFFF"/>
          <w:lang w:val="en-US"/>
        </w:rPr>
        <w:t>View</w:t>
      </w:r>
      <w:r w:rsidR="00AD5B37" w:rsidRPr="00843411">
        <w:rPr>
          <w:rFonts w:ascii="Times New Roman" w:hAnsi="Times New Roman" w:cs="Times New Roman"/>
          <w:sz w:val="28"/>
          <w:szCs w:val="28"/>
          <w:shd w:val="clear" w:color="auto" w:fill="FFFFFF"/>
          <w:lang w:val="en-US"/>
        </w:rPr>
        <w:t>s</w:t>
      </w:r>
      <w:r w:rsidRPr="00843411">
        <w:rPr>
          <w:rFonts w:ascii="Times New Roman" w:hAnsi="Times New Roman" w:cs="Times New Roman"/>
          <w:sz w:val="28"/>
          <w:szCs w:val="28"/>
          <w:shd w:val="clear" w:color="auto" w:fill="FFFFFF"/>
        </w:rPr>
        <w:t xml:space="preserve"> serializer</w:t>
      </w:r>
      <w:r w:rsidR="00AD5B37" w:rsidRPr="00843411">
        <w:rPr>
          <w:rFonts w:ascii="Times New Roman" w:hAnsi="Times New Roman" w:cs="Times New Roman"/>
          <w:sz w:val="28"/>
          <w:szCs w:val="28"/>
          <w:shd w:val="clear" w:color="auto" w:fill="FFFFFF"/>
          <w:lang w:val="en-US"/>
        </w:rPr>
        <w:t>s</w:t>
      </w:r>
    </w:p>
    <w:p w:rsidR="005D3887" w:rsidRPr="00843411" w:rsidRDefault="005D3887"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lang w:val="en-US"/>
        </w:rPr>
        <w:t>Models</w:t>
      </w:r>
    </w:p>
    <w:p w:rsidR="005C448A" w:rsidRPr="00843411" w:rsidRDefault="009B319A"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Взаимодействие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с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осуществляется через </w:t>
      </w:r>
      <w:r w:rsidRPr="00843411">
        <w:rPr>
          <w:rFonts w:ascii="Times New Roman" w:hAnsi="Times New Roman" w:cs="Times New Roman"/>
          <w:sz w:val="28"/>
          <w:szCs w:val="28"/>
          <w:lang w:val="en-US"/>
        </w:rPr>
        <w:t>models</w:t>
      </w:r>
      <w:r w:rsidRPr="00843411">
        <w:rPr>
          <w:rFonts w:ascii="Times New Roman" w:hAnsi="Times New Roman" w:cs="Times New Roman"/>
          <w:sz w:val="28"/>
          <w:szCs w:val="28"/>
        </w:rPr>
        <w:t xml:space="preserve">. </w:t>
      </w:r>
      <w:r w:rsidR="005C448A" w:rsidRPr="00843411">
        <w:rPr>
          <w:rFonts w:ascii="Times New Roman" w:hAnsi="Times New Roman" w:cs="Times New Roman"/>
          <w:sz w:val="28"/>
          <w:szCs w:val="28"/>
          <w:lang w:val="en-US"/>
        </w:rPr>
        <w:t>Models</w:t>
      </w:r>
      <w:r w:rsidR="005C448A" w:rsidRPr="00843411">
        <w:rPr>
          <w:rFonts w:ascii="Times New Roman" w:hAnsi="Times New Roman" w:cs="Times New Roman"/>
          <w:sz w:val="28"/>
          <w:szCs w:val="28"/>
        </w:rPr>
        <w:t xml:space="preserve"> предоставляет</w:t>
      </w:r>
      <w:r w:rsidRPr="00843411">
        <w:rPr>
          <w:rFonts w:ascii="Times New Roman" w:hAnsi="Times New Roman" w:cs="Times New Roman"/>
          <w:sz w:val="28"/>
          <w:szCs w:val="28"/>
        </w:rPr>
        <w:t xml:space="preserve"> автоматически сгенерированный</w:t>
      </w:r>
      <w:r w:rsidR="005C448A" w:rsidRPr="00843411">
        <w:rPr>
          <w:rFonts w:ascii="Times New Roman" w:hAnsi="Times New Roman" w:cs="Times New Roman"/>
          <w:sz w:val="28"/>
          <w:szCs w:val="28"/>
        </w:rPr>
        <w:t xml:space="preserve"> </w:t>
      </w:r>
      <w:r w:rsidR="005C448A" w:rsidRPr="00843411">
        <w:rPr>
          <w:rFonts w:ascii="Times New Roman" w:hAnsi="Times New Roman" w:cs="Times New Roman"/>
          <w:sz w:val="28"/>
          <w:szCs w:val="28"/>
          <w:lang w:val="en-US"/>
        </w:rPr>
        <w:t>API</w:t>
      </w:r>
      <w:r w:rsidR="005C448A" w:rsidRPr="00843411">
        <w:rPr>
          <w:rFonts w:ascii="Times New Roman" w:hAnsi="Times New Roman" w:cs="Times New Roman"/>
          <w:sz w:val="28"/>
          <w:szCs w:val="28"/>
        </w:rPr>
        <w:t xml:space="preserve"> взаимодействие между приложением и базой данных. </w:t>
      </w:r>
      <w:r w:rsidRPr="00843411">
        <w:rPr>
          <w:rFonts w:ascii="Times New Roman" w:hAnsi="Times New Roman" w:cs="Times New Roman"/>
          <w:sz w:val="28"/>
          <w:szCs w:val="28"/>
        </w:rPr>
        <w:t xml:space="preserve">Каждая модель представляет собой класс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в котором </w:t>
      </w:r>
      <w:r w:rsidR="005C448A" w:rsidRPr="00843411">
        <w:rPr>
          <w:rFonts w:ascii="Times New Roman" w:hAnsi="Times New Roman" w:cs="Times New Roman"/>
          <w:sz w:val="28"/>
          <w:szCs w:val="28"/>
        </w:rPr>
        <w:t>описываются таблицы, поля и поведение данных</w:t>
      </w:r>
      <w:r w:rsidRPr="00843411">
        <w:rPr>
          <w:rFonts w:ascii="Times New Roman" w:hAnsi="Times New Roman" w:cs="Times New Roman"/>
          <w:sz w:val="28"/>
          <w:szCs w:val="28"/>
        </w:rPr>
        <w:t>, как правило один класс сопоставляются с одной таблице в базе данных.</w:t>
      </w:r>
    </w:p>
    <w:p w:rsidR="005D3887" w:rsidRPr="00843411" w:rsidRDefault="005D3887" w:rsidP="004F1DEC">
      <w:pPr>
        <w:spacing w:after="0" w:line="360" w:lineRule="auto"/>
        <w:ind w:firstLine="709"/>
        <w:jc w:val="both"/>
        <w:rPr>
          <w:rFonts w:ascii="Times New Roman" w:hAnsi="Times New Roman" w:cs="Times New Roman"/>
          <w:sz w:val="28"/>
          <w:szCs w:val="28"/>
        </w:rPr>
      </w:pPr>
    </w:p>
    <w:p w:rsidR="005D3887" w:rsidRPr="00843411" w:rsidRDefault="00982614" w:rsidP="008E41F0">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lastRenderedPageBreak/>
        <w:drawing>
          <wp:inline distT="0" distB="0" distL="0" distR="0" wp14:anchorId="52E10307" wp14:editId="1D3E028E">
            <wp:extent cx="5940425" cy="6358255"/>
            <wp:effectExtent l="0" t="0" r="3175"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6358255"/>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8E41F0">
        <w:rPr>
          <w:rFonts w:ascii="Times New Roman" w:hAnsi="Times New Roman" w:cs="Times New Roman"/>
          <w:sz w:val="28"/>
          <w:szCs w:val="28"/>
        </w:rPr>
        <w:t xml:space="preserve">Рисунок 4.9 – Описание полей в </w:t>
      </w:r>
      <w:proofErr w:type="spellStart"/>
      <w:r w:rsidRPr="008E41F0">
        <w:rPr>
          <w:rFonts w:ascii="Times New Roman" w:hAnsi="Times New Roman" w:cs="Times New Roman"/>
          <w:sz w:val="28"/>
          <w:szCs w:val="28"/>
        </w:rPr>
        <w:t>бд</w:t>
      </w:r>
      <w:proofErr w:type="spellEnd"/>
    </w:p>
    <w:p w:rsidR="00982614" w:rsidRPr="00843411" w:rsidRDefault="00F95DC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 </w:t>
      </w:r>
      <w:r w:rsidRPr="00843411">
        <w:rPr>
          <w:rFonts w:ascii="Times New Roman" w:hAnsi="Times New Roman" w:cs="Times New Roman"/>
          <w:sz w:val="28"/>
          <w:szCs w:val="28"/>
          <w:lang w:val="en-US"/>
        </w:rPr>
        <w:t>models</w:t>
      </w:r>
      <w:r w:rsidRPr="00843411">
        <w:rPr>
          <w:rFonts w:ascii="Times New Roman" w:hAnsi="Times New Roman" w:cs="Times New Roman"/>
          <w:sz w:val="28"/>
          <w:szCs w:val="28"/>
        </w:rPr>
        <w:t xml:space="preserve"> (рис 4.9) описаны</w:t>
      </w:r>
      <w:r w:rsidR="00982614" w:rsidRPr="00843411">
        <w:rPr>
          <w:rFonts w:ascii="Times New Roman" w:hAnsi="Times New Roman" w:cs="Times New Roman"/>
          <w:sz w:val="28"/>
          <w:szCs w:val="28"/>
        </w:rPr>
        <w:t xml:space="preserve"> поля и их типы данных, которые будут хранятся в базе данных. В классе </w:t>
      </w:r>
      <w:r w:rsidR="00982614" w:rsidRPr="00843411">
        <w:rPr>
          <w:rFonts w:ascii="Times New Roman" w:hAnsi="Times New Roman" w:cs="Times New Roman"/>
          <w:sz w:val="28"/>
          <w:szCs w:val="28"/>
          <w:lang w:val="en-US"/>
        </w:rPr>
        <w:t>Meta</w:t>
      </w:r>
      <w:r w:rsidR="00982614" w:rsidRPr="00843411">
        <w:rPr>
          <w:rFonts w:ascii="Times New Roman" w:hAnsi="Times New Roman" w:cs="Times New Roman"/>
          <w:sz w:val="28"/>
          <w:szCs w:val="28"/>
        </w:rPr>
        <w:t xml:space="preserve"> </w:t>
      </w:r>
      <w:r w:rsidRPr="00843411">
        <w:rPr>
          <w:rFonts w:ascii="Times New Roman" w:hAnsi="Times New Roman" w:cs="Times New Roman"/>
          <w:sz w:val="28"/>
          <w:szCs w:val="28"/>
        </w:rPr>
        <w:t>указываем</w:t>
      </w:r>
      <w:r w:rsidR="00982614" w:rsidRPr="00843411">
        <w:rPr>
          <w:rFonts w:ascii="Times New Roman" w:hAnsi="Times New Roman" w:cs="Times New Roman"/>
          <w:sz w:val="28"/>
          <w:szCs w:val="28"/>
        </w:rPr>
        <w:t xml:space="preserve"> инструкцию</w:t>
      </w:r>
      <w:r w:rsidRPr="00843411">
        <w:rPr>
          <w:rFonts w:ascii="Times New Roman" w:hAnsi="Times New Roman" w:cs="Times New Roman"/>
          <w:sz w:val="28"/>
          <w:szCs w:val="28"/>
        </w:rPr>
        <w:t>,</w:t>
      </w:r>
      <w:r w:rsidR="00982614" w:rsidRPr="00843411">
        <w:rPr>
          <w:rFonts w:ascii="Times New Roman" w:hAnsi="Times New Roman" w:cs="Times New Roman"/>
          <w:sz w:val="28"/>
          <w:szCs w:val="28"/>
        </w:rPr>
        <w:t xml:space="preserve"> что поля долгота и широта вместе образуют ключевое поле, это гарантируют что полигоны с одинаковой координатной центральной точкой не смогут хранится в </w:t>
      </w:r>
      <w:proofErr w:type="spellStart"/>
      <w:r w:rsidR="00982614" w:rsidRPr="00843411">
        <w:rPr>
          <w:rFonts w:ascii="Times New Roman" w:hAnsi="Times New Roman" w:cs="Times New Roman"/>
          <w:sz w:val="28"/>
          <w:szCs w:val="28"/>
        </w:rPr>
        <w:t>бд</w:t>
      </w:r>
      <w:proofErr w:type="spellEnd"/>
      <w:r w:rsidR="00982614" w:rsidRPr="00843411">
        <w:rPr>
          <w:rFonts w:ascii="Times New Roman" w:hAnsi="Times New Roman" w:cs="Times New Roman"/>
          <w:sz w:val="28"/>
          <w:szCs w:val="28"/>
        </w:rPr>
        <w:t>. Если потребуется изменить признаки, то не обходимо обновлять значения по ключевому полю, а не заносить новое</w:t>
      </w:r>
    </w:p>
    <w:p w:rsidR="00F95DC5" w:rsidRPr="00843411" w:rsidRDefault="00F95DC5" w:rsidP="004F1DEC">
      <w:pPr>
        <w:spacing w:after="0" w:line="360" w:lineRule="auto"/>
        <w:ind w:firstLine="709"/>
        <w:jc w:val="both"/>
        <w:rPr>
          <w:rFonts w:ascii="Times New Roman" w:hAnsi="Times New Roman" w:cs="Times New Roman"/>
          <w:sz w:val="28"/>
          <w:szCs w:val="28"/>
        </w:rPr>
      </w:pPr>
    </w:p>
    <w:p w:rsidR="00F95DC5" w:rsidRPr="00843411" w:rsidRDefault="00F95DC5" w:rsidP="004F1DEC">
      <w:pPr>
        <w:spacing w:after="0" w:line="360" w:lineRule="auto"/>
        <w:ind w:firstLine="709"/>
        <w:jc w:val="both"/>
        <w:rPr>
          <w:rFonts w:ascii="Times New Roman" w:hAnsi="Times New Roman" w:cs="Times New Roman"/>
          <w:sz w:val="28"/>
          <w:szCs w:val="28"/>
        </w:rPr>
      </w:pPr>
    </w:p>
    <w:p w:rsidR="00C87113" w:rsidRPr="00843411" w:rsidRDefault="00C87113" w:rsidP="004F1DEC">
      <w:pPr>
        <w:spacing w:after="0" w:line="360" w:lineRule="auto"/>
        <w:ind w:firstLine="709"/>
        <w:jc w:val="both"/>
        <w:rPr>
          <w:rFonts w:ascii="Times New Roman" w:hAnsi="Times New Roman" w:cs="Times New Roman"/>
          <w:sz w:val="28"/>
          <w:szCs w:val="28"/>
        </w:rPr>
      </w:pPr>
    </w:p>
    <w:p w:rsidR="00D14A08" w:rsidRPr="008E41F0" w:rsidRDefault="00C8711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 xml:space="preserve">Миграция в </w:t>
      </w:r>
      <w:proofErr w:type="spellStart"/>
      <w:r w:rsidRPr="00843411">
        <w:rPr>
          <w:rFonts w:ascii="Times New Roman" w:hAnsi="Times New Roman" w:cs="Times New Roman"/>
          <w:b/>
          <w:sz w:val="28"/>
          <w:szCs w:val="28"/>
        </w:rPr>
        <w:t>бд</w:t>
      </w:r>
      <w:proofErr w:type="spellEnd"/>
    </w:p>
    <w:p w:rsidR="00C87113" w:rsidRPr="00843411" w:rsidRDefault="00C8711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noProof/>
          <w:sz w:val="28"/>
          <w:szCs w:val="28"/>
          <w:lang w:eastAsia="ru-RU"/>
        </w:rPr>
        <w:drawing>
          <wp:inline distT="0" distB="0" distL="0" distR="0" wp14:anchorId="29AF5CA8" wp14:editId="478265E8">
            <wp:extent cx="5940425" cy="768350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7683500"/>
                    </a:xfrm>
                    <a:prstGeom prst="rect">
                      <a:avLst/>
                    </a:prstGeom>
                  </pic:spPr>
                </pic:pic>
              </a:graphicData>
            </a:graphic>
          </wp:inline>
        </w:drawing>
      </w:r>
    </w:p>
    <w:p w:rsidR="00F95DC5" w:rsidRPr="00843411" w:rsidRDefault="00F95DC5" w:rsidP="009C7D5A">
      <w:pPr>
        <w:spacing w:after="0" w:line="360" w:lineRule="auto"/>
        <w:ind w:firstLine="709"/>
        <w:jc w:val="center"/>
        <w:rPr>
          <w:rFonts w:ascii="Times New Roman" w:hAnsi="Times New Roman" w:cs="Times New Roman"/>
          <w:sz w:val="28"/>
          <w:szCs w:val="28"/>
        </w:rPr>
      </w:pPr>
      <w:r w:rsidRPr="008E41F0">
        <w:rPr>
          <w:rFonts w:ascii="Times New Roman" w:hAnsi="Times New Roman" w:cs="Times New Roman"/>
          <w:sz w:val="28"/>
          <w:szCs w:val="28"/>
        </w:rPr>
        <w:t>Рисунок 4.10 – Миграция данных</w:t>
      </w:r>
    </w:p>
    <w:p w:rsidR="00C87113" w:rsidRPr="00843411" w:rsidRDefault="00C87113"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lastRenderedPageBreak/>
        <w:t xml:space="preserve">Миграция в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происходит через команду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manage</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py</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lang w:val="en-US"/>
        </w:rPr>
        <w:t>makemigrations</w:t>
      </w:r>
      <w:proofErr w:type="spellEnd"/>
      <w:r w:rsidRPr="00843411">
        <w:rPr>
          <w:rFonts w:ascii="Times New Roman" w:hAnsi="Times New Roman" w:cs="Times New Roman"/>
          <w:sz w:val="28"/>
          <w:szCs w:val="28"/>
        </w:rPr>
        <w:t xml:space="preserve"> которая создает таблицы в </w:t>
      </w:r>
      <w:proofErr w:type="spellStart"/>
      <w:r w:rsidRPr="00843411">
        <w:rPr>
          <w:rFonts w:ascii="Times New Roman" w:hAnsi="Times New Roman" w:cs="Times New Roman"/>
          <w:sz w:val="28"/>
          <w:szCs w:val="28"/>
        </w:rPr>
        <w:t>бд</w:t>
      </w:r>
      <w:proofErr w:type="spellEnd"/>
      <w:r w:rsidRPr="00843411">
        <w:rPr>
          <w:rFonts w:ascii="Times New Roman" w:hAnsi="Times New Roman" w:cs="Times New Roman"/>
          <w:sz w:val="28"/>
          <w:szCs w:val="28"/>
        </w:rPr>
        <w:t xml:space="preserve"> по описанию и через команду </w:t>
      </w:r>
      <w:r w:rsidRPr="00843411">
        <w:rPr>
          <w:rFonts w:ascii="Times New Roman" w:hAnsi="Times New Roman" w:cs="Times New Roman"/>
          <w:sz w:val="28"/>
          <w:szCs w:val="28"/>
          <w:lang w:val="en-US"/>
        </w:rPr>
        <w:t>python</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manage</w:t>
      </w:r>
      <w:r w:rsidR="00A11C9F" w:rsidRPr="00843411">
        <w:rPr>
          <w:rFonts w:ascii="Times New Roman" w:hAnsi="Times New Roman" w:cs="Times New Roman"/>
          <w:sz w:val="28"/>
          <w:szCs w:val="28"/>
        </w:rPr>
        <w:t xml:space="preserve">.py </w:t>
      </w:r>
      <w:proofErr w:type="spellStart"/>
      <w:r w:rsidR="00A11C9F" w:rsidRPr="00843411">
        <w:rPr>
          <w:rFonts w:ascii="Times New Roman" w:hAnsi="Times New Roman" w:cs="Times New Roman"/>
          <w:sz w:val="28"/>
          <w:szCs w:val="28"/>
        </w:rPr>
        <w:t>migrate</w:t>
      </w:r>
      <w:proofErr w:type="spellEnd"/>
      <w:r w:rsidR="00A11C9F" w:rsidRPr="00843411">
        <w:rPr>
          <w:rFonts w:ascii="Times New Roman" w:hAnsi="Times New Roman" w:cs="Times New Roman"/>
          <w:sz w:val="28"/>
          <w:szCs w:val="28"/>
        </w:rPr>
        <w:t xml:space="preserve"> </w:t>
      </w:r>
      <w:r w:rsidRPr="00843411">
        <w:rPr>
          <w:rFonts w:ascii="Times New Roman" w:hAnsi="Times New Roman" w:cs="Times New Roman"/>
          <w:sz w:val="28"/>
          <w:szCs w:val="28"/>
        </w:rPr>
        <w:t>запускает</w:t>
      </w:r>
      <w:r w:rsidR="00A11C9F" w:rsidRPr="00843411">
        <w:rPr>
          <w:rFonts w:ascii="Times New Roman" w:hAnsi="Times New Roman" w:cs="Times New Roman"/>
          <w:sz w:val="28"/>
          <w:szCs w:val="28"/>
        </w:rPr>
        <w:t>ся процесс, который</w:t>
      </w:r>
      <w:r w:rsidRPr="00843411">
        <w:rPr>
          <w:rFonts w:ascii="Times New Roman" w:hAnsi="Times New Roman" w:cs="Times New Roman"/>
          <w:sz w:val="28"/>
          <w:szCs w:val="28"/>
        </w:rPr>
        <w:t xml:space="preserve"> читает файл с наборами полигонов и </w:t>
      </w:r>
      <w:r w:rsidR="00A11C9F" w:rsidRPr="00843411">
        <w:rPr>
          <w:rFonts w:ascii="Times New Roman" w:hAnsi="Times New Roman" w:cs="Times New Roman"/>
          <w:sz w:val="28"/>
          <w:szCs w:val="28"/>
        </w:rPr>
        <w:t>записывает</w:t>
      </w:r>
      <w:r w:rsidRPr="00843411">
        <w:rPr>
          <w:rFonts w:ascii="Times New Roman" w:hAnsi="Times New Roman" w:cs="Times New Roman"/>
          <w:sz w:val="28"/>
          <w:szCs w:val="28"/>
        </w:rPr>
        <w:t xml:space="preserve"> эти данные в таблицу</w:t>
      </w:r>
      <w:r w:rsidR="00A11C9F" w:rsidRPr="00843411">
        <w:rPr>
          <w:rFonts w:ascii="Times New Roman" w:hAnsi="Times New Roman" w:cs="Times New Roman"/>
          <w:sz w:val="28"/>
          <w:szCs w:val="28"/>
        </w:rPr>
        <w:t xml:space="preserve"> (рис. 4.10).</w:t>
      </w:r>
    </w:p>
    <w:p w:rsidR="00C87113" w:rsidRPr="00843411" w:rsidRDefault="00C87113" w:rsidP="004F1DEC">
      <w:pPr>
        <w:spacing w:after="0" w:line="360" w:lineRule="auto"/>
        <w:ind w:firstLine="709"/>
        <w:jc w:val="both"/>
        <w:rPr>
          <w:rFonts w:ascii="Times New Roman" w:hAnsi="Times New Roman" w:cs="Times New Roman"/>
          <w:sz w:val="28"/>
          <w:szCs w:val="28"/>
        </w:rPr>
      </w:pPr>
    </w:p>
    <w:p w:rsidR="00AD5B37" w:rsidRPr="00843411" w:rsidRDefault="00AD5B37"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lang w:val="en-US"/>
        </w:rPr>
        <w:t>Views</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shd w:val="clear" w:color="auto" w:fill="FFFFFF"/>
        </w:rPr>
        <w:t>Это обычные функции, которые принимают на входе запрос —</w:t>
      </w:r>
      <w:proofErr w:type="spellStart"/>
      <w:r w:rsidR="000413FD">
        <w:rPr>
          <w:rStyle w:val="a5"/>
          <w:rFonts w:ascii="Times New Roman" w:hAnsi="Times New Roman" w:cs="Times New Roman"/>
          <w:color w:val="auto"/>
          <w:sz w:val="28"/>
          <w:szCs w:val="28"/>
          <w:shd w:val="clear" w:color="auto" w:fill="FFFFFF"/>
        </w:rPr>
        <w:fldChar w:fldCharType="begin"/>
      </w:r>
      <w:r w:rsidR="000413FD">
        <w:rPr>
          <w:rStyle w:val="a5"/>
          <w:rFonts w:ascii="Times New Roman" w:hAnsi="Times New Roman" w:cs="Times New Roman"/>
          <w:color w:val="auto"/>
          <w:sz w:val="28"/>
          <w:szCs w:val="28"/>
          <w:shd w:val="clear" w:color="auto" w:fill="FFFFFF"/>
        </w:rPr>
        <w:instrText xml:space="preserve"> HYPERLINK "https://docs.djangoproject.com/en/4.1/ref/request-response/" \l "httprequest-objects" \t "_blank" </w:instrText>
      </w:r>
      <w:r w:rsidR="000413FD">
        <w:rPr>
          <w:rStyle w:val="a5"/>
          <w:rFonts w:ascii="Times New Roman" w:hAnsi="Times New Roman" w:cs="Times New Roman"/>
          <w:color w:val="auto"/>
          <w:sz w:val="28"/>
          <w:szCs w:val="28"/>
          <w:shd w:val="clear" w:color="auto" w:fill="FFFFFF"/>
        </w:rPr>
        <w:fldChar w:fldCharType="separate"/>
      </w:r>
      <w:r w:rsidRPr="00843411">
        <w:rPr>
          <w:rStyle w:val="a5"/>
          <w:rFonts w:ascii="Times New Roman" w:hAnsi="Times New Roman" w:cs="Times New Roman"/>
          <w:color w:val="auto"/>
          <w:sz w:val="28"/>
          <w:szCs w:val="28"/>
          <w:shd w:val="clear" w:color="auto" w:fill="FFFFFF"/>
        </w:rPr>
        <w:t>HttpRequest</w:t>
      </w:r>
      <w:proofErr w:type="spellEnd"/>
      <w:r w:rsidR="000413FD">
        <w:rPr>
          <w:rStyle w:val="a5"/>
          <w:rFonts w:ascii="Times New Roman" w:hAnsi="Times New Roman" w:cs="Times New Roman"/>
          <w:color w:val="auto"/>
          <w:sz w:val="28"/>
          <w:szCs w:val="28"/>
          <w:shd w:val="clear" w:color="auto" w:fill="FFFFFF"/>
        </w:rPr>
        <w:fldChar w:fldCharType="end"/>
      </w:r>
      <w:r w:rsidRPr="00843411">
        <w:rPr>
          <w:rFonts w:ascii="Times New Roman" w:hAnsi="Times New Roman" w:cs="Times New Roman"/>
          <w:sz w:val="28"/>
          <w:szCs w:val="28"/>
          <w:shd w:val="clear" w:color="auto" w:fill="FFFFFF"/>
        </w:rPr>
        <w:t>, обрабатывает его и возвращают ответ — </w:t>
      </w:r>
      <w:proofErr w:type="spellStart"/>
      <w:r w:rsidR="000413FD">
        <w:rPr>
          <w:rStyle w:val="a5"/>
          <w:rFonts w:ascii="Times New Roman" w:hAnsi="Times New Roman" w:cs="Times New Roman"/>
          <w:color w:val="auto"/>
          <w:sz w:val="28"/>
          <w:szCs w:val="28"/>
          <w:shd w:val="clear" w:color="auto" w:fill="FFFFFF"/>
        </w:rPr>
        <w:fldChar w:fldCharType="begin"/>
      </w:r>
      <w:r w:rsidR="000413FD">
        <w:rPr>
          <w:rStyle w:val="a5"/>
          <w:rFonts w:ascii="Times New Roman" w:hAnsi="Times New Roman" w:cs="Times New Roman"/>
          <w:color w:val="auto"/>
          <w:sz w:val="28"/>
          <w:szCs w:val="28"/>
          <w:shd w:val="clear" w:color="auto" w:fill="FFFFFF"/>
        </w:rPr>
        <w:instrText xml:space="preserve"> HYPERLINK "https://docs.djangoproject.com/en/4.1/ref/request-response/" \l "httpresponse-objects" \t "_blank" </w:instrText>
      </w:r>
      <w:r w:rsidR="000413FD">
        <w:rPr>
          <w:rStyle w:val="a5"/>
          <w:rFonts w:ascii="Times New Roman" w:hAnsi="Times New Roman" w:cs="Times New Roman"/>
          <w:color w:val="auto"/>
          <w:sz w:val="28"/>
          <w:szCs w:val="28"/>
          <w:shd w:val="clear" w:color="auto" w:fill="FFFFFF"/>
        </w:rPr>
        <w:fldChar w:fldCharType="separate"/>
      </w:r>
      <w:r w:rsidRPr="00843411">
        <w:rPr>
          <w:rStyle w:val="a5"/>
          <w:rFonts w:ascii="Times New Roman" w:hAnsi="Times New Roman" w:cs="Times New Roman"/>
          <w:color w:val="auto"/>
          <w:sz w:val="28"/>
          <w:szCs w:val="28"/>
          <w:shd w:val="clear" w:color="auto" w:fill="FFFFFF"/>
        </w:rPr>
        <w:t>HttpResponse</w:t>
      </w:r>
      <w:proofErr w:type="spellEnd"/>
      <w:r w:rsidR="000413FD">
        <w:rPr>
          <w:rStyle w:val="a5"/>
          <w:rFonts w:ascii="Times New Roman" w:hAnsi="Times New Roman" w:cs="Times New Roman"/>
          <w:color w:val="auto"/>
          <w:sz w:val="28"/>
          <w:szCs w:val="28"/>
          <w:shd w:val="clear" w:color="auto" w:fill="FFFFFF"/>
        </w:rPr>
        <w:fldChar w:fldCharType="end"/>
      </w:r>
      <w:r w:rsidRPr="00843411">
        <w:rPr>
          <w:rFonts w:ascii="Times New Roman" w:hAnsi="Times New Roman" w:cs="Times New Roman"/>
          <w:sz w:val="28"/>
          <w:szCs w:val="28"/>
          <w:shd w:val="clear" w:color="auto" w:fill="FFFFFF"/>
        </w:rPr>
        <w:t> или ему подобных.</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noProof/>
          <w:sz w:val="28"/>
          <w:szCs w:val="28"/>
          <w:lang w:eastAsia="ru-RU"/>
        </w:rPr>
        <w:drawing>
          <wp:inline distT="0" distB="0" distL="0" distR="0" wp14:anchorId="708C5D0E" wp14:editId="53DAD1E1">
            <wp:extent cx="5940425" cy="2811780"/>
            <wp:effectExtent l="0" t="0" r="317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811780"/>
                    </a:xfrm>
                    <a:prstGeom prst="rect">
                      <a:avLst/>
                    </a:prstGeom>
                  </pic:spPr>
                </pic:pic>
              </a:graphicData>
            </a:graphic>
          </wp:inline>
        </w:drawing>
      </w:r>
    </w:p>
    <w:p w:rsidR="00971AF3" w:rsidRPr="00843411" w:rsidRDefault="00971AF3" w:rsidP="009C7D5A">
      <w:pPr>
        <w:spacing w:after="0" w:line="360" w:lineRule="auto"/>
        <w:ind w:firstLine="709"/>
        <w:jc w:val="center"/>
        <w:rPr>
          <w:rFonts w:ascii="Times New Roman" w:hAnsi="Times New Roman" w:cs="Times New Roman"/>
          <w:sz w:val="28"/>
          <w:szCs w:val="28"/>
        </w:rPr>
      </w:pPr>
      <w:r w:rsidRPr="008E41F0">
        <w:rPr>
          <w:rFonts w:ascii="Times New Roman" w:hAnsi="Times New Roman" w:cs="Times New Roman"/>
          <w:sz w:val="28"/>
          <w:szCs w:val="28"/>
        </w:rPr>
        <w:t xml:space="preserve">Рисунок 4.11 – </w:t>
      </w:r>
      <w:r w:rsidRPr="008E41F0">
        <w:rPr>
          <w:rFonts w:ascii="Times New Roman" w:hAnsi="Times New Roman" w:cs="Times New Roman"/>
          <w:sz w:val="28"/>
          <w:szCs w:val="28"/>
          <w:lang w:val="en-US"/>
        </w:rPr>
        <w:t>Views</w:t>
      </w:r>
      <w:r w:rsidRPr="008E41F0">
        <w:rPr>
          <w:rFonts w:ascii="Times New Roman" w:hAnsi="Times New Roman" w:cs="Times New Roman"/>
          <w:sz w:val="28"/>
          <w:szCs w:val="28"/>
        </w:rPr>
        <w:t xml:space="preserve"> набора полигонов</w:t>
      </w:r>
    </w:p>
    <w:p w:rsidR="00AD5B37" w:rsidRPr="00843411" w:rsidRDefault="00AD5B37"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Во </w:t>
      </w:r>
      <w:r w:rsidRPr="00843411">
        <w:rPr>
          <w:rFonts w:ascii="Times New Roman" w:hAnsi="Times New Roman" w:cs="Times New Roman"/>
          <w:sz w:val="28"/>
          <w:szCs w:val="28"/>
          <w:lang w:val="en-US"/>
        </w:rPr>
        <w:t>Views</w:t>
      </w:r>
      <w:r w:rsidR="00971AF3" w:rsidRPr="00843411">
        <w:rPr>
          <w:rFonts w:ascii="Times New Roman" w:hAnsi="Times New Roman" w:cs="Times New Roman"/>
          <w:sz w:val="28"/>
          <w:szCs w:val="28"/>
        </w:rPr>
        <w:t xml:space="preserve"> указываем</w:t>
      </w:r>
      <w:r w:rsidRPr="00843411">
        <w:rPr>
          <w:rFonts w:ascii="Times New Roman" w:hAnsi="Times New Roman" w:cs="Times New Roman"/>
          <w:sz w:val="28"/>
          <w:szCs w:val="28"/>
        </w:rPr>
        <w:t xml:space="preserve"> 2 настройки </w:t>
      </w:r>
      <w:r w:rsidRPr="00843411">
        <w:rPr>
          <w:rFonts w:ascii="Times New Roman" w:hAnsi="Times New Roman" w:cs="Times New Roman"/>
          <w:sz w:val="28"/>
          <w:szCs w:val="28"/>
          <w:lang w:val="en-US"/>
        </w:rPr>
        <w:t>renderer</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classes</w:t>
      </w:r>
      <w:r w:rsidRPr="00843411">
        <w:rPr>
          <w:rFonts w:ascii="Times New Roman" w:hAnsi="Times New Roman" w:cs="Times New Roman"/>
          <w:sz w:val="28"/>
          <w:szCs w:val="28"/>
        </w:rPr>
        <w:t xml:space="preserve"> – какой вид ответа может быть, либо </w:t>
      </w:r>
      <w:r w:rsidRPr="00843411">
        <w:rPr>
          <w:rFonts w:ascii="Times New Roman" w:hAnsi="Times New Roman" w:cs="Times New Roman"/>
          <w:sz w:val="28"/>
          <w:szCs w:val="28"/>
          <w:lang w:val="en-US"/>
        </w:rPr>
        <w:t>json</w:t>
      </w:r>
      <w:r w:rsidRPr="00843411">
        <w:rPr>
          <w:rFonts w:ascii="Times New Roman" w:hAnsi="Times New Roman" w:cs="Times New Roman"/>
          <w:sz w:val="28"/>
          <w:szCs w:val="28"/>
        </w:rPr>
        <w:t xml:space="preserve">, либо </w:t>
      </w:r>
      <w:proofErr w:type="spellStart"/>
      <w:r w:rsidRPr="00843411">
        <w:rPr>
          <w:rFonts w:ascii="Times New Roman" w:hAnsi="Times New Roman" w:cs="Times New Roman"/>
          <w:sz w:val="28"/>
          <w:szCs w:val="28"/>
          <w:shd w:val="clear" w:color="auto" w:fill="FFFFFF"/>
        </w:rPr>
        <w:t>рендерит</w:t>
      </w:r>
      <w:proofErr w:type="spellEnd"/>
      <w:r w:rsidRPr="00843411">
        <w:rPr>
          <w:rFonts w:ascii="Times New Roman" w:hAnsi="Times New Roman" w:cs="Times New Roman"/>
          <w:sz w:val="28"/>
          <w:szCs w:val="28"/>
          <w:shd w:val="clear" w:color="auto" w:fill="FFFFFF"/>
        </w:rPr>
        <w:t xml:space="preserve"> данные в HTML</w:t>
      </w:r>
      <w:r w:rsidRPr="00843411">
        <w:rPr>
          <w:rFonts w:ascii="Times New Roman" w:hAnsi="Times New Roman" w:cs="Times New Roman"/>
          <w:sz w:val="28"/>
          <w:szCs w:val="28"/>
        </w:rPr>
        <w:t xml:space="preserve">. </w:t>
      </w:r>
      <w:r w:rsidR="009F6FA9" w:rsidRPr="00843411">
        <w:rPr>
          <w:rFonts w:ascii="Times New Roman" w:hAnsi="Times New Roman" w:cs="Times New Roman"/>
          <w:sz w:val="28"/>
          <w:szCs w:val="28"/>
          <w:lang w:val="en-US"/>
        </w:rPr>
        <w:t>P</w:t>
      </w:r>
      <w:r w:rsidRPr="00843411">
        <w:rPr>
          <w:rFonts w:ascii="Times New Roman" w:hAnsi="Times New Roman" w:cs="Times New Roman"/>
          <w:sz w:val="28"/>
          <w:szCs w:val="28"/>
          <w:lang w:val="en-US"/>
        </w:rPr>
        <w:t>ermission</w:t>
      </w:r>
      <w:r w:rsidRPr="00843411">
        <w:rPr>
          <w:rFonts w:ascii="Times New Roman" w:hAnsi="Times New Roman" w:cs="Times New Roman"/>
          <w:sz w:val="28"/>
          <w:szCs w:val="28"/>
        </w:rPr>
        <w:t>_</w:t>
      </w:r>
      <w:r w:rsidRPr="00843411">
        <w:rPr>
          <w:rFonts w:ascii="Times New Roman" w:hAnsi="Times New Roman" w:cs="Times New Roman"/>
          <w:sz w:val="28"/>
          <w:szCs w:val="28"/>
          <w:lang w:val="en-US"/>
        </w:rPr>
        <w:t>classes</w:t>
      </w:r>
      <w:r w:rsidRPr="00843411">
        <w:rPr>
          <w:rFonts w:ascii="Times New Roman" w:hAnsi="Times New Roman" w:cs="Times New Roman"/>
          <w:sz w:val="28"/>
          <w:szCs w:val="28"/>
        </w:rPr>
        <w:t xml:space="preserve"> – кто име</w:t>
      </w:r>
      <w:r w:rsidR="00971AF3" w:rsidRPr="00843411">
        <w:rPr>
          <w:rFonts w:ascii="Times New Roman" w:hAnsi="Times New Roman" w:cs="Times New Roman"/>
          <w:sz w:val="28"/>
          <w:szCs w:val="28"/>
        </w:rPr>
        <w:t>ет доступ к этому классу, в нашем</w:t>
      </w:r>
      <w:r w:rsidRPr="00843411">
        <w:rPr>
          <w:rFonts w:ascii="Times New Roman" w:hAnsi="Times New Roman" w:cs="Times New Roman"/>
          <w:sz w:val="28"/>
          <w:szCs w:val="28"/>
        </w:rPr>
        <w:t xml:space="preserve"> случае ограничения нет. Метод </w:t>
      </w:r>
      <w:r w:rsidRPr="00843411">
        <w:rPr>
          <w:rFonts w:ascii="Times New Roman" w:hAnsi="Times New Roman" w:cs="Times New Roman"/>
          <w:sz w:val="28"/>
          <w:szCs w:val="28"/>
          <w:lang w:val="en-US"/>
        </w:rPr>
        <w:t>list</w:t>
      </w:r>
      <w:r w:rsidRPr="00843411">
        <w:rPr>
          <w:rFonts w:ascii="Times New Roman" w:hAnsi="Times New Roman" w:cs="Times New Roman"/>
          <w:sz w:val="28"/>
          <w:szCs w:val="28"/>
        </w:rPr>
        <w:t xml:space="preserve"> обрабатывает только </w:t>
      </w:r>
      <w:r w:rsidRPr="00843411">
        <w:rPr>
          <w:rFonts w:ascii="Times New Roman" w:hAnsi="Times New Roman" w:cs="Times New Roman"/>
          <w:sz w:val="28"/>
          <w:szCs w:val="28"/>
          <w:lang w:val="en-US"/>
        </w:rPr>
        <w:t>get</w:t>
      </w:r>
      <w:r w:rsidR="00971AF3" w:rsidRPr="00843411">
        <w:rPr>
          <w:rFonts w:ascii="Times New Roman" w:hAnsi="Times New Roman" w:cs="Times New Roman"/>
          <w:sz w:val="28"/>
          <w:szCs w:val="28"/>
        </w:rPr>
        <w:t xml:space="preserve"> запрос, получаем</w:t>
      </w:r>
      <w:r w:rsidRPr="00843411">
        <w:rPr>
          <w:rFonts w:ascii="Times New Roman" w:hAnsi="Times New Roman" w:cs="Times New Roman"/>
          <w:sz w:val="28"/>
          <w:szCs w:val="28"/>
        </w:rPr>
        <w:t xml:space="preserve"> да</w:t>
      </w:r>
      <w:r w:rsidR="00971AF3" w:rsidRPr="00843411">
        <w:rPr>
          <w:rFonts w:ascii="Times New Roman" w:hAnsi="Times New Roman" w:cs="Times New Roman"/>
          <w:sz w:val="28"/>
          <w:szCs w:val="28"/>
        </w:rPr>
        <w:t xml:space="preserve">нные по всем полигонам от </w:t>
      </w:r>
      <w:r w:rsidR="00971AF3" w:rsidRPr="00843411">
        <w:rPr>
          <w:rFonts w:ascii="Times New Roman" w:hAnsi="Times New Roman" w:cs="Times New Roman"/>
          <w:sz w:val="28"/>
          <w:szCs w:val="28"/>
          <w:lang w:val="en-US"/>
        </w:rPr>
        <w:t>models</w:t>
      </w:r>
      <w:r w:rsidR="00971AF3" w:rsidRPr="00843411">
        <w:rPr>
          <w:rFonts w:ascii="Times New Roman" w:hAnsi="Times New Roman" w:cs="Times New Roman"/>
          <w:sz w:val="28"/>
          <w:szCs w:val="28"/>
        </w:rPr>
        <w:t xml:space="preserve">, проверяем их в </w:t>
      </w:r>
      <w:r w:rsidR="00971AF3" w:rsidRPr="00843411">
        <w:rPr>
          <w:rFonts w:ascii="Times New Roman" w:hAnsi="Times New Roman" w:cs="Times New Roman"/>
          <w:sz w:val="28"/>
          <w:szCs w:val="28"/>
          <w:lang w:val="en-US"/>
        </w:rPr>
        <w:t>serializers</w:t>
      </w:r>
      <w:r w:rsidR="00971AF3" w:rsidRPr="00843411">
        <w:rPr>
          <w:rFonts w:ascii="Times New Roman" w:hAnsi="Times New Roman" w:cs="Times New Roman"/>
          <w:sz w:val="28"/>
          <w:szCs w:val="28"/>
        </w:rPr>
        <w:t xml:space="preserve"> и возвращаем</w:t>
      </w:r>
      <w:r w:rsidRPr="00843411">
        <w:rPr>
          <w:rFonts w:ascii="Times New Roman" w:hAnsi="Times New Roman" w:cs="Times New Roman"/>
          <w:sz w:val="28"/>
          <w:szCs w:val="28"/>
        </w:rPr>
        <w:t xml:space="preserve"> их в ответе</w:t>
      </w:r>
      <w:r w:rsidR="00971AF3" w:rsidRPr="00843411">
        <w:rPr>
          <w:rFonts w:ascii="Times New Roman" w:hAnsi="Times New Roman" w:cs="Times New Roman"/>
          <w:sz w:val="28"/>
          <w:szCs w:val="28"/>
        </w:rPr>
        <w:t xml:space="preserve"> сервера (рис. 4.11).</w:t>
      </w:r>
    </w:p>
    <w:p w:rsidR="00AD5B37" w:rsidRPr="00843411" w:rsidRDefault="00AD5B37"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t>Serializer</w:t>
      </w:r>
      <w:proofErr w:type="spellEnd"/>
      <w:r w:rsidRPr="00843411">
        <w:rPr>
          <w:rFonts w:ascii="Times New Roman" w:hAnsi="Times New Roman" w:cs="Times New Roman"/>
          <w:b/>
          <w:sz w:val="28"/>
          <w:szCs w:val="28"/>
          <w:shd w:val="clear" w:color="auto" w:fill="FFFFFF"/>
          <w:lang w:val="en-US"/>
        </w:rPr>
        <w:t>s</w:t>
      </w:r>
    </w:p>
    <w:p w:rsidR="00D95559" w:rsidRPr="00843411" w:rsidRDefault="00D95559"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Сериализаторы позволяют преобразовывать сложные данные, такие как наборы запросов и экземпляры моделей, в собственные типы данных </w:t>
      </w:r>
      <w:proofErr w:type="spellStart"/>
      <w:r w:rsidRPr="00843411">
        <w:rPr>
          <w:rFonts w:ascii="Times New Roman" w:hAnsi="Times New Roman" w:cs="Times New Roman"/>
          <w:sz w:val="28"/>
          <w:szCs w:val="28"/>
          <w:shd w:val="clear" w:color="auto" w:fill="FFFFFF"/>
        </w:rPr>
        <w:t>Python</w:t>
      </w:r>
      <w:proofErr w:type="spellEnd"/>
      <w:r w:rsidRPr="00843411">
        <w:rPr>
          <w:rFonts w:ascii="Times New Roman" w:hAnsi="Times New Roman" w:cs="Times New Roman"/>
          <w:sz w:val="28"/>
          <w:szCs w:val="28"/>
          <w:shd w:val="clear" w:color="auto" w:fill="FFFFFF"/>
        </w:rPr>
        <w:t>, которые затем можно легко преобразовать в JSON, XML или другие типы кон</w:t>
      </w:r>
      <w:r w:rsidRPr="00843411">
        <w:rPr>
          <w:rFonts w:ascii="Times New Roman" w:hAnsi="Times New Roman" w:cs="Times New Roman"/>
          <w:sz w:val="28"/>
          <w:szCs w:val="28"/>
          <w:shd w:val="clear" w:color="auto" w:fill="FFFFFF"/>
        </w:rPr>
        <w:lastRenderedPageBreak/>
        <w:t xml:space="preserve">тента. </w:t>
      </w:r>
      <w:proofErr w:type="spellStart"/>
      <w:r w:rsidRPr="00843411">
        <w:rPr>
          <w:rFonts w:ascii="Times New Roman" w:hAnsi="Times New Roman" w:cs="Times New Roman"/>
          <w:sz w:val="28"/>
          <w:szCs w:val="28"/>
          <w:shd w:val="clear" w:color="auto" w:fill="FFFFFF"/>
        </w:rPr>
        <w:t>Сериализаторы</w:t>
      </w:r>
      <w:proofErr w:type="spellEnd"/>
      <w:r w:rsidRPr="00843411">
        <w:rPr>
          <w:rFonts w:ascii="Times New Roman" w:hAnsi="Times New Roman" w:cs="Times New Roman"/>
          <w:sz w:val="28"/>
          <w:szCs w:val="28"/>
          <w:shd w:val="clear" w:color="auto" w:fill="FFFFFF"/>
        </w:rPr>
        <w:t xml:space="preserve"> также обеспечивают </w:t>
      </w:r>
      <w:proofErr w:type="spellStart"/>
      <w:r w:rsidRPr="00843411">
        <w:rPr>
          <w:rFonts w:ascii="Times New Roman" w:hAnsi="Times New Roman" w:cs="Times New Roman"/>
          <w:sz w:val="28"/>
          <w:szCs w:val="28"/>
          <w:shd w:val="clear" w:color="auto" w:fill="FFFFFF"/>
        </w:rPr>
        <w:t>десериализацию</w:t>
      </w:r>
      <w:proofErr w:type="spellEnd"/>
      <w:r w:rsidRPr="00843411">
        <w:rPr>
          <w:rFonts w:ascii="Times New Roman" w:hAnsi="Times New Roman" w:cs="Times New Roman"/>
          <w:sz w:val="28"/>
          <w:szCs w:val="28"/>
          <w:shd w:val="clear" w:color="auto" w:fill="FFFFFF"/>
        </w:rPr>
        <w:t>, позволяя преобразовывать проанализированные данные обратно в сложные типы после предварительной проверки входящих данных.</w:t>
      </w:r>
    </w:p>
    <w:p w:rsidR="00D95559" w:rsidRPr="00843411" w:rsidRDefault="00D95559" w:rsidP="004F1DEC">
      <w:pPr>
        <w:spacing w:after="0" w:line="360" w:lineRule="auto"/>
        <w:ind w:firstLine="709"/>
        <w:jc w:val="both"/>
        <w:rPr>
          <w:rFonts w:ascii="Times New Roman" w:hAnsi="Times New Roman" w:cs="Times New Roman"/>
          <w:b/>
          <w:sz w:val="28"/>
          <w:szCs w:val="28"/>
          <w:shd w:val="clear" w:color="auto" w:fill="FFFFFF"/>
          <w:lang w:val="en-US"/>
        </w:rPr>
      </w:pPr>
      <w:r w:rsidRPr="00843411">
        <w:rPr>
          <w:rFonts w:ascii="Times New Roman" w:hAnsi="Times New Roman" w:cs="Times New Roman"/>
          <w:b/>
          <w:noProof/>
          <w:sz w:val="28"/>
          <w:szCs w:val="28"/>
          <w:shd w:val="clear" w:color="auto" w:fill="FFFFFF"/>
          <w:lang w:eastAsia="ru-RU"/>
        </w:rPr>
        <w:drawing>
          <wp:inline distT="0" distB="0" distL="0" distR="0" wp14:anchorId="0CB27EE1" wp14:editId="36BA44EC">
            <wp:extent cx="5134692" cy="1895740"/>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4692" cy="1895740"/>
                    </a:xfrm>
                    <a:prstGeom prst="rect">
                      <a:avLst/>
                    </a:prstGeom>
                  </pic:spPr>
                </pic:pic>
              </a:graphicData>
            </a:graphic>
          </wp:inline>
        </w:drawing>
      </w:r>
    </w:p>
    <w:p w:rsidR="00971AF3" w:rsidRPr="00843411" w:rsidRDefault="00971AF3" w:rsidP="009C7D5A">
      <w:pPr>
        <w:spacing w:after="0" w:line="360" w:lineRule="auto"/>
        <w:ind w:firstLine="709"/>
        <w:jc w:val="center"/>
        <w:rPr>
          <w:rFonts w:ascii="Times New Roman" w:hAnsi="Times New Roman" w:cs="Times New Roman"/>
          <w:sz w:val="28"/>
          <w:szCs w:val="28"/>
          <w:shd w:val="clear" w:color="auto" w:fill="FFFFFF"/>
        </w:rPr>
      </w:pPr>
      <w:r w:rsidRPr="008E41F0">
        <w:rPr>
          <w:rFonts w:ascii="Times New Roman" w:hAnsi="Times New Roman" w:cs="Times New Roman"/>
          <w:sz w:val="28"/>
          <w:szCs w:val="28"/>
          <w:shd w:val="clear" w:color="auto" w:fill="FFFFFF"/>
        </w:rPr>
        <w:t xml:space="preserve">Рисунок 4.12 </w:t>
      </w:r>
      <w:proofErr w:type="spellStart"/>
      <w:r w:rsidRPr="008E41F0">
        <w:rPr>
          <w:rFonts w:ascii="Times New Roman" w:hAnsi="Times New Roman" w:cs="Times New Roman"/>
          <w:sz w:val="28"/>
          <w:szCs w:val="28"/>
          <w:shd w:val="clear" w:color="auto" w:fill="FFFFFF"/>
        </w:rPr>
        <w:t>Сериализатор</w:t>
      </w:r>
      <w:proofErr w:type="spellEnd"/>
    </w:p>
    <w:p w:rsidR="00D95559" w:rsidRPr="00843411" w:rsidRDefault="00D95559" w:rsidP="004F1DEC">
      <w:pPr>
        <w:spacing w:after="0" w:line="360" w:lineRule="auto"/>
        <w:ind w:firstLine="709"/>
        <w:jc w:val="both"/>
        <w:rPr>
          <w:rFonts w:ascii="Times New Roman" w:hAnsi="Times New Roman" w:cs="Times New Roman"/>
          <w:sz w:val="28"/>
          <w:szCs w:val="28"/>
          <w:shd w:val="clear" w:color="auto" w:fill="FFFFFF"/>
        </w:rPr>
      </w:pPr>
      <w:proofErr w:type="spellStart"/>
      <w:r w:rsidRPr="00843411">
        <w:rPr>
          <w:rFonts w:ascii="Times New Roman" w:hAnsi="Times New Roman" w:cs="Times New Roman"/>
          <w:sz w:val="28"/>
          <w:szCs w:val="28"/>
          <w:shd w:val="clear" w:color="auto" w:fill="FFFFFF"/>
        </w:rPr>
        <w:t>сериализатор</w:t>
      </w:r>
      <w:proofErr w:type="spellEnd"/>
      <w:r w:rsidRPr="00843411">
        <w:rPr>
          <w:rFonts w:ascii="Times New Roman" w:hAnsi="Times New Roman" w:cs="Times New Roman"/>
          <w:sz w:val="28"/>
          <w:szCs w:val="28"/>
          <w:shd w:val="clear" w:color="auto" w:fill="FFFFFF"/>
        </w:rPr>
        <w:t xml:space="preserve"> проверяет что тип данных указанный в </w:t>
      </w:r>
      <w:r w:rsidRPr="00843411">
        <w:rPr>
          <w:rFonts w:ascii="Times New Roman" w:hAnsi="Times New Roman" w:cs="Times New Roman"/>
          <w:sz w:val="28"/>
          <w:szCs w:val="28"/>
          <w:shd w:val="clear" w:color="auto" w:fill="FFFFFF"/>
          <w:lang w:val="en-US"/>
        </w:rPr>
        <w:t>python</w:t>
      </w:r>
      <w:r w:rsidRPr="00843411">
        <w:rPr>
          <w:rFonts w:ascii="Times New Roman" w:hAnsi="Times New Roman" w:cs="Times New Roman"/>
          <w:sz w:val="28"/>
          <w:szCs w:val="28"/>
          <w:shd w:val="clear" w:color="auto" w:fill="FFFFFF"/>
        </w:rPr>
        <w:t xml:space="preserve"> похож </w:t>
      </w:r>
      <w:proofErr w:type="gramStart"/>
      <w:r w:rsidRPr="00843411">
        <w:rPr>
          <w:rFonts w:ascii="Times New Roman" w:hAnsi="Times New Roman" w:cs="Times New Roman"/>
          <w:sz w:val="28"/>
          <w:szCs w:val="28"/>
          <w:shd w:val="clear" w:color="auto" w:fill="FFFFFF"/>
        </w:rPr>
        <w:t>на тип</w:t>
      </w:r>
      <w:proofErr w:type="gramEnd"/>
      <w:r w:rsidRPr="00843411">
        <w:rPr>
          <w:rFonts w:ascii="Times New Roman" w:hAnsi="Times New Roman" w:cs="Times New Roman"/>
          <w:sz w:val="28"/>
          <w:szCs w:val="28"/>
          <w:shd w:val="clear" w:color="auto" w:fill="FFFFFF"/>
        </w:rPr>
        <w:t xml:space="preserve"> данных указанный в </w:t>
      </w:r>
      <w:proofErr w:type="spellStart"/>
      <w:r w:rsidRPr="00843411">
        <w:rPr>
          <w:rFonts w:ascii="Times New Roman" w:hAnsi="Times New Roman" w:cs="Times New Roman"/>
          <w:sz w:val="28"/>
          <w:szCs w:val="28"/>
          <w:shd w:val="clear" w:color="auto" w:fill="FFFFFF"/>
        </w:rPr>
        <w:t>бд</w:t>
      </w:r>
      <w:proofErr w:type="spellEnd"/>
      <w:r w:rsidRPr="00843411">
        <w:rPr>
          <w:rFonts w:ascii="Times New Roman" w:hAnsi="Times New Roman" w:cs="Times New Roman"/>
          <w:sz w:val="28"/>
          <w:szCs w:val="28"/>
          <w:shd w:val="clear" w:color="auto" w:fill="FFFFFF"/>
        </w:rPr>
        <w:t>, для каждого поля</w:t>
      </w:r>
      <w:r w:rsidR="00971AF3" w:rsidRPr="00843411">
        <w:rPr>
          <w:rFonts w:ascii="Times New Roman" w:hAnsi="Times New Roman" w:cs="Times New Roman"/>
          <w:sz w:val="28"/>
          <w:szCs w:val="28"/>
          <w:shd w:val="clear" w:color="auto" w:fill="FFFFFF"/>
        </w:rPr>
        <w:t xml:space="preserve"> (рис. 4.12).</w:t>
      </w:r>
    </w:p>
    <w:p w:rsidR="00AD5B37" w:rsidRPr="00843411" w:rsidRDefault="00AD5B37" w:rsidP="004F1DEC">
      <w:pPr>
        <w:spacing w:after="0" w:line="360" w:lineRule="auto"/>
        <w:ind w:firstLine="709"/>
        <w:jc w:val="both"/>
        <w:rPr>
          <w:rFonts w:ascii="Times New Roman" w:hAnsi="Times New Roman" w:cs="Times New Roman"/>
          <w:sz w:val="28"/>
          <w:szCs w:val="28"/>
        </w:rPr>
      </w:pPr>
    </w:p>
    <w:p w:rsidR="00864E05" w:rsidRPr="00843411" w:rsidRDefault="00864E0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p>
    <w:p w:rsidR="00D955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Обращение к </w:t>
      </w:r>
      <w:proofErr w:type="spellStart"/>
      <w:r w:rsidRPr="00843411">
        <w:rPr>
          <w:rFonts w:ascii="Times New Roman" w:hAnsi="Times New Roman" w:cs="Times New Roman"/>
          <w:sz w:val="28"/>
          <w:szCs w:val="28"/>
        </w:rPr>
        <w:t>бэкенду</w:t>
      </w:r>
      <w:proofErr w:type="spellEnd"/>
      <w:r w:rsidRPr="00843411">
        <w:rPr>
          <w:rFonts w:ascii="Times New Roman" w:hAnsi="Times New Roman" w:cs="Times New Roman"/>
          <w:sz w:val="28"/>
          <w:szCs w:val="28"/>
        </w:rPr>
        <w:t xml:space="preserve"> происходит по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 xml:space="preserve"> через </w:t>
      </w:r>
      <w:r w:rsidRPr="00843411">
        <w:rPr>
          <w:rFonts w:ascii="Times New Roman" w:hAnsi="Times New Roman" w:cs="Times New Roman"/>
          <w:sz w:val="28"/>
          <w:szCs w:val="28"/>
          <w:lang w:val="en-US"/>
        </w:rPr>
        <w:t>http</w:t>
      </w:r>
      <w:r w:rsidRPr="00843411">
        <w:rPr>
          <w:rFonts w:ascii="Times New Roman" w:hAnsi="Times New Roman" w:cs="Times New Roman"/>
          <w:sz w:val="28"/>
          <w:szCs w:val="28"/>
        </w:rPr>
        <w:t xml:space="preserve"> протокол, для обеспечение точки доступа, необходимо на </w:t>
      </w:r>
      <w:proofErr w:type="spellStart"/>
      <w:r w:rsidRPr="00843411">
        <w:rPr>
          <w:rFonts w:ascii="Times New Roman" w:hAnsi="Times New Roman" w:cs="Times New Roman"/>
          <w:sz w:val="28"/>
          <w:szCs w:val="28"/>
        </w:rPr>
        <w:t>бэкенде</w:t>
      </w:r>
      <w:proofErr w:type="spellEnd"/>
      <w:r w:rsidRPr="00843411">
        <w:rPr>
          <w:rFonts w:ascii="Times New Roman" w:hAnsi="Times New Roman" w:cs="Times New Roman"/>
          <w:sz w:val="28"/>
          <w:szCs w:val="28"/>
        </w:rPr>
        <w:t xml:space="preserve"> прописать</w:t>
      </w:r>
      <w:r w:rsidR="00971AF3" w:rsidRPr="00843411">
        <w:rPr>
          <w:rFonts w:ascii="Times New Roman" w:hAnsi="Times New Roman" w:cs="Times New Roman"/>
          <w:sz w:val="28"/>
          <w:szCs w:val="28"/>
        </w:rPr>
        <w:t xml:space="preserve"> по какому </w:t>
      </w:r>
      <w:proofErr w:type="spellStart"/>
      <w:r w:rsidR="00971AF3" w:rsidRPr="00843411">
        <w:rPr>
          <w:rFonts w:ascii="Times New Roman" w:hAnsi="Times New Roman" w:cs="Times New Roman"/>
          <w:sz w:val="28"/>
          <w:szCs w:val="28"/>
        </w:rPr>
        <w:t>урлу</w:t>
      </w:r>
      <w:proofErr w:type="spellEnd"/>
      <w:r w:rsidR="00971AF3" w:rsidRPr="00843411">
        <w:rPr>
          <w:rFonts w:ascii="Times New Roman" w:hAnsi="Times New Roman" w:cs="Times New Roman"/>
          <w:sz w:val="28"/>
          <w:szCs w:val="28"/>
        </w:rPr>
        <w:t xml:space="preserve"> будет предоставлен доступ.</w:t>
      </w:r>
      <w:r w:rsidR="003F31A7" w:rsidRPr="00843411">
        <w:rPr>
          <w:rFonts w:ascii="Times New Roman" w:hAnsi="Times New Roman" w:cs="Times New Roman"/>
          <w:sz w:val="28"/>
          <w:szCs w:val="28"/>
        </w:rPr>
        <w:t xml:space="preserve"> Прописываем </w:t>
      </w:r>
      <w:proofErr w:type="spellStart"/>
      <w:r w:rsidR="003F31A7" w:rsidRPr="00843411">
        <w:rPr>
          <w:rFonts w:ascii="Times New Roman" w:hAnsi="Times New Roman" w:cs="Times New Roman"/>
          <w:sz w:val="28"/>
          <w:szCs w:val="28"/>
        </w:rPr>
        <w:t>урл</w:t>
      </w:r>
      <w:proofErr w:type="spellEnd"/>
      <w:r w:rsidR="003F31A7" w:rsidRPr="00843411">
        <w:rPr>
          <w:rFonts w:ascii="Times New Roman" w:hAnsi="Times New Roman" w:cs="Times New Roman"/>
          <w:sz w:val="28"/>
          <w:szCs w:val="28"/>
        </w:rPr>
        <w:t xml:space="preserve"> </w:t>
      </w:r>
      <w:r w:rsidR="003F31A7" w:rsidRPr="00843411">
        <w:rPr>
          <w:rFonts w:ascii="Times New Roman" w:hAnsi="Times New Roman" w:cs="Times New Roman"/>
          <w:sz w:val="28"/>
          <w:szCs w:val="28"/>
          <w:lang w:val="en-US"/>
        </w:rPr>
        <w:t>polygons</w:t>
      </w:r>
      <w:r w:rsidR="003F31A7" w:rsidRPr="00843411">
        <w:rPr>
          <w:rFonts w:ascii="Times New Roman" w:hAnsi="Times New Roman" w:cs="Times New Roman"/>
          <w:sz w:val="28"/>
          <w:szCs w:val="28"/>
        </w:rPr>
        <w:t xml:space="preserve"> и какая </w:t>
      </w:r>
      <w:r w:rsidR="003F31A7" w:rsidRPr="00843411">
        <w:rPr>
          <w:rFonts w:ascii="Times New Roman" w:hAnsi="Times New Roman" w:cs="Times New Roman"/>
          <w:sz w:val="28"/>
          <w:szCs w:val="28"/>
          <w:lang w:val="en-US"/>
        </w:rPr>
        <w:t>view</w:t>
      </w:r>
      <w:r w:rsidR="003F31A7" w:rsidRPr="00843411">
        <w:rPr>
          <w:rFonts w:ascii="Times New Roman" w:hAnsi="Times New Roman" w:cs="Times New Roman"/>
          <w:sz w:val="28"/>
          <w:szCs w:val="28"/>
        </w:rPr>
        <w:t xml:space="preserve"> будет обрабатывать запрос (рис 4.13).</w:t>
      </w:r>
    </w:p>
    <w:p w:rsidR="00D95559" w:rsidRPr="00843411" w:rsidRDefault="00D95559"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noProof/>
          <w:sz w:val="28"/>
          <w:szCs w:val="28"/>
          <w:lang w:eastAsia="ru-RU"/>
        </w:rPr>
        <w:drawing>
          <wp:inline distT="0" distB="0" distL="0" distR="0" wp14:anchorId="22F2DAA4" wp14:editId="59BA954D">
            <wp:extent cx="5940425" cy="63373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633730"/>
                    </a:xfrm>
                    <a:prstGeom prst="rect">
                      <a:avLst/>
                    </a:prstGeom>
                  </pic:spPr>
                </pic:pic>
              </a:graphicData>
            </a:graphic>
          </wp:inline>
        </w:drawing>
      </w:r>
    </w:p>
    <w:p w:rsidR="004E5159" w:rsidRPr="00843411" w:rsidRDefault="003F31A7" w:rsidP="008E41F0">
      <w:pPr>
        <w:spacing w:after="0" w:line="360" w:lineRule="auto"/>
        <w:ind w:firstLine="709"/>
        <w:jc w:val="both"/>
        <w:rPr>
          <w:rFonts w:ascii="Times New Roman" w:hAnsi="Times New Roman" w:cs="Times New Roman"/>
          <w:sz w:val="28"/>
          <w:szCs w:val="28"/>
        </w:rPr>
      </w:pPr>
      <w:r w:rsidRPr="008E41F0">
        <w:rPr>
          <w:rFonts w:ascii="Times New Roman" w:hAnsi="Times New Roman" w:cs="Times New Roman"/>
          <w:sz w:val="28"/>
          <w:szCs w:val="28"/>
        </w:rPr>
        <w:t>Рисунок 4.13</w:t>
      </w:r>
    </w:p>
    <w:p w:rsidR="00D955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Точка для получения полигонов:</w:t>
      </w:r>
    </w:p>
    <w:p w:rsidR="00864E05" w:rsidRPr="00843411" w:rsidRDefault="00864E0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r w:rsidRPr="00843411">
        <w:rPr>
          <w:rFonts w:ascii="Times New Roman" w:hAnsi="Times New Roman" w:cs="Times New Roman"/>
          <w:sz w:val="28"/>
          <w:szCs w:val="28"/>
          <w:lang w:val="en-US"/>
        </w:rPr>
        <w:t>polygons</w:t>
      </w:r>
      <w:r w:rsidRPr="00843411">
        <w:rPr>
          <w:rFonts w:ascii="Times New Roman" w:hAnsi="Times New Roman" w:cs="Times New Roman"/>
          <w:sz w:val="28"/>
          <w:szCs w:val="28"/>
        </w:rPr>
        <w:t xml:space="preserve">’ </w:t>
      </w:r>
      <w:r w:rsidRPr="00843411">
        <w:rPr>
          <w:rFonts w:ascii="Times New Roman" w:hAnsi="Times New Roman" w:cs="Times New Roman"/>
          <w:sz w:val="28"/>
          <w:szCs w:val="28"/>
          <w:lang w:val="en-US"/>
        </w:rPr>
        <w:t>GET</w:t>
      </w:r>
      <w:r w:rsidRPr="00843411">
        <w:rPr>
          <w:rFonts w:ascii="Times New Roman" w:hAnsi="Times New Roman" w:cs="Times New Roman"/>
          <w:sz w:val="28"/>
          <w:szCs w:val="28"/>
        </w:rPr>
        <w:t xml:space="preserve"> – Получение всех полигонов</w:t>
      </w:r>
    </w:p>
    <w:p w:rsidR="004E5159" w:rsidRPr="00843411" w:rsidRDefault="004E515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Ответ </w:t>
      </w:r>
      <w:r w:rsidRPr="00843411">
        <w:rPr>
          <w:rFonts w:ascii="Times New Roman" w:hAnsi="Times New Roman" w:cs="Times New Roman"/>
          <w:sz w:val="28"/>
          <w:szCs w:val="28"/>
          <w:lang w:val="en-US"/>
        </w:rPr>
        <w:t>API</w:t>
      </w:r>
      <w:r w:rsidRPr="00843411">
        <w:rPr>
          <w:rFonts w:ascii="Times New Roman" w:hAnsi="Times New Roman" w:cs="Times New Roman"/>
          <w:sz w:val="28"/>
          <w:szCs w:val="28"/>
        </w:rPr>
        <w:t>:</w:t>
      </w:r>
    </w:p>
    <w:p w:rsidR="00864E05" w:rsidRPr="00843411" w:rsidRDefault="00864E05"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Response 200: </w:t>
      </w:r>
      <w:proofErr w:type="gramStart"/>
      <w:r w:rsidRPr="00843411">
        <w:rPr>
          <w:rFonts w:ascii="Times New Roman" w:hAnsi="Times New Roman" w:cs="Times New Roman"/>
          <w:sz w:val="28"/>
          <w:szCs w:val="28"/>
          <w:lang w:val="en-US"/>
        </w:rPr>
        <w:t>list(</w:t>
      </w:r>
      <w:proofErr w:type="gramEnd"/>
    </w:p>
    <w:p w:rsidR="00864E05" w:rsidRPr="00843411" w:rsidRDefault="00864E05"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 xml:space="preserve">Id: </w:t>
      </w:r>
      <w:proofErr w:type="spellStart"/>
      <w:r w:rsidRPr="00843411">
        <w:rPr>
          <w:rFonts w:ascii="Times New Roman" w:hAnsi="Times New Roman" w:cs="Times New Roman"/>
          <w:sz w:val="28"/>
          <w:szCs w:val="28"/>
          <w:lang w:val="en-US"/>
        </w:rPr>
        <w:t>int</w:t>
      </w:r>
      <w:proofErr w:type="spellEnd"/>
      <w:r w:rsidRPr="00843411">
        <w:rPr>
          <w:rFonts w:ascii="Times New Roman" w:hAnsi="Times New Roman" w:cs="Times New Roman"/>
          <w:sz w:val="28"/>
          <w:szCs w:val="28"/>
          <w:lang w:val="en-US"/>
        </w:rPr>
        <w:t xml:space="preserve">, </w:t>
      </w:r>
      <w:r w:rsidRPr="00843411">
        <w:rPr>
          <w:rFonts w:ascii="Times New Roman" w:hAnsi="Times New Roman" w:cs="Times New Roman"/>
          <w:sz w:val="28"/>
          <w:szCs w:val="28"/>
        </w:rPr>
        <w:t>номер</w:t>
      </w:r>
      <w:r w:rsidRPr="00843411">
        <w:rPr>
          <w:rFonts w:ascii="Times New Roman" w:hAnsi="Times New Roman" w:cs="Times New Roman"/>
          <w:sz w:val="28"/>
          <w:szCs w:val="28"/>
          <w:lang w:val="en-US"/>
        </w:rPr>
        <w:t xml:space="preserve"> </w:t>
      </w:r>
      <w:r w:rsidRPr="00843411">
        <w:rPr>
          <w:rFonts w:ascii="Times New Roman" w:hAnsi="Times New Roman" w:cs="Times New Roman"/>
          <w:sz w:val="28"/>
          <w:szCs w:val="28"/>
        </w:rPr>
        <w:t>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l</w:t>
      </w:r>
      <w:r w:rsidR="00864E05" w:rsidRPr="00843411">
        <w:rPr>
          <w:rFonts w:ascii="Times New Roman" w:hAnsi="Times New Roman" w:cs="Times New Roman"/>
          <w:sz w:val="28"/>
          <w:szCs w:val="28"/>
          <w:lang w:val="en-US"/>
        </w:rPr>
        <w:t>at</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 xml:space="preserve">, </w:t>
      </w:r>
      <w:r w:rsidR="00AF7DA1" w:rsidRPr="00843411">
        <w:rPr>
          <w:rFonts w:ascii="Times New Roman" w:hAnsi="Times New Roman" w:cs="Times New Roman"/>
          <w:sz w:val="28"/>
          <w:szCs w:val="28"/>
        </w:rPr>
        <w:t>широта центральной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l</w:t>
      </w:r>
      <w:r w:rsidR="00864E05" w:rsidRPr="00843411">
        <w:rPr>
          <w:rFonts w:ascii="Times New Roman" w:hAnsi="Times New Roman" w:cs="Times New Roman"/>
          <w:sz w:val="28"/>
          <w:szCs w:val="28"/>
          <w:lang w:val="en-US"/>
        </w:rPr>
        <w:t>ng</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центральной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1</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верхней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lastRenderedPageBreak/>
        <w:t>y</w:t>
      </w:r>
      <w:r w:rsidR="00864E05" w:rsidRPr="00843411">
        <w:rPr>
          <w:rFonts w:ascii="Times New Roman" w:hAnsi="Times New Roman" w:cs="Times New Roman"/>
          <w:sz w:val="28"/>
          <w:szCs w:val="28"/>
        </w:rPr>
        <w:t xml:space="preserve">1: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верхней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2</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верхней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2: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верхней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3</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нижний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3: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нижний правой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x</w:t>
      </w:r>
      <w:r w:rsidR="00864E05" w:rsidRPr="00843411">
        <w:rPr>
          <w:rFonts w:ascii="Times New Roman" w:hAnsi="Times New Roman" w:cs="Times New Roman"/>
          <w:sz w:val="28"/>
          <w:szCs w:val="28"/>
        </w:rPr>
        <w:t>4</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широта нижний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y</w:t>
      </w:r>
      <w:r w:rsidR="00864E05" w:rsidRPr="00843411">
        <w:rPr>
          <w:rFonts w:ascii="Times New Roman" w:hAnsi="Times New Roman" w:cs="Times New Roman"/>
          <w:sz w:val="28"/>
          <w:szCs w:val="28"/>
        </w:rPr>
        <w:t xml:space="preserve">4: </w:t>
      </w:r>
      <w:r w:rsidR="00864E05" w:rsidRPr="00843411">
        <w:rPr>
          <w:rFonts w:ascii="Times New Roman" w:hAnsi="Times New Roman" w:cs="Times New Roman"/>
          <w:sz w:val="28"/>
          <w:szCs w:val="28"/>
          <w:lang w:val="en-US"/>
        </w:rPr>
        <w:t>float</w:t>
      </w:r>
      <w:r w:rsidR="00864E05" w:rsidRPr="00843411">
        <w:rPr>
          <w:rFonts w:ascii="Times New Roman" w:hAnsi="Times New Roman" w:cs="Times New Roman"/>
          <w:sz w:val="28"/>
          <w:szCs w:val="28"/>
        </w:rPr>
        <w:t>,</w:t>
      </w:r>
      <w:r w:rsidR="00AF7DA1" w:rsidRPr="00843411">
        <w:rPr>
          <w:rFonts w:ascii="Times New Roman" w:hAnsi="Times New Roman" w:cs="Times New Roman"/>
          <w:sz w:val="28"/>
          <w:szCs w:val="28"/>
        </w:rPr>
        <w:t xml:space="preserve"> долгота нижний левой точки полигона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e</w:t>
      </w:r>
      <w:r w:rsidR="00864E05" w:rsidRPr="00843411">
        <w:rPr>
          <w:rFonts w:ascii="Times New Roman" w:hAnsi="Times New Roman" w:cs="Times New Roman"/>
          <w:sz w:val="28"/>
          <w:szCs w:val="28"/>
          <w:lang w:val="en-US"/>
        </w:rPr>
        <w:t>levation</w:t>
      </w:r>
      <w:proofErr w:type="gramEnd"/>
      <w:r w:rsidR="00864E05" w:rsidRPr="00843411">
        <w:rPr>
          <w:rFonts w:ascii="Times New Roman" w:hAnsi="Times New Roman" w:cs="Times New Roman"/>
          <w:sz w:val="28"/>
          <w:szCs w:val="28"/>
          <w:lang w:val="en-US"/>
        </w:rPr>
        <w:t xml:space="preserve">: </w:t>
      </w:r>
      <w:proofErr w:type="spellStart"/>
      <w:r w:rsidR="00864E05" w:rsidRPr="00843411">
        <w:rPr>
          <w:rFonts w:ascii="Times New Roman" w:hAnsi="Times New Roman" w:cs="Times New Roman"/>
          <w:sz w:val="28"/>
          <w:szCs w:val="28"/>
          <w:lang w:val="en-US"/>
        </w:rPr>
        <w:t>int</w:t>
      </w:r>
      <w:proofErr w:type="spellEnd"/>
      <w:r w:rsidR="00864E05" w:rsidRPr="00843411">
        <w:rPr>
          <w:rFonts w:ascii="Times New Roman" w:hAnsi="Times New Roman" w:cs="Times New Roman"/>
          <w:sz w:val="28"/>
          <w:szCs w:val="28"/>
          <w:lang w:val="en-US"/>
        </w:rPr>
        <w: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высота</w:t>
      </w:r>
      <w:r w:rsidR="00AF7DA1" w:rsidRPr="00843411">
        <w:rPr>
          <w:rFonts w:ascii="Times New Roman" w:hAnsi="Times New Roman" w:cs="Times New Roman"/>
          <w:sz w:val="28"/>
          <w:szCs w:val="28"/>
          <w:lang w:val="en-US"/>
        </w:rPr>
        <w:t xml:space="preserve"> </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i</w:t>
      </w:r>
      <w:r w:rsidR="00864E05" w:rsidRPr="00843411">
        <w:rPr>
          <w:rFonts w:ascii="Times New Roman" w:hAnsi="Times New Roman" w:cs="Times New Roman"/>
          <w:sz w:val="28"/>
          <w:szCs w:val="28"/>
          <w:lang w:val="en-US"/>
        </w:rPr>
        <w:t>nclination</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угол</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наклона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t</w:t>
      </w:r>
      <w:r w:rsidR="00864E05" w:rsidRPr="00843411">
        <w:rPr>
          <w:rFonts w:ascii="Times New Roman" w:hAnsi="Times New Roman" w:cs="Times New Roman"/>
          <w:sz w:val="28"/>
          <w:szCs w:val="28"/>
          <w:lang w:val="en-US"/>
        </w:rPr>
        <w:t>emp</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температура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p</w:t>
      </w:r>
      <w:r w:rsidR="00864E05" w:rsidRPr="00843411">
        <w:rPr>
          <w:rFonts w:ascii="Times New Roman" w:hAnsi="Times New Roman" w:cs="Times New Roman"/>
          <w:sz w:val="28"/>
          <w:szCs w:val="28"/>
          <w:lang w:val="en-US"/>
        </w:rPr>
        <w:t>ressure</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давление</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h</w:t>
      </w:r>
      <w:r w:rsidR="00864E05" w:rsidRPr="00843411">
        <w:rPr>
          <w:rFonts w:ascii="Times New Roman" w:hAnsi="Times New Roman" w:cs="Times New Roman"/>
          <w:sz w:val="28"/>
          <w:szCs w:val="28"/>
          <w:lang w:val="en-US"/>
        </w:rPr>
        <w:t>umidity</w:t>
      </w:r>
      <w:proofErr w:type="gramEnd"/>
      <w:r w:rsidR="00864E05" w:rsidRPr="00843411">
        <w:rPr>
          <w:rFonts w:ascii="Times New Roman" w:hAnsi="Times New Roman" w:cs="Times New Roman"/>
          <w:sz w:val="28"/>
          <w:szCs w:val="28"/>
          <w:lang w:val="en-US"/>
        </w:rPr>
        <w: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влажность</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ind_speed: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скорость</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ветра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ind_gust: float,</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ускорение</w:t>
      </w:r>
      <w:r w:rsidR="00AF7DA1" w:rsidRPr="00843411">
        <w:rPr>
          <w:rFonts w:ascii="Times New Roman" w:hAnsi="Times New Roman" w:cs="Times New Roman"/>
          <w:sz w:val="28"/>
          <w:szCs w:val="28"/>
          <w:lang w:val="en-US"/>
        </w:rPr>
        <w:t xml:space="preserve"> </w:t>
      </w:r>
      <w:r w:rsidR="00AF7DA1" w:rsidRPr="00843411">
        <w:rPr>
          <w:rFonts w:ascii="Times New Roman" w:hAnsi="Times New Roman" w:cs="Times New Roman"/>
          <w:sz w:val="28"/>
          <w:szCs w:val="28"/>
        </w:rPr>
        <w:t>ветра</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louds</w:t>
      </w:r>
      <w:proofErr w:type="gramEnd"/>
      <w:r w:rsidR="00864E05" w:rsidRPr="00843411">
        <w:rPr>
          <w:rFonts w:ascii="Times New Roman" w:hAnsi="Times New Roman" w:cs="Times New Roman"/>
          <w:sz w:val="28"/>
          <w:szCs w:val="28"/>
          <w:lang w:val="en-US"/>
        </w:rPr>
        <w:t>: float,</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облачность</w:t>
      </w:r>
    </w:p>
    <w:p w:rsidR="00864E05" w:rsidRPr="00843411" w:rsidRDefault="0034373B" w:rsidP="004F1DEC">
      <w:pPr>
        <w:spacing w:after="0" w:line="360" w:lineRule="auto"/>
        <w:ind w:firstLine="709"/>
        <w:jc w:val="both"/>
        <w:rPr>
          <w:rFonts w:ascii="Times New Roman" w:hAnsi="Times New Roman" w:cs="Times New Roman"/>
          <w:sz w:val="28"/>
          <w:szCs w:val="28"/>
          <w:lang w:val="en-US"/>
        </w:rPr>
      </w:pPr>
      <w:proofErr w:type="gramStart"/>
      <w:r w:rsidRPr="00843411">
        <w:rPr>
          <w:rFonts w:ascii="Times New Roman" w:hAnsi="Times New Roman" w:cs="Times New Roman"/>
          <w:sz w:val="28"/>
          <w:szCs w:val="28"/>
          <w:lang w:val="en-US"/>
        </w:rPr>
        <w:t>w</w:t>
      </w:r>
      <w:r w:rsidR="00864E05" w:rsidRPr="00843411">
        <w:rPr>
          <w:rFonts w:ascii="Times New Roman" w:hAnsi="Times New Roman" w:cs="Times New Roman"/>
          <w:sz w:val="28"/>
          <w:szCs w:val="28"/>
          <w:lang w:val="en-US"/>
        </w:rPr>
        <w:t>eather</w:t>
      </w:r>
      <w:proofErr w:type="gramEnd"/>
      <w:r w:rsidR="00864E05" w:rsidRPr="00843411">
        <w:rPr>
          <w:rFonts w:ascii="Times New Roman" w:hAnsi="Times New Roman" w:cs="Times New Roman"/>
          <w:sz w:val="28"/>
          <w:szCs w:val="28"/>
          <w:lang w:val="en-US"/>
        </w:rPr>
        <w:t>: list,</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Вариации</w:t>
      </w:r>
      <w:r w:rsidR="003A4884" w:rsidRPr="00843411">
        <w:rPr>
          <w:rFonts w:ascii="Times New Roman" w:hAnsi="Times New Roman" w:cs="Times New Roman"/>
          <w:sz w:val="28"/>
          <w:szCs w:val="28"/>
          <w:lang w:val="en-US"/>
        </w:rPr>
        <w:t xml:space="preserve"> </w:t>
      </w:r>
      <w:r w:rsidR="003A4884" w:rsidRPr="00843411">
        <w:rPr>
          <w:rFonts w:ascii="Times New Roman" w:hAnsi="Times New Roman" w:cs="Times New Roman"/>
          <w:sz w:val="28"/>
          <w:szCs w:val="28"/>
        </w:rPr>
        <w:t>погоды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b</w:t>
      </w:r>
      <w:r w:rsidR="00864E05" w:rsidRPr="00843411">
        <w:rPr>
          <w:rFonts w:ascii="Times New Roman" w:hAnsi="Times New Roman" w:cs="Times New Roman"/>
          <w:sz w:val="28"/>
          <w:szCs w:val="28"/>
          <w:lang w:val="en-US"/>
        </w:rPr>
        <w:t>dod</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Объемная плотность</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ec</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Катионный обмен</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fvo</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Крупные фрагменты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c</w:t>
      </w:r>
      <w:r w:rsidR="00864E05" w:rsidRPr="00843411">
        <w:rPr>
          <w:rFonts w:ascii="Times New Roman" w:hAnsi="Times New Roman" w:cs="Times New Roman"/>
          <w:sz w:val="28"/>
          <w:szCs w:val="28"/>
          <w:lang w:val="en-US"/>
        </w:rPr>
        <w:t>lay</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Кол-во глины</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n</w:t>
      </w:r>
      <w:r w:rsidR="00864E05" w:rsidRPr="00843411">
        <w:rPr>
          <w:rFonts w:ascii="Times New Roman" w:hAnsi="Times New Roman" w:cs="Times New Roman"/>
          <w:sz w:val="28"/>
          <w:szCs w:val="28"/>
          <w:lang w:val="en-US"/>
        </w:rPr>
        <w:t>itrogen</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w:t>
      </w:r>
      <w:proofErr w:type="spellStart"/>
      <w:r w:rsidR="003A4884" w:rsidRPr="00843411">
        <w:rPr>
          <w:rFonts w:ascii="Times New Roman" w:hAnsi="Times New Roman" w:cs="Times New Roman"/>
          <w:sz w:val="28"/>
          <w:szCs w:val="28"/>
        </w:rPr>
        <w:t>Нитрогены</w:t>
      </w:r>
      <w:proofErr w:type="spellEnd"/>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lang w:val="en-US"/>
        </w:rPr>
        <w:t>cd</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EB63AD" w:rsidRPr="00843411">
        <w:rPr>
          <w:rFonts w:ascii="Times New Roman" w:hAnsi="Times New Roman" w:cs="Times New Roman"/>
          <w:sz w:val="28"/>
          <w:szCs w:val="28"/>
        </w:rPr>
        <w:t xml:space="preserve"> Плотность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lang w:val="en-US"/>
        </w:rPr>
        <w:t>cs</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EB63AD" w:rsidRPr="00843411">
        <w:rPr>
          <w:rFonts w:ascii="Times New Roman" w:hAnsi="Times New Roman" w:cs="Times New Roman"/>
          <w:sz w:val="28"/>
          <w:szCs w:val="28"/>
        </w:rPr>
        <w:t xml:space="preserve"> Запас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lang w:val="en-US"/>
        </w:rPr>
        <w:t>p</w:t>
      </w:r>
      <w:r w:rsidR="00864E05" w:rsidRPr="00843411">
        <w:rPr>
          <w:rFonts w:ascii="Times New Roman" w:hAnsi="Times New Roman" w:cs="Times New Roman"/>
          <w:sz w:val="28"/>
          <w:szCs w:val="28"/>
          <w:lang w:val="en-US"/>
        </w:rPr>
        <w:t>hh</w:t>
      </w:r>
      <w:r w:rsidR="00864E05" w:rsidRPr="00843411">
        <w:rPr>
          <w:rFonts w:ascii="Times New Roman" w:hAnsi="Times New Roman" w:cs="Times New Roman"/>
          <w:sz w:val="28"/>
          <w:szCs w:val="28"/>
        </w:rPr>
        <w:t>2</w:t>
      </w:r>
      <w:r w:rsidR="00864E05" w:rsidRPr="00843411">
        <w:rPr>
          <w:rFonts w:ascii="Times New Roman" w:hAnsi="Times New Roman" w:cs="Times New Roman"/>
          <w:sz w:val="28"/>
          <w:szCs w:val="28"/>
          <w:lang w:val="en-US"/>
        </w:rPr>
        <w:t>o</w:t>
      </w:r>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рН</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and</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3A4884" w:rsidRPr="00843411">
        <w:rPr>
          <w:rFonts w:ascii="Times New Roman" w:hAnsi="Times New Roman" w:cs="Times New Roman"/>
          <w:sz w:val="28"/>
          <w:szCs w:val="28"/>
        </w:rPr>
        <w:t xml:space="preserve"> Кол-во песка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ilt</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611E99" w:rsidRPr="00843411">
        <w:rPr>
          <w:rFonts w:ascii="Times New Roman" w:hAnsi="Times New Roman" w:cs="Times New Roman"/>
          <w:sz w:val="28"/>
          <w:szCs w:val="28"/>
        </w:rPr>
        <w:t xml:space="preserve"> Кол-во ила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oc</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int</w:t>
      </w:r>
      <w:r w:rsidR="00864E05" w:rsidRPr="00843411">
        <w:rPr>
          <w:rFonts w:ascii="Times New Roman" w:hAnsi="Times New Roman" w:cs="Times New Roman"/>
          <w:sz w:val="28"/>
          <w:szCs w:val="28"/>
        </w:rPr>
        <w:t>,</w:t>
      </w:r>
      <w:r w:rsidR="00611E99" w:rsidRPr="00843411">
        <w:rPr>
          <w:rFonts w:ascii="Times New Roman" w:hAnsi="Times New Roman" w:cs="Times New Roman"/>
          <w:sz w:val="28"/>
          <w:szCs w:val="28"/>
        </w:rPr>
        <w:t xml:space="preserve"> Концентрация органического углерода</w:t>
      </w:r>
    </w:p>
    <w:p w:rsidR="00864E05" w:rsidRPr="00843411" w:rsidRDefault="0034373B"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lang w:val="en-US"/>
        </w:rPr>
        <w:t>s</w:t>
      </w:r>
      <w:r w:rsidR="00864E05" w:rsidRPr="00843411">
        <w:rPr>
          <w:rFonts w:ascii="Times New Roman" w:hAnsi="Times New Roman" w:cs="Times New Roman"/>
          <w:sz w:val="28"/>
          <w:szCs w:val="28"/>
          <w:lang w:val="en-US"/>
        </w:rPr>
        <w:t>core</w:t>
      </w:r>
      <w:proofErr w:type="gramEnd"/>
      <w:r w:rsidR="00864E05" w:rsidRPr="00843411">
        <w:rPr>
          <w:rFonts w:ascii="Times New Roman" w:hAnsi="Times New Roman" w:cs="Times New Roman"/>
          <w:sz w:val="28"/>
          <w:szCs w:val="28"/>
        </w:rPr>
        <w:t xml:space="preserve">: </w:t>
      </w:r>
      <w:r w:rsidR="00864E05" w:rsidRPr="00843411">
        <w:rPr>
          <w:rFonts w:ascii="Times New Roman" w:hAnsi="Times New Roman" w:cs="Times New Roman"/>
          <w:sz w:val="28"/>
          <w:szCs w:val="28"/>
          <w:lang w:val="en-US"/>
        </w:rPr>
        <w:t>float</w:t>
      </w:r>
      <w:r w:rsidR="00611E99" w:rsidRPr="00843411">
        <w:rPr>
          <w:rFonts w:ascii="Times New Roman" w:hAnsi="Times New Roman" w:cs="Times New Roman"/>
          <w:sz w:val="28"/>
          <w:szCs w:val="28"/>
        </w:rPr>
        <w:t xml:space="preserve">, </w:t>
      </w:r>
      <w:proofErr w:type="spellStart"/>
      <w:r w:rsidR="00611E99" w:rsidRPr="00843411">
        <w:rPr>
          <w:rFonts w:ascii="Times New Roman" w:hAnsi="Times New Roman" w:cs="Times New Roman"/>
          <w:sz w:val="28"/>
          <w:szCs w:val="28"/>
        </w:rPr>
        <w:t>Скоринг</w:t>
      </w:r>
      <w:proofErr w:type="spellEnd"/>
    </w:p>
    <w:p w:rsidR="001646A5" w:rsidRPr="00843411" w:rsidRDefault="00864E05"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w:t>
      </w:r>
    </w:p>
    <w:p w:rsidR="009D2C8E" w:rsidRPr="00843411" w:rsidRDefault="009D2C8E" w:rsidP="004F1DEC">
      <w:pPr>
        <w:spacing w:after="0" w:line="360" w:lineRule="auto"/>
        <w:ind w:firstLine="709"/>
        <w:jc w:val="both"/>
        <w:rPr>
          <w:rFonts w:ascii="Times New Roman" w:hAnsi="Times New Roman" w:cs="Times New Roman"/>
          <w:sz w:val="28"/>
          <w:szCs w:val="28"/>
        </w:rPr>
      </w:pPr>
    </w:p>
    <w:p w:rsidR="00803B43" w:rsidRPr="00843411" w:rsidRDefault="004B38B8" w:rsidP="008E41F0">
      <w:pPr>
        <w:pStyle w:val="1"/>
        <w:numPr>
          <w:ilvl w:val="1"/>
          <w:numId w:val="4"/>
        </w:numPr>
        <w:spacing w:before="0" w:beforeAutospacing="0" w:after="0" w:afterAutospacing="0" w:line="360" w:lineRule="auto"/>
        <w:jc w:val="center"/>
        <w:rPr>
          <w:sz w:val="28"/>
          <w:szCs w:val="28"/>
        </w:rPr>
      </w:pPr>
      <w:bookmarkStart w:id="230" w:name="_Toc137041524"/>
      <w:bookmarkStart w:id="231" w:name="_Toc137204807"/>
      <w:r w:rsidRPr="00843411">
        <w:rPr>
          <w:sz w:val="28"/>
          <w:szCs w:val="28"/>
        </w:rPr>
        <w:lastRenderedPageBreak/>
        <w:t>Вывод по главе</w:t>
      </w:r>
      <w:bookmarkEnd w:id="230"/>
      <w:bookmarkEnd w:id="231"/>
    </w:p>
    <w:p w:rsidR="004B38B8" w:rsidRDefault="004B38B8" w:rsidP="004F1DEC">
      <w:pPr>
        <w:pStyle w:val="ac"/>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Нами была разработана архитектура пользовательского интерфейса. Описали работу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как он получает данные с базы данных и предоставляет доступ к ним. Описали работу </w:t>
      </w:r>
      <w:proofErr w:type="spellStart"/>
      <w:r w:rsidRPr="00843411">
        <w:rPr>
          <w:rFonts w:ascii="Times New Roman" w:hAnsi="Times New Roman" w:cs="Times New Roman"/>
          <w:sz w:val="28"/>
          <w:szCs w:val="28"/>
        </w:rPr>
        <w:t>фронтенда</w:t>
      </w:r>
      <w:proofErr w:type="spellEnd"/>
      <w:r w:rsidRPr="00843411">
        <w:rPr>
          <w:rFonts w:ascii="Times New Roman" w:hAnsi="Times New Roman" w:cs="Times New Roman"/>
          <w:sz w:val="28"/>
          <w:szCs w:val="28"/>
        </w:rPr>
        <w:t xml:space="preserve">, как он получает данные с </w:t>
      </w:r>
      <w:proofErr w:type="spellStart"/>
      <w:r w:rsidRPr="00843411">
        <w:rPr>
          <w:rFonts w:ascii="Times New Roman" w:hAnsi="Times New Roman" w:cs="Times New Roman"/>
          <w:sz w:val="28"/>
          <w:szCs w:val="28"/>
        </w:rPr>
        <w:t>бэкенда</w:t>
      </w:r>
      <w:proofErr w:type="spellEnd"/>
      <w:r w:rsidRPr="00843411">
        <w:rPr>
          <w:rFonts w:ascii="Times New Roman" w:hAnsi="Times New Roman" w:cs="Times New Roman"/>
          <w:sz w:val="28"/>
          <w:szCs w:val="28"/>
        </w:rPr>
        <w:t xml:space="preserve">, как работает </w:t>
      </w:r>
      <w:proofErr w:type="spellStart"/>
      <w:r w:rsidRPr="00843411">
        <w:rPr>
          <w:rFonts w:ascii="Times New Roman" w:hAnsi="Times New Roman" w:cs="Times New Roman"/>
          <w:sz w:val="28"/>
          <w:szCs w:val="28"/>
        </w:rPr>
        <w:t>отрисовка</w:t>
      </w:r>
      <w:proofErr w:type="spellEnd"/>
      <w:r w:rsidRPr="00843411">
        <w:rPr>
          <w:rFonts w:ascii="Times New Roman" w:hAnsi="Times New Roman" w:cs="Times New Roman"/>
          <w:sz w:val="28"/>
          <w:szCs w:val="28"/>
        </w:rPr>
        <w:t xml:space="preserve"> карты и отображение полигонов.</w:t>
      </w:r>
    </w:p>
    <w:p w:rsidR="00147CEB" w:rsidRDefault="00147CEB"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614EE5" w:rsidRDefault="00614EE5" w:rsidP="004F1DEC">
      <w:pPr>
        <w:pStyle w:val="ac"/>
        <w:spacing w:line="360" w:lineRule="auto"/>
        <w:ind w:firstLine="709"/>
        <w:jc w:val="both"/>
        <w:rPr>
          <w:rFonts w:ascii="Times New Roman" w:hAnsi="Times New Roman" w:cs="Times New Roman"/>
          <w:sz w:val="28"/>
          <w:szCs w:val="28"/>
        </w:rPr>
      </w:pPr>
    </w:p>
    <w:p w:rsidR="00C8078E" w:rsidRDefault="00614EE5" w:rsidP="00C8078E">
      <w:pPr>
        <w:pStyle w:val="1"/>
        <w:spacing w:before="0" w:beforeAutospacing="0" w:after="0" w:afterAutospacing="0" w:line="360" w:lineRule="auto"/>
        <w:ind w:firstLine="709"/>
        <w:jc w:val="center"/>
        <w:rPr>
          <w:sz w:val="28"/>
          <w:szCs w:val="28"/>
        </w:rPr>
      </w:pPr>
      <w:bookmarkStart w:id="232" w:name="_Toc137041525"/>
      <w:bookmarkStart w:id="233" w:name="_Toc137204808"/>
      <w:r>
        <w:rPr>
          <w:sz w:val="28"/>
          <w:szCs w:val="28"/>
        </w:rPr>
        <w:lastRenderedPageBreak/>
        <w:t>ЗАКЛЮЧЕНИЕ</w:t>
      </w:r>
      <w:bookmarkEnd w:id="232"/>
      <w:bookmarkEnd w:id="233"/>
    </w:p>
    <w:p w:rsidR="00BE5624" w:rsidRPr="00BE5624" w:rsidRDefault="00BE5624" w:rsidP="00BE5624">
      <w:pPr>
        <w:spacing w:after="0" w:line="360" w:lineRule="auto"/>
        <w:ind w:firstLine="709"/>
        <w:rPr>
          <w:rFonts w:ascii="Times New Roman" w:hAnsi="Times New Roman" w:cs="Times New Roman"/>
          <w:sz w:val="28"/>
          <w:szCs w:val="28"/>
        </w:rPr>
      </w:pPr>
      <w:r w:rsidRPr="00BE5624">
        <w:rPr>
          <w:rFonts w:ascii="Times New Roman" w:hAnsi="Times New Roman" w:cs="Times New Roman"/>
          <w:sz w:val="28"/>
          <w:szCs w:val="28"/>
        </w:rPr>
        <w:t xml:space="preserve">В процессе работы над ВКР был проведён анализ </w:t>
      </w:r>
      <w:r>
        <w:rPr>
          <w:rFonts w:ascii="Times New Roman" w:hAnsi="Times New Roman" w:cs="Times New Roman"/>
          <w:sz w:val="28"/>
          <w:szCs w:val="28"/>
        </w:rPr>
        <w:t xml:space="preserve">этапов производства вина и </w:t>
      </w:r>
      <w:r w:rsidR="000600F1">
        <w:rPr>
          <w:rFonts w:ascii="Times New Roman" w:hAnsi="Times New Roman" w:cs="Times New Roman"/>
          <w:sz w:val="28"/>
          <w:szCs w:val="28"/>
        </w:rPr>
        <w:t>влияние параметров на качества вина, был проведен анализ влияние местности качество исходного сырья. Были выявлены проблемы с которыми можно столкнуться при поиска оптимальной местности, и</w:t>
      </w:r>
      <w:r w:rsidRPr="00BE5624">
        <w:rPr>
          <w:rFonts w:ascii="Times New Roman" w:hAnsi="Times New Roman" w:cs="Times New Roman"/>
          <w:sz w:val="28"/>
          <w:szCs w:val="28"/>
        </w:rPr>
        <w:t xml:space="preserve">з которого был сделан вывод о необходимости модернизации. </w:t>
      </w:r>
    </w:p>
    <w:p w:rsidR="00BE5624" w:rsidRPr="00BE5624" w:rsidRDefault="000600F1" w:rsidP="00614EE5">
      <w:pPr>
        <w:spacing w:after="0" w:line="360" w:lineRule="auto"/>
        <w:ind w:firstLine="709"/>
        <w:jc w:val="both"/>
        <w:rPr>
          <w:rFonts w:ascii="Times New Roman" w:hAnsi="Times New Roman" w:cs="Times New Roman"/>
          <w:b/>
          <w:bCs/>
          <w:sz w:val="28"/>
          <w:szCs w:val="28"/>
        </w:rPr>
      </w:pPr>
      <w:r>
        <w:rPr>
          <w:rFonts w:ascii="Times New Roman" w:hAnsi="Times New Roman" w:cs="Times New Roman"/>
          <w:sz w:val="28"/>
          <w:szCs w:val="28"/>
        </w:rPr>
        <w:t>В ходе данной работы был</w:t>
      </w:r>
      <w:r w:rsidR="00614EE5">
        <w:rPr>
          <w:rFonts w:ascii="Times New Roman" w:hAnsi="Times New Roman" w:cs="Times New Roman"/>
          <w:sz w:val="28"/>
          <w:szCs w:val="28"/>
        </w:rPr>
        <w:t>о разработано решение, облегчающее</w:t>
      </w:r>
      <w:r>
        <w:rPr>
          <w:rFonts w:ascii="Times New Roman" w:hAnsi="Times New Roman" w:cs="Times New Roman"/>
          <w:sz w:val="28"/>
          <w:szCs w:val="28"/>
        </w:rPr>
        <w:t xml:space="preserve"> процесс поиска местности</w:t>
      </w:r>
      <w:r w:rsidR="00BE5624" w:rsidRPr="00BE5624">
        <w:rPr>
          <w:rFonts w:ascii="Times New Roman" w:hAnsi="Times New Roman" w:cs="Times New Roman"/>
          <w:sz w:val="28"/>
          <w:szCs w:val="28"/>
        </w:rPr>
        <w:t xml:space="preserve">. </w:t>
      </w:r>
      <w:r w:rsidR="00614EE5">
        <w:rPr>
          <w:rFonts w:ascii="Times New Roman" w:hAnsi="Times New Roman" w:cs="Times New Roman"/>
          <w:sz w:val="28"/>
          <w:szCs w:val="28"/>
        </w:rPr>
        <w:t>В частности, р</w:t>
      </w:r>
      <w:r w:rsidR="00147CEB">
        <w:rPr>
          <w:rFonts w:ascii="Times New Roman" w:hAnsi="Times New Roman" w:cs="Times New Roman"/>
          <w:sz w:val="28"/>
          <w:szCs w:val="28"/>
        </w:rPr>
        <w:t>азработана а</w:t>
      </w:r>
      <w:r w:rsidR="00614EE5">
        <w:rPr>
          <w:rFonts w:ascii="Times New Roman" w:hAnsi="Times New Roman" w:cs="Times New Roman"/>
          <w:sz w:val="28"/>
          <w:szCs w:val="28"/>
        </w:rPr>
        <w:t xml:space="preserve">рхитектура приложения; </w:t>
      </w:r>
      <w:r w:rsidR="00147CEB">
        <w:rPr>
          <w:rFonts w:ascii="Times New Roman" w:hAnsi="Times New Roman" w:cs="Times New Roman"/>
          <w:sz w:val="28"/>
          <w:szCs w:val="28"/>
        </w:rPr>
        <w:t>ролевая модель для разграниченного взаимодействия с приложением</w:t>
      </w:r>
      <w:r w:rsidR="00614EE5">
        <w:rPr>
          <w:rFonts w:ascii="Times New Roman" w:hAnsi="Times New Roman" w:cs="Times New Roman"/>
          <w:sz w:val="28"/>
          <w:szCs w:val="28"/>
        </w:rPr>
        <w:t xml:space="preserve">; </w:t>
      </w:r>
      <w:r w:rsidR="00147CEB">
        <w:rPr>
          <w:rFonts w:ascii="Times New Roman" w:hAnsi="Times New Roman" w:cs="Times New Roman"/>
          <w:sz w:val="28"/>
          <w:szCs w:val="28"/>
        </w:rPr>
        <w:t>система создани</w:t>
      </w:r>
      <w:r w:rsidR="00614EE5">
        <w:rPr>
          <w:rFonts w:ascii="Times New Roman" w:hAnsi="Times New Roman" w:cs="Times New Roman"/>
          <w:sz w:val="28"/>
          <w:szCs w:val="28"/>
        </w:rPr>
        <w:t>я</w:t>
      </w:r>
      <w:r w:rsidR="00147CEB">
        <w:rPr>
          <w:rFonts w:ascii="Times New Roman" w:hAnsi="Times New Roman" w:cs="Times New Roman"/>
          <w:sz w:val="28"/>
          <w:szCs w:val="28"/>
        </w:rPr>
        <w:t xml:space="preserve"> набора местности, сбора климатических и почвенных данных. </w:t>
      </w:r>
    </w:p>
    <w:p w:rsidR="00BE5624" w:rsidRPr="008E41F0" w:rsidRDefault="00E17935" w:rsidP="008E41F0">
      <w:pPr>
        <w:pStyle w:val="a8"/>
        <w:numPr>
          <w:ilvl w:val="0"/>
          <w:numId w:val="26"/>
        </w:numPr>
        <w:tabs>
          <w:tab w:val="num" w:pos="360"/>
        </w:tabs>
        <w:spacing w:after="0" w:line="360" w:lineRule="auto"/>
        <w:ind w:left="0" w:firstLine="709"/>
        <w:jc w:val="both"/>
        <w:rPr>
          <w:rFonts w:ascii="Times New Roman" w:hAnsi="Times New Roman" w:cs="Times New Roman"/>
          <w:b/>
          <w:bCs/>
          <w:sz w:val="28"/>
          <w:szCs w:val="28"/>
          <w:highlight w:val="yellow"/>
        </w:rPr>
      </w:pPr>
      <w:r w:rsidRPr="008E41F0">
        <w:rPr>
          <w:rFonts w:ascii="Times New Roman" w:hAnsi="Times New Roman" w:cs="Times New Roman"/>
          <w:bCs/>
          <w:sz w:val="28"/>
          <w:szCs w:val="28"/>
          <w:highlight w:val="yellow"/>
        </w:rPr>
        <w:t>Разработана системы машинного обучения, впоследствии используемая для оценки местности.</w:t>
      </w:r>
    </w:p>
    <w:p w:rsidR="00BE5624" w:rsidRPr="008E41F0" w:rsidRDefault="00E17935" w:rsidP="008E41F0">
      <w:pPr>
        <w:pStyle w:val="a8"/>
        <w:numPr>
          <w:ilvl w:val="0"/>
          <w:numId w:val="26"/>
        </w:numPr>
        <w:tabs>
          <w:tab w:val="num" w:pos="360"/>
        </w:tabs>
        <w:spacing w:after="0" w:line="360" w:lineRule="auto"/>
        <w:ind w:left="0" w:firstLine="709"/>
        <w:jc w:val="both"/>
        <w:rPr>
          <w:rFonts w:ascii="Times New Roman" w:hAnsi="Times New Roman" w:cs="Times New Roman"/>
          <w:b/>
          <w:bCs/>
          <w:sz w:val="28"/>
          <w:szCs w:val="28"/>
          <w:highlight w:val="yellow"/>
        </w:rPr>
      </w:pPr>
      <w:r w:rsidRPr="008E41F0">
        <w:rPr>
          <w:rFonts w:ascii="Times New Roman" w:hAnsi="Times New Roman" w:cs="Times New Roman"/>
          <w:sz w:val="28"/>
          <w:szCs w:val="28"/>
          <w:highlight w:val="yellow"/>
        </w:rPr>
        <w:t>Разработана серверная часть приложения, для удобного доступа к полученным данным.</w:t>
      </w:r>
    </w:p>
    <w:p w:rsidR="00BE5624" w:rsidRPr="008E41F0" w:rsidRDefault="00E17935" w:rsidP="008E41F0">
      <w:pPr>
        <w:pStyle w:val="a8"/>
        <w:numPr>
          <w:ilvl w:val="0"/>
          <w:numId w:val="26"/>
        </w:numPr>
        <w:tabs>
          <w:tab w:val="num" w:pos="360"/>
        </w:tabs>
        <w:spacing w:after="0" w:line="360" w:lineRule="auto"/>
        <w:ind w:left="0" w:firstLine="709"/>
        <w:jc w:val="both"/>
        <w:rPr>
          <w:rFonts w:ascii="Times New Roman" w:hAnsi="Times New Roman" w:cs="Times New Roman"/>
          <w:b/>
          <w:bCs/>
          <w:sz w:val="28"/>
          <w:szCs w:val="28"/>
          <w:highlight w:val="yellow"/>
        </w:rPr>
      </w:pPr>
      <w:r w:rsidRPr="008E41F0">
        <w:rPr>
          <w:rFonts w:ascii="Times New Roman" w:hAnsi="Times New Roman" w:cs="Times New Roman"/>
          <w:sz w:val="28"/>
          <w:szCs w:val="28"/>
          <w:highlight w:val="yellow"/>
        </w:rPr>
        <w:t>Разработан пользовательский интерфейс для отображение результатов работы системы</w:t>
      </w:r>
    </w:p>
    <w:p w:rsidR="00BE5624" w:rsidRPr="008E41F0" w:rsidRDefault="00BE5624" w:rsidP="008E41F0">
      <w:pPr>
        <w:pStyle w:val="a8"/>
        <w:numPr>
          <w:ilvl w:val="0"/>
          <w:numId w:val="26"/>
        </w:numPr>
        <w:tabs>
          <w:tab w:val="num" w:pos="360"/>
        </w:tabs>
        <w:spacing w:after="0" w:line="360" w:lineRule="auto"/>
        <w:ind w:left="0" w:firstLine="709"/>
        <w:jc w:val="both"/>
        <w:rPr>
          <w:rFonts w:ascii="Times New Roman" w:hAnsi="Times New Roman" w:cs="Times New Roman"/>
          <w:b/>
          <w:bCs/>
          <w:sz w:val="28"/>
          <w:szCs w:val="28"/>
          <w:highlight w:val="yellow"/>
        </w:rPr>
      </w:pPr>
      <w:r w:rsidRPr="008E41F0">
        <w:rPr>
          <w:rFonts w:ascii="Times New Roman" w:hAnsi="Times New Roman" w:cs="Times New Roman"/>
          <w:sz w:val="28"/>
          <w:szCs w:val="28"/>
          <w:highlight w:val="yellow"/>
        </w:rPr>
        <w:t>Определено оптимальное размещение средств автоматизации и сигнализации в щите управления, что обеспечивает удобство эксплуатации и надежность работы.</w:t>
      </w:r>
    </w:p>
    <w:p w:rsidR="00E17935" w:rsidRPr="008E41F0" w:rsidRDefault="00614EE5" w:rsidP="008E41F0">
      <w:pPr>
        <w:pStyle w:val="a8"/>
        <w:numPr>
          <w:ilvl w:val="0"/>
          <w:numId w:val="26"/>
        </w:numPr>
        <w:tabs>
          <w:tab w:val="num" w:pos="360"/>
        </w:tabs>
        <w:spacing w:after="0" w:line="360" w:lineRule="auto"/>
        <w:ind w:left="0" w:firstLine="709"/>
        <w:jc w:val="both"/>
        <w:rPr>
          <w:rFonts w:ascii="Times New Roman" w:hAnsi="Times New Roman" w:cs="Times New Roman"/>
          <w:b/>
          <w:bCs/>
          <w:sz w:val="28"/>
          <w:szCs w:val="28"/>
          <w:highlight w:val="yellow"/>
        </w:rPr>
      </w:pPr>
      <w:r w:rsidRPr="008E41F0">
        <w:rPr>
          <w:rFonts w:ascii="Times New Roman" w:hAnsi="Times New Roman" w:cs="Times New Roman"/>
          <w:sz w:val="28"/>
          <w:szCs w:val="28"/>
          <w:highlight w:val="yellow"/>
        </w:rPr>
        <w:t>Разработан</w:t>
      </w:r>
      <w:r w:rsidR="00E17935" w:rsidRPr="008E41F0">
        <w:rPr>
          <w:rFonts w:ascii="Times New Roman" w:hAnsi="Times New Roman" w:cs="Times New Roman"/>
          <w:sz w:val="28"/>
          <w:szCs w:val="28"/>
          <w:highlight w:val="yellow"/>
        </w:rPr>
        <w:t xml:space="preserve"> программный код приложения</w:t>
      </w:r>
      <w:r w:rsidRPr="008E41F0">
        <w:rPr>
          <w:rFonts w:ascii="Times New Roman" w:hAnsi="Times New Roman" w:cs="Times New Roman"/>
          <w:sz w:val="28"/>
          <w:szCs w:val="28"/>
          <w:highlight w:val="yellow"/>
        </w:rPr>
        <w:t xml:space="preserve"> и машинного обучения </w:t>
      </w:r>
      <w:proofErr w:type="gramStart"/>
      <w:r w:rsidRPr="008E41F0">
        <w:rPr>
          <w:rFonts w:ascii="Times New Roman" w:hAnsi="Times New Roman" w:cs="Times New Roman"/>
          <w:sz w:val="28"/>
          <w:szCs w:val="28"/>
          <w:highlight w:val="yellow"/>
        </w:rPr>
        <w:t>…….</w:t>
      </w:r>
      <w:proofErr w:type="gramEnd"/>
      <w:r w:rsidRPr="008E41F0">
        <w:rPr>
          <w:rFonts w:ascii="Times New Roman" w:hAnsi="Times New Roman" w:cs="Times New Roman"/>
          <w:sz w:val="28"/>
          <w:szCs w:val="28"/>
          <w:highlight w:val="yellow"/>
        </w:rPr>
        <w:t>.</w:t>
      </w:r>
    </w:p>
    <w:p w:rsidR="00BE5624" w:rsidRPr="00BE5624" w:rsidRDefault="00BE5624" w:rsidP="00BE5624">
      <w:pPr>
        <w:spacing w:after="0" w:line="360" w:lineRule="auto"/>
        <w:ind w:firstLine="709"/>
        <w:rPr>
          <w:rFonts w:ascii="Times New Roman" w:hAnsi="Times New Roman" w:cs="Times New Roman"/>
          <w:sz w:val="28"/>
          <w:szCs w:val="28"/>
        </w:rPr>
      </w:pPr>
      <w:r w:rsidRPr="008E41F0">
        <w:rPr>
          <w:rFonts w:ascii="Times New Roman" w:hAnsi="Times New Roman" w:cs="Times New Roman"/>
          <w:sz w:val="28"/>
          <w:szCs w:val="28"/>
          <w:highlight w:val="yellow"/>
        </w:rPr>
        <w:t>Таким образом, в ходе данной</w:t>
      </w:r>
      <w:r w:rsidRPr="00BE5624">
        <w:rPr>
          <w:rFonts w:ascii="Times New Roman" w:hAnsi="Times New Roman" w:cs="Times New Roman"/>
          <w:sz w:val="28"/>
          <w:szCs w:val="28"/>
        </w:rPr>
        <w:t xml:space="preserve"> работы </w:t>
      </w:r>
      <w:r w:rsidR="00DB1A43">
        <w:rPr>
          <w:rFonts w:ascii="Times New Roman" w:hAnsi="Times New Roman" w:cs="Times New Roman"/>
          <w:sz w:val="28"/>
          <w:szCs w:val="28"/>
        </w:rPr>
        <w:t>была разработана система оценивание и предоставления данных о выбранной местности</w:t>
      </w:r>
      <w:r w:rsidRPr="00BE5624">
        <w:rPr>
          <w:rFonts w:ascii="Times New Roman" w:hAnsi="Times New Roman" w:cs="Times New Roman"/>
          <w:sz w:val="28"/>
          <w:szCs w:val="28"/>
        </w:rPr>
        <w:t>. Это позволи</w:t>
      </w:r>
      <w:r w:rsidR="00DB1A43">
        <w:rPr>
          <w:rFonts w:ascii="Times New Roman" w:hAnsi="Times New Roman" w:cs="Times New Roman"/>
          <w:sz w:val="28"/>
          <w:szCs w:val="28"/>
        </w:rPr>
        <w:t>т оптимизировать поиск участка под виноградники</w:t>
      </w:r>
      <w:r w:rsidRPr="00BE5624">
        <w:rPr>
          <w:rFonts w:ascii="Times New Roman" w:hAnsi="Times New Roman" w:cs="Times New Roman"/>
          <w:sz w:val="28"/>
          <w:szCs w:val="28"/>
        </w:rPr>
        <w:t>.</w:t>
      </w:r>
    </w:p>
    <w:p w:rsidR="00BE5624" w:rsidRPr="00BE5624" w:rsidRDefault="00BE5624" w:rsidP="00BE5624">
      <w:pPr>
        <w:spacing w:after="0" w:line="360" w:lineRule="auto"/>
        <w:ind w:firstLine="709"/>
        <w:rPr>
          <w:rFonts w:ascii="Times New Roman" w:hAnsi="Times New Roman" w:cs="Times New Roman"/>
          <w:sz w:val="28"/>
          <w:szCs w:val="28"/>
        </w:rPr>
      </w:pPr>
      <w:r w:rsidRPr="00BE5624">
        <w:rPr>
          <w:rFonts w:ascii="Times New Roman" w:hAnsi="Times New Roman" w:cs="Times New Roman"/>
          <w:sz w:val="28"/>
          <w:szCs w:val="28"/>
        </w:rPr>
        <w:t xml:space="preserve">В дальнейшем, результаты данной работы могут быть использованы </w:t>
      </w:r>
      <w:r w:rsidR="00267764">
        <w:rPr>
          <w:rFonts w:ascii="Times New Roman" w:hAnsi="Times New Roman" w:cs="Times New Roman"/>
          <w:sz w:val="28"/>
          <w:szCs w:val="28"/>
        </w:rPr>
        <w:t>для более быстрого и точного поиска места под выращивания винограда, данные работа будет полезно не только для начинающих свое дело, но и людям которые давно занимаются производством вина.</w:t>
      </w:r>
    </w:p>
    <w:p w:rsidR="004A0976" w:rsidRDefault="004A0976" w:rsidP="003B62D2"/>
    <w:p w:rsidR="00BD3708" w:rsidRPr="00843411" w:rsidRDefault="00BD3708" w:rsidP="003B62D2"/>
    <w:p w:rsidR="004128C9" w:rsidRDefault="004128C9" w:rsidP="00C8078E">
      <w:pPr>
        <w:pStyle w:val="1"/>
        <w:spacing w:before="0" w:beforeAutospacing="0" w:after="0" w:afterAutospacing="0" w:line="360" w:lineRule="auto"/>
        <w:ind w:firstLine="709"/>
        <w:jc w:val="center"/>
        <w:rPr>
          <w:sz w:val="28"/>
          <w:szCs w:val="28"/>
        </w:rPr>
      </w:pPr>
      <w:bookmarkStart w:id="234" w:name="_Toc137041526"/>
      <w:bookmarkStart w:id="235" w:name="_Toc137204809"/>
      <w:r w:rsidRPr="00843411">
        <w:rPr>
          <w:sz w:val="28"/>
          <w:szCs w:val="28"/>
        </w:rPr>
        <w:lastRenderedPageBreak/>
        <w:t>Приложение</w:t>
      </w:r>
      <w:bookmarkEnd w:id="234"/>
      <w:bookmarkEnd w:id="235"/>
    </w:p>
    <w:p w:rsidR="00BD3708" w:rsidRPr="00843411" w:rsidRDefault="00BD3708" w:rsidP="00C8078E">
      <w:pPr>
        <w:pStyle w:val="1"/>
        <w:spacing w:before="0" w:beforeAutospacing="0" w:after="0" w:afterAutospacing="0" w:line="360" w:lineRule="auto"/>
        <w:ind w:firstLine="709"/>
        <w:jc w:val="center"/>
        <w:rPr>
          <w:sz w:val="28"/>
          <w:szCs w:val="28"/>
        </w:rPr>
      </w:pPr>
      <w:bookmarkStart w:id="236" w:name="_Toc137041527"/>
      <w:bookmarkStart w:id="237" w:name="_Toc137204810"/>
      <w:r>
        <w:rPr>
          <w:sz w:val="28"/>
          <w:szCs w:val="28"/>
        </w:rPr>
        <w:t>П.1 Ключевые слова</w:t>
      </w:r>
      <w:bookmarkEnd w:id="236"/>
      <w:bookmarkEnd w:id="237"/>
    </w:p>
    <w:p w:rsidR="004128C9" w:rsidRPr="00843411" w:rsidRDefault="004128C9" w:rsidP="004F1DEC">
      <w:pPr>
        <w:shd w:val="clear" w:color="auto" w:fill="FFFFFF"/>
        <w:spacing w:after="0" w:line="360" w:lineRule="auto"/>
        <w:ind w:firstLine="709"/>
        <w:jc w:val="both"/>
        <w:rPr>
          <w:rFonts w:ascii="Times New Roman" w:eastAsia="Times New Roman" w:hAnsi="Times New Roman" w:cs="Times New Roman"/>
          <w:b/>
          <w:sz w:val="28"/>
          <w:szCs w:val="28"/>
          <w:lang w:eastAsia="ru-RU"/>
        </w:rPr>
      </w:pPr>
      <w:r w:rsidRPr="00843411">
        <w:rPr>
          <w:rFonts w:ascii="Times New Roman" w:eastAsia="Times New Roman" w:hAnsi="Times New Roman" w:cs="Times New Roman"/>
          <w:b/>
          <w:sz w:val="28"/>
          <w:szCs w:val="28"/>
          <w:lang w:eastAsia="ru-RU"/>
        </w:rPr>
        <w:t>Полигон</w:t>
      </w:r>
    </w:p>
    <w:p w:rsidR="004128C9" w:rsidRPr="00843411" w:rsidRDefault="004128C9" w:rsidP="004F1DEC">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843411">
        <w:rPr>
          <w:rFonts w:ascii="Times New Roman" w:eastAsia="Times New Roman" w:hAnsi="Times New Roman" w:cs="Times New Roman"/>
          <w:sz w:val="28"/>
          <w:szCs w:val="28"/>
          <w:lang w:eastAsia="ru-RU"/>
        </w:rPr>
        <w:t>Представляет из себя цветной квадрат, который содержат погодные и почвенные параметры, а также его качество. Параметры берутся от центра квадрата!</w:t>
      </w:r>
    </w:p>
    <w:p w:rsidR="004128C9" w:rsidRPr="00843411" w:rsidRDefault="004128C9" w:rsidP="004F1DEC">
      <w:pPr>
        <w:spacing w:after="0" w:line="360" w:lineRule="auto"/>
        <w:ind w:firstLine="709"/>
        <w:jc w:val="both"/>
        <w:rPr>
          <w:rFonts w:ascii="Times New Roman" w:hAnsi="Times New Roman" w:cs="Times New Roman"/>
          <w:b/>
          <w:sz w:val="28"/>
          <w:szCs w:val="28"/>
        </w:rPr>
      </w:pPr>
      <w:proofErr w:type="spellStart"/>
      <w:r w:rsidRPr="00843411">
        <w:rPr>
          <w:rFonts w:ascii="Times New Roman" w:hAnsi="Times New Roman" w:cs="Times New Roman"/>
          <w:b/>
          <w:sz w:val="28"/>
          <w:szCs w:val="28"/>
        </w:rPr>
        <w:t>Скоринг</w:t>
      </w:r>
      <w:proofErr w:type="spellEnd"/>
    </w:p>
    <w:p w:rsidR="004128C9" w:rsidRPr="00843411" w:rsidRDefault="004128C9"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Коэффициент определяющий вероятность отношения полигона к классу пригодного для выращивания по шкале от 0 до 100</w:t>
      </w:r>
    </w:p>
    <w:p w:rsidR="003437B6" w:rsidRPr="00843411" w:rsidRDefault="003437B6"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Модель</w:t>
      </w:r>
    </w:p>
    <w:p w:rsidR="003437B6" w:rsidRPr="00843411" w:rsidRDefault="003437B6"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файл, который обучен распознаванию определенных типов закономерностей.</w:t>
      </w:r>
    </w:p>
    <w:p w:rsidR="003F2A93" w:rsidRPr="00843411" w:rsidRDefault="003F2A93"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lang w:val="en-US"/>
        </w:rPr>
        <w:t>API</w:t>
      </w:r>
    </w:p>
    <w:p w:rsidR="003F2A93" w:rsidRPr="00843411" w:rsidRDefault="003F2A93"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описание способов взаимодействия одной компьютерной программы с другими.</w:t>
      </w:r>
    </w:p>
    <w:p w:rsidR="00E21C55" w:rsidRPr="00843411" w:rsidRDefault="00E21C55"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Словарь</w:t>
      </w:r>
    </w:p>
    <w:p w:rsidR="00E21C55" w:rsidRPr="00843411" w:rsidRDefault="00E21C55"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неупорядоченные коллекции произвольных объектов с доступом по ключу. {</w:t>
      </w:r>
      <w:r w:rsidR="00277975" w:rsidRPr="00843411">
        <w:rPr>
          <w:rFonts w:ascii="Times New Roman" w:hAnsi="Times New Roman" w:cs="Times New Roman"/>
          <w:sz w:val="28"/>
          <w:szCs w:val="28"/>
          <w:shd w:val="clear" w:color="auto" w:fill="FFFFFF"/>
        </w:rPr>
        <w:t>ключ</w:t>
      </w:r>
      <w:r w:rsidRPr="00843411">
        <w:rPr>
          <w:rFonts w:ascii="Times New Roman" w:hAnsi="Times New Roman" w:cs="Times New Roman"/>
          <w:sz w:val="28"/>
          <w:szCs w:val="28"/>
          <w:shd w:val="clear" w:color="auto" w:fill="FFFFFF"/>
        </w:rPr>
        <w:t xml:space="preserve">: </w:t>
      </w:r>
      <w:r w:rsidR="00277975" w:rsidRPr="00843411">
        <w:rPr>
          <w:rFonts w:ascii="Times New Roman" w:hAnsi="Times New Roman" w:cs="Times New Roman"/>
          <w:sz w:val="28"/>
          <w:szCs w:val="28"/>
          <w:shd w:val="clear" w:color="auto" w:fill="FFFFFF"/>
        </w:rPr>
        <w:t>значение</w:t>
      </w:r>
      <w:r w:rsidRPr="00843411">
        <w:rPr>
          <w:rFonts w:ascii="Times New Roman" w:hAnsi="Times New Roman" w:cs="Times New Roman"/>
          <w:sz w:val="28"/>
          <w:szCs w:val="28"/>
          <w:shd w:val="clear" w:color="auto" w:fill="FFFFFF"/>
        </w:rPr>
        <w:t>, …}</w:t>
      </w:r>
    </w:p>
    <w:p w:rsidR="00FB3382" w:rsidRPr="00843411" w:rsidRDefault="00FB3382" w:rsidP="004F1DEC">
      <w:pPr>
        <w:spacing w:after="0" w:line="360" w:lineRule="auto"/>
        <w:ind w:firstLine="709"/>
        <w:jc w:val="both"/>
        <w:rPr>
          <w:rFonts w:ascii="Times New Roman" w:hAnsi="Times New Roman" w:cs="Times New Roman"/>
          <w:b/>
          <w:sz w:val="28"/>
          <w:szCs w:val="28"/>
        </w:rPr>
      </w:pPr>
      <w:proofErr w:type="gramStart"/>
      <w:r w:rsidRPr="00843411">
        <w:rPr>
          <w:rFonts w:ascii="Times New Roman" w:hAnsi="Times New Roman" w:cs="Times New Roman"/>
          <w:b/>
          <w:sz w:val="28"/>
          <w:szCs w:val="28"/>
          <w:lang w:val="en-US"/>
        </w:rPr>
        <w:t>dataframe</w:t>
      </w:r>
      <w:proofErr w:type="gramEnd"/>
    </w:p>
    <w:p w:rsidR="00FB3382" w:rsidRPr="00843411" w:rsidRDefault="00FB3382" w:rsidP="004F1DEC">
      <w:pPr>
        <w:spacing w:after="0"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модели-читаемый формат</w:t>
      </w:r>
    </w:p>
    <w:p w:rsidR="00A234D4" w:rsidRPr="00843411" w:rsidRDefault="00A234D4"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Метка</w:t>
      </w:r>
    </w:p>
    <w:p w:rsidR="00A234D4" w:rsidRPr="00843411" w:rsidRDefault="00A234D4"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Признак</w:t>
      </w:r>
      <w:proofErr w:type="gramEnd"/>
      <w:r w:rsidRPr="00843411">
        <w:rPr>
          <w:rFonts w:ascii="Times New Roman" w:hAnsi="Times New Roman" w:cs="Times New Roman"/>
          <w:sz w:val="28"/>
          <w:szCs w:val="28"/>
        </w:rPr>
        <w:t xml:space="preserve"> который характеризует </w:t>
      </w:r>
      <w:r w:rsidR="00B6364E" w:rsidRPr="00843411">
        <w:rPr>
          <w:rFonts w:ascii="Times New Roman" w:hAnsi="Times New Roman" w:cs="Times New Roman"/>
          <w:sz w:val="28"/>
          <w:szCs w:val="28"/>
        </w:rPr>
        <w:t>либо можно выращивать, либо нельзя</w:t>
      </w:r>
    </w:p>
    <w:p w:rsidR="008470D5" w:rsidRPr="00843411" w:rsidRDefault="008470D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Сущность</w:t>
      </w:r>
    </w:p>
    <w:p w:rsidR="008470D5" w:rsidRPr="00843411" w:rsidRDefault="008470D5"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Класс</w:t>
      </w:r>
      <w:proofErr w:type="gramEnd"/>
      <w:r w:rsidRPr="00843411">
        <w:rPr>
          <w:rFonts w:ascii="Times New Roman" w:hAnsi="Times New Roman" w:cs="Times New Roman"/>
          <w:sz w:val="28"/>
          <w:szCs w:val="28"/>
        </w:rPr>
        <w:t xml:space="preserve"> в котором реализуется бизнес логика</w:t>
      </w:r>
    </w:p>
    <w:p w:rsidR="008470D5" w:rsidRPr="00843411" w:rsidRDefault="008470D5"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Контроллер</w:t>
      </w:r>
    </w:p>
    <w:p w:rsidR="008470D5" w:rsidRPr="00843411" w:rsidRDefault="008470D5" w:rsidP="004F1DEC">
      <w:pPr>
        <w:spacing w:after="0" w:line="360" w:lineRule="auto"/>
        <w:ind w:firstLine="709"/>
        <w:jc w:val="both"/>
        <w:rPr>
          <w:rFonts w:ascii="Times New Roman" w:hAnsi="Times New Roman" w:cs="Times New Roman"/>
          <w:sz w:val="28"/>
          <w:szCs w:val="28"/>
        </w:rPr>
      </w:pPr>
      <w:proofErr w:type="gramStart"/>
      <w:r w:rsidRPr="00843411">
        <w:rPr>
          <w:rFonts w:ascii="Times New Roman" w:hAnsi="Times New Roman" w:cs="Times New Roman"/>
          <w:sz w:val="28"/>
          <w:szCs w:val="28"/>
        </w:rPr>
        <w:t>Класс</w:t>
      </w:r>
      <w:proofErr w:type="gramEnd"/>
      <w:r w:rsidRPr="00843411">
        <w:rPr>
          <w:rFonts w:ascii="Times New Roman" w:hAnsi="Times New Roman" w:cs="Times New Roman"/>
          <w:sz w:val="28"/>
          <w:szCs w:val="28"/>
        </w:rPr>
        <w:t xml:space="preserve"> с которым осуществляется взаимодействие у ролевых пользователей</w:t>
      </w:r>
    </w:p>
    <w:p w:rsidR="0021387D" w:rsidRPr="00843411" w:rsidRDefault="0021387D" w:rsidP="004F1DEC">
      <w:pPr>
        <w:spacing w:after="0" w:line="360" w:lineRule="auto"/>
        <w:ind w:firstLine="709"/>
        <w:jc w:val="both"/>
        <w:rPr>
          <w:rFonts w:ascii="Times New Roman" w:hAnsi="Times New Roman" w:cs="Times New Roman"/>
          <w:b/>
          <w:sz w:val="28"/>
          <w:szCs w:val="28"/>
        </w:rPr>
      </w:pPr>
      <w:r w:rsidRPr="00843411">
        <w:rPr>
          <w:rFonts w:ascii="Times New Roman" w:hAnsi="Times New Roman" w:cs="Times New Roman"/>
          <w:b/>
          <w:sz w:val="28"/>
          <w:szCs w:val="28"/>
        </w:rPr>
        <w:t>Библиотеки</w:t>
      </w:r>
    </w:p>
    <w:p w:rsidR="0021387D" w:rsidRPr="00843411" w:rsidRDefault="0021387D"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это набор связанных модулей. Он содержит пакеты кода, которые могут быть повторно использованы в различных программах.</w:t>
      </w:r>
    </w:p>
    <w:p w:rsidR="00866A4A" w:rsidRPr="00843411" w:rsidRDefault="00866A4A"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lastRenderedPageBreak/>
        <w:t>Датасет</w:t>
      </w:r>
      <w:proofErr w:type="spellEnd"/>
    </w:p>
    <w:p w:rsidR="00866A4A" w:rsidRPr="00843411" w:rsidRDefault="00866A4A"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 xml:space="preserve">Набор данных в виде </w:t>
      </w:r>
      <w:r w:rsidRPr="00843411">
        <w:rPr>
          <w:rFonts w:ascii="Times New Roman" w:hAnsi="Times New Roman" w:cs="Times New Roman"/>
          <w:sz w:val="28"/>
          <w:szCs w:val="28"/>
          <w:shd w:val="clear" w:color="auto" w:fill="FFFFFF"/>
          <w:lang w:val="en-US"/>
        </w:rPr>
        <w:t>dataframe</w:t>
      </w:r>
    </w:p>
    <w:p w:rsidR="00F97E4F" w:rsidRPr="00843411" w:rsidRDefault="00F97E4F"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 xml:space="preserve">Фреймворк </w:t>
      </w:r>
    </w:p>
    <w:p w:rsidR="00F97E4F" w:rsidRPr="00843411" w:rsidRDefault="00F97E4F"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готовый набор инструментов, который помогает быстро создать продукт</w:t>
      </w:r>
    </w:p>
    <w:p w:rsidR="00B104E4" w:rsidRPr="00843411" w:rsidRDefault="00B104E4" w:rsidP="004F1DEC">
      <w:pPr>
        <w:spacing w:after="0" w:line="360" w:lineRule="auto"/>
        <w:ind w:firstLine="709"/>
        <w:jc w:val="both"/>
        <w:rPr>
          <w:rFonts w:ascii="Times New Roman" w:hAnsi="Times New Roman" w:cs="Times New Roman"/>
          <w:b/>
          <w:sz w:val="28"/>
          <w:szCs w:val="28"/>
          <w:shd w:val="clear" w:color="auto" w:fill="FFFFFF"/>
        </w:rPr>
      </w:pPr>
      <w:proofErr w:type="spellStart"/>
      <w:r w:rsidRPr="00843411">
        <w:rPr>
          <w:rFonts w:ascii="Times New Roman" w:hAnsi="Times New Roman" w:cs="Times New Roman"/>
          <w:b/>
          <w:sz w:val="28"/>
          <w:szCs w:val="28"/>
          <w:shd w:val="clear" w:color="auto" w:fill="FFFFFF"/>
        </w:rPr>
        <w:t>Парсинг</w:t>
      </w:r>
      <w:proofErr w:type="spellEnd"/>
    </w:p>
    <w:p w:rsidR="00B104E4" w:rsidRPr="00843411" w:rsidRDefault="00B104E4"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Разбор строки на компоненты</w:t>
      </w:r>
    </w:p>
    <w:p w:rsidR="00364D9D" w:rsidRPr="00843411" w:rsidRDefault="00364D9D"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Состояние</w:t>
      </w:r>
    </w:p>
    <w:p w:rsidR="00364D9D" w:rsidRPr="00843411" w:rsidRDefault="00364D9D"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это объект простого JS, позволяющий отслеживать данные компонента</w:t>
      </w:r>
    </w:p>
    <w:p w:rsidR="009E0E0B" w:rsidRPr="00843411" w:rsidRDefault="009E0E0B" w:rsidP="004F1DEC">
      <w:pPr>
        <w:spacing w:after="0" w:line="360" w:lineRule="auto"/>
        <w:ind w:firstLine="709"/>
        <w:jc w:val="both"/>
        <w:rPr>
          <w:rFonts w:ascii="Times New Roman" w:hAnsi="Times New Roman" w:cs="Times New Roman"/>
          <w:b/>
          <w:sz w:val="28"/>
          <w:szCs w:val="28"/>
          <w:shd w:val="clear" w:color="auto" w:fill="FFFFFF"/>
        </w:rPr>
      </w:pPr>
      <w:r w:rsidRPr="00843411">
        <w:rPr>
          <w:rFonts w:ascii="Times New Roman" w:hAnsi="Times New Roman" w:cs="Times New Roman"/>
          <w:b/>
          <w:sz w:val="28"/>
          <w:szCs w:val="28"/>
          <w:shd w:val="clear" w:color="auto" w:fill="FFFFFF"/>
        </w:rPr>
        <w:t>Перечень сокращение обозначение</w:t>
      </w:r>
    </w:p>
    <w:p w:rsidR="009E0E0B" w:rsidRDefault="009E0E0B" w:rsidP="004F1DEC">
      <w:pPr>
        <w:spacing w:after="0" w:line="360" w:lineRule="auto"/>
        <w:ind w:firstLine="709"/>
        <w:jc w:val="both"/>
        <w:rPr>
          <w:rFonts w:ascii="Times New Roman" w:hAnsi="Times New Roman" w:cs="Times New Roman"/>
          <w:sz w:val="28"/>
          <w:szCs w:val="28"/>
          <w:shd w:val="clear" w:color="auto" w:fill="FFFFFF"/>
        </w:rPr>
      </w:pPr>
      <w:r w:rsidRPr="00843411">
        <w:rPr>
          <w:rFonts w:ascii="Times New Roman" w:hAnsi="Times New Roman" w:cs="Times New Roman"/>
          <w:sz w:val="28"/>
          <w:szCs w:val="28"/>
          <w:shd w:val="clear" w:color="auto" w:fill="FFFFFF"/>
        </w:rPr>
        <w:t>СУБД – система управление базы данных</w:t>
      </w:r>
    </w:p>
    <w:p w:rsidR="00C8078E" w:rsidRPr="00843411" w:rsidRDefault="00C8078E" w:rsidP="004F1DEC">
      <w:pPr>
        <w:spacing w:after="0" w:line="360" w:lineRule="auto"/>
        <w:ind w:firstLine="709"/>
        <w:jc w:val="both"/>
        <w:rPr>
          <w:rFonts w:ascii="Times New Roman" w:hAnsi="Times New Roman" w:cs="Times New Roman"/>
          <w:sz w:val="28"/>
          <w:szCs w:val="28"/>
          <w:shd w:val="clear" w:color="auto" w:fill="FFFFFF"/>
        </w:rPr>
      </w:pPr>
    </w:p>
    <w:p w:rsidR="009C379F" w:rsidRPr="00843411" w:rsidRDefault="009C379F" w:rsidP="00C8078E">
      <w:pPr>
        <w:pStyle w:val="1"/>
        <w:spacing w:before="0" w:beforeAutospacing="0" w:after="0" w:afterAutospacing="0" w:line="360" w:lineRule="auto"/>
        <w:ind w:firstLine="709"/>
        <w:jc w:val="center"/>
        <w:rPr>
          <w:sz w:val="28"/>
          <w:szCs w:val="28"/>
        </w:rPr>
      </w:pPr>
      <w:bookmarkStart w:id="238" w:name="_Toc137041528"/>
      <w:bookmarkStart w:id="239" w:name="_Toc137204811"/>
      <w:r w:rsidRPr="00843411">
        <w:rPr>
          <w:sz w:val="28"/>
          <w:szCs w:val="28"/>
        </w:rPr>
        <w:t>Список литературы</w:t>
      </w:r>
      <w:bookmarkEnd w:id="238"/>
      <w:bookmarkEnd w:id="239"/>
    </w:p>
    <w:p w:rsidR="009C379F" w:rsidRPr="00843411" w:rsidRDefault="000413FD"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hyperlink r:id="rId86" w:history="1">
        <w:r w:rsidR="009C379F" w:rsidRPr="00843411">
          <w:rPr>
            <w:rStyle w:val="a5"/>
            <w:rFonts w:ascii="Times New Roman" w:hAnsi="Times New Roman" w:cs="Times New Roman"/>
            <w:sz w:val="28"/>
            <w:szCs w:val="28"/>
          </w:rPr>
          <w:t>https://docs.python.org/3/index.html</w:t>
        </w:r>
      </w:hyperlink>
    </w:p>
    <w:p w:rsidR="009C379F" w:rsidRPr="00843411" w:rsidRDefault="000413FD"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hyperlink r:id="rId87" w:history="1">
        <w:r w:rsidR="009C379F" w:rsidRPr="00843411">
          <w:rPr>
            <w:rStyle w:val="a5"/>
            <w:rFonts w:ascii="Times New Roman" w:hAnsi="Times New Roman" w:cs="Times New Roman"/>
            <w:sz w:val="28"/>
            <w:szCs w:val="28"/>
          </w:rPr>
          <w:t>https://docs.djangoproject.com/en/4.2/</w:t>
        </w:r>
      </w:hyperlink>
    </w:p>
    <w:p w:rsidR="009C379F" w:rsidRPr="00843411" w:rsidRDefault="000413FD"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hyperlink r:id="rId88" w:history="1">
        <w:r w:rsidR="009C379F" w:rsidRPr="00843411">
          <w:rPr>
            <w:rStyle w:val="a5"/>
            <w:rFonts w:ascii="Times New Roman" w:hAnsi="Times New Roman" w:cs="Times New Roman"/>
            <w:sz w:val="28"/>
            <w:szCs w:val="28"/>
          </w:rPr>
          <w:t>https://legacy.reactjs.org</w:t>
        </w:r>
      </w:hyperlink>
    </w:p>
    <w:p w:rsidR="009C379F" w:rsidRPr="00843411" w:rsidRDefault="000413FD"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hyperlink r:id="rId89" w:history="1">
        <w:r w:rsidR="009C379F" w:rsidRPr="00843411">
          <w:rPr>
            <w:rStyle w:val="a5"/>
            <w:rFonts w:ascii="Times New Roman" w:hAnsi="Times New Roman" w:cs="Times New Roman"/>
            <w:sz w:val="28"/>
            <w:szCs w:val="28"/>
          </w:rPr>
          <w:t>https://www.postgresql.org/docs/</w:t>
        </w:r>
      </w:hyperlink>
    </w:p>
    <w:p w:rsidR="009C379F" w:rsidRPr="00843411" w:rsidRDefault="000413FD"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hyperlink r:id="rId90" w:history="1">
        <w:r w:rsidR="009C379F" w:rsidRPr="00843411">
          <w:rPr>
            <w:rStyle w:val="a5"/>
            <w:rFonts w:ascii="Times New Roman" w:hAnsi="Times New Roman" w:cs="Times New Roman"/>
            <w:sz w:val="28"/>
            <w:szCs w:val="28"/>
          </w:rPr>
          <w:t>https://openweathermap.org</w:t>
        </w:r>
      </w:hyperlink>
    </w:p>
    <w:p w:rsidR="009C379F" w:rsidRPr="00843411" w:rsidRDefault="000413FD"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hyperlink r:id="rId91" w:history="1">
        <w:r w:rsidR="008B204C" w:rsidRPr="00843411">
          <w:rPr>
            <w:rStyle w:val="a5"/>
            <w:rFonts w:ascii="Times New Roman" w:hAnsi="Times New Roman" w:cs="Times New Roman"/>
            <w:sz w:val="28"/>
            <w:szCs w:val="28"/>
          </w:rPr>
          <w:t>https://rest.isric.org/soilgrids/v2.0/docs</w:t>
        </w:r>
      </w:hyperlink>
    </w:p>
    <w:p w:rsidR="008B204C" w:rsidRPr="00843411" w:rsidRDefault="000413FD"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hyperlink r:id="rId92" w:history="1">
        <w:r w:rsidR="008B204C" w:rsidRPr="00843411">
          <w:rPr>
            <w:rStyle w:val="a5"/>
            <w:rFonts w:ascii="Times New Roman" w:hAnsi="Times New Roman" w:cs="Times New Roman"/>
            <w:sz w:val="28"/>
            <w:szCs w:val="28"/>
          </w:rPr>
          <w:t>https://www.api.airmap.com/</w:t>
        </w:r>
      </w:hyperlink>
    </w:p>
    <w:p w:rsidR="008B204C" w:rsidRPr="00843411" w:rsidRDefault="008B204C"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Секреты выращивания винограда в любом климате </w:t>
      </w:r>
      <w:r w:rsidRPr="00843411">
        <w:rPr>
          <w:rFonts w:ascii="Times New Roman" w:hAnsi="Times New Roman" w:cs="Times New Roman"/>
          <w:sz w:val="28"/>
          <w:szCs w:val="28"/>
          <w:lang w:val="en-US"/>
        </w:rPr>
        <w:t>B</w:t>
      </w:r>
      <w:r w:rsidRPr="00843411">
        <w:rPr>
          <w:rFonts w:ascii="Times New Roman" w:hAnsi="Times New Roman" w:cs="Times New Roman"/>
          <w:sz w:val="28"/>
          <w:szCs w:val="28"/>
        </w:rPr>
        <w:t>.</w:t>
      </w:r>
      <w:r w:rsidRPr="00843411">
        <w:rPr>
          <w:rFonts w:ascii="Times New Roman" w:hAnsi="Times New Roman" w:cs="Times New Roman"/>
          <w:sz w:val="28"/>
          <w:szCs w:val="28"/>
          <w:lang w:val="en-US"/>
        </w:rPr>
        <w:t>B</w:t>
      </w: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Жвакин</w:t>
      </w:r>
      <w:proofErr w:type="spellEnd"/>
      <w:r w:rsidR="00886C91" w:rsidRPr="00843411">
        <w:rPr>
          <w:rFonts w:ascii="Times New Roman" w:hAnsi="Times New Roman" w:cs="Times New Roman"/>
          <w:sz w:val="28"/>
          <w:szCs w:val="28"/>
        </w:rPr>
        <w:t>, 2017.</w:t>
      </w:r>
    </w:p>
    <w:p w:rsidR="00886C91" w:rsidRPr="00843411" w:rsidRDefault="00886C91"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proofErr w:type="spellStart"/>
      <w:r w:rsidRPr="00843411">
        <w:rPr>
          <w:rFonts w:ascii="Times New Roman" w:hAnsi="Times New Roman" w:cs="Times New Roman"/>
          <w:sz w:val="28"/>
          <w:szCs w:val="28"/>
        </w:rPr>
        <w:t>Доброглав</w:t>
      </w:r>
      <w:proofErr w:type="spellEnd"/>
      <w:r w:rsidRPr="00843411">
        <w:rPr>
          <w:rFonts w:ascii="Times New Roman" w:hAnsi="Times New Roman" w:cs="Times New Roman"/>
          <w:sz w:val="28"/>
          <w:szCs w:val="28"/>
        </w:rPr>
        <w:t xml:space="preserve"> Е.С., </w:t>
      </w:r>
      <w:proofErr w:type="spellStart"/>
      <w:r w:rsidRPr="00843411">
        <w:rPr>
          <w:rFonts w:ascii="Times New Roman" w:hAnsi="Times New Roman" w:cs="Times New Roman"/>
          <w:sz w:val="28"/>
          <w:szCs w:val="28"/>
        </w:rPr>
        <w:t>Вейшторд</w:t>
      </w:r>
      <w:proofErr w:type="spellEnd"/>
      <w:r w:rsidRPr="00843411">
        <w:rPr>
          <w:rFonts w:ascii="Times New Roman" w:hAnsi="Times New Roman" w:cs="Times New Roman"/>
          <w:sz w:val="28"/>
          <w:szCs w:val="28"/>
        </w:rPr>
        <w:t xml:space="preserve"> И.П. Производство советского шампанского. – М.: </w:t>
      </w:r>
      <w:proofErr w:type="spellStart"/>
      <w:r w:rsidRPr="00843411">
        <w:rPr>
          <w:rFonts w:ascii="Times New Roman" w:hAnsi="Times New Roman" w:cs="Times New Roman"/>
          <w:sz w:val="28"/>
          <w:szCs w:val="28"/>
        </w:rPr>
        <w:t>Агропромиздат</w:t>
      </w:r>
      <w:proofErr w:type="spellEnd"/>
      <w:r w:rsidRPr="00843411">
        <w:rPr>
          <w:rFonts w:ascii="Times New Roman" w:hAnsi="Times New Roman" w:cs="Times New Roman"/>
          <w:sz w:val="28"/>
          <w:szCs w:val="28"/>
        </w:rPr>
        <w:t>, 1987.</w:t>
      </w:r>
    </w:p>
    <w:p w:rsidR="00886C91" w:rsidRPr="00843411" w:rsidRDefault="00886C91"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w:t>
      </w:r>
      <w:proofErr w:type="spellStart"/>
      <w:r w:rsidRPr="00843411">
        <w:rPr>
          <w:rFonts w:ascii="Times New Roman" w:hAnsi="Times New Roman" w:cs="Times New Roman"/>
          <w:sz w:val="28"/>
          <w:szCs w:val="28"/>
        </w:rPr>
        <w:t>Кишковский</w:t>
      </w:r>
      <w:proofErr w:type="spellEnd"/>
      <w:r w:rsidRPr="00843411">
        <w:rPr>
          <w:rFonts w:ascii="Times New Roman" w:hAnsi="Times New Roman" w:cs="Times New Roman"/>
          <w:sz w:val="28"/>
          <w:szCs w:val="28"/>
        </w:rPr>
        <w:t xml:space="preserve"> З.Н., </w:t>
      </w:r>
      <w:proofErr w:type="spellStart"/>
      <w:r w:rsidRPr="00843411">
        <w:rPr>
          <w:rFonts w:ascii="Times New Roman" w:hAnsi="Times New Roman" w:cs="Times New Roman"/>
          <w:sz w:val="28"/>
          <w:szCs w:val="28"/>
        </w:rPr>
        <w:t>Мержаниан</w:t>
      </w:r>
      <w:proofErr w:type="spellEnd"/>
      <w:r w:rsidRPr="00843411">
        <w:rPr>
          <w:rFonts w:ascii="Times New Roman" w:hAnsi="Times New Roman" w:cs="Times New Roman"/>
          <w:sz w:val="28"/>
          <w:szCs w:val="28"/>
        </w:rPr>
        <w:t xml:space="preserve"> А.А. Технология вина, 1984.</w:t>
      </w:r>
    </w:p>
    <w:p w:rsidR="00E079B3" w:rsidRPr="00843411" w:rsidRDefault="000413FD"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hyperlink r:id="rId93" w:history="1">
        <w:r w:rsidR="00E079B3" w:rsidRPr="00843411">
          <w:rPr>
            <w:rStyle w:val="a5"/>
            <w:rFonts w:ascii="Times New Roman" w:hAnsi="Times New Roman" w:cs="Times New Roman"/>
            <w:sz w:val="28"/>
            <w:szCs w:val="28"/>
          </w:rPr>
          <w:t>https://scikit-learn.org/stable/index.html</w:t>
        </w:r>
      </w:hyperlink>
    </w:p>
    <w:p w:rsidR="00E079B3" w:rsidRPr="00843411" w:rsidRDefault="00E079B3"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r w:rsidRPr="00843411">
        <w:rPr>
          <w:rFonts w:ascii="Times New Roman" w:hAnsi="Times New Roman" w:cs="Times New Roman"/>
          <w:sz w:val="28"/>
          <w:szCs w:val="28"/>
        </w:rPr>
        <w:t xml:space="preserve"> Введение в машинное обучение с помощью </w:t>
      </w:r>
      <w:proofErr w:type="spellStart"/>
      <w:r w:rsidRPr="00843411">
        <w:rPr>
          <w:rFonts w:ascii="Times New Roman" w:hAnsi="Times New Roman" w:cs="Times New Roman"/>
          <w:sz w:val="28"/>
          <w:szCs w:val="28"/>
        </w:rPr>
        <w:t>Python</w:t>
      </w:r>
      <w:proofErr w:type="spellEnd"/>
      <w:r w:rsidRPr="00843411">
        <w:rPr>
          <w:rFonts w:ascii="Times New Roman" w:hAnsi="Times New Roman" w:cs="Times New Roman"/>
          <w:sz w:val="28"/>
          <w:szCs w:val="28"/>
        </w:rPr>
        <w:t>, Андреас Мюллер, Сара Гвидо, 2016.</w:t>
      </w:r>
    </w:p>
    <w:p w:rsidR="00CF1BE5" w:rsidRPr="00843411" w:rsidRDefault="000413FD"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hyperlink r:id="rId94" w:history="1">
        <w:r w:rsidR="00CF1BE5" w:rsidRPr="00843411">
          <w:rPr>
            <w:rStyle w:val="a5"/>
            <w:rFonts w:ascii="Times New Roman" w:hAnsi="Times New Roman" w:cs="Times New Roman"/>
            <w:sz w:val="28"/>
            <w:szCs w:val="28"/>
          </w:rPr>
          <w:t>https://habr.com/ru/articles/276593/</w:t>
        </w:r>
      </w:hyperlink>
    </w:p>
    <w:p w:rsidR="00233C9C" w:rsidRPr="00843411" w:rsidRDefault="00233C9C" w:rsidP="008E41F0">
      <w:pPr>
        <w:pStyle w:val="ac"/>
        <w:numPr>
          <w:ilvl w:val="0"/>
          <w:numId w:val="27"/>
        </w:numPr>
        <w:tabs>
          <w:tab w:val="num" w:pos="360"/>
        </w:tabs>
        <w:spacing w:line="360" w:lineRule="auto"/>
        <w:ind w:firstLine="709"/>
        <w:jc w:val="both"/>
        <w:rPr>
          <w:rFonts w:ascii="Times New Roman" w:hAnsi="Times New Roman" w:cs="Times New Roman"/>
          <w:sz w:val="28"/>
          <w:szCs w:val="28"/>
        </w:rPr>
      </w:pPr>
    </w:p>
    <w:sectPr w:rsidR="00233C9C" w:rsidRPr="00843411" w:rsidSect="00AD1CB7">
      <w:headerReference w:type="default" r:id="rId95"/>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13FD" w:rsidRDefault="000413FD" w:rsidP="001C42AC">
      <w:pPr>
        <w:spacing w:after="0" w:line="240" w:lineRule="auto"/>
      </w:pPr>
      <w:r>
        <w:separator/>
      </w:r>
    </w:p>
  </w:endnote>
  <w:endnote w:type="continuationSeparator" w:id="0">
    <w:p w:rsidR="000413FD" w:rsidRDefault="000413FD" w:rsidP="001C4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13FD" w:rsidRDefault="000413FD" w:rsidP="001C42AC">
      <w:pPr>
        <w:spacing w:after="0" w:line="240" w:lineRule="auto"/>
      </w:pPr>
      <w:r>
        <w:separator/>
      </w:r>
    </w:p>
  </w:footnote>
  <w:footnote w:type="continuationSeparator" w:id="0">
    <w:p w:rsidR="000413FD" w:rsidRDefault="000413FD" w:rsidP="001C42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4671" w:rsidRDefault="000413FD" w:rsidP="008E41F0">
    <w:pPr>
      <w:pStyle w:val="ae"/>
      <w:jc w:val="center"/>
    </w:pPr>
    <w:sdt>
      <w:sdtPr>
        <w:id w:val="777142059"/>
        <w:docPartObj>
          <w:docPartGallery w:val="Page Numbers (Top of Page)"/>
          <w:docPartUnique/>
        </w:docPartObj>
      </w:sdtPr>
      <w:sdtEndPr/>
      <w:sdtContent>
        <w:r w:rsidR="00134671">
          <w:fldChar w:fldCharType="begin"/>
        </w:r>
        <w:r w:rsidR="00134671">
          <w:instrText>PAGE   \* MERGEFORMAT</w:instrText>
        </w:r>
        <w:r w:rsidR="00134671">
          <w:fldChar w:fldCharType="separate"/>
        </w:r>
        <w:r w:rsidR="00A26CCC">
          <w:rPr>
            <w:noProof/>
          </w:rPr>
          <w:t>24</w:t>
        </w:r>
        <w:r w:rsidR="00134671">
          <w:fldChar w:fldCharType="end"/>
        </w:r>
      </w:sdtContent>
    </w:sdt>
  </w:p>
  <w:p w:rsidR="00134671" w:rsidRDefault="00134671">
    <w:pPr>
      <w:pStyle w:val="a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5E441D"/>
    <w:multiLevelType w:val="hybridMultilevel"/>
    <w:tmpl w:val="A1A4B6CE"/>
    <w:lvl w:ilvl="0" w:tplc="0419000F">
      <w:start w:val="1"/>
      <w:numFmt w:val="decimal"/>
      <w:lvlText w:val="%1."/>
      <w:lvlJc w:val="left"/>
      <w:pPr>
        <w:ind w:left="360" w:hanging="360"/>
      </w:pPr>
    </w:lvl>
    <w:lvl w:ilvl="1" w:tplc="04190019">
      <w:start w:val="1"/>
      <w:numFmt w:val="lowerLetter"/>
      <w:lvlText w:val="%2."/>
      <w:lvlJc w:val="left"/>
      <w:pPr>
        <w:ind w:left="1080" w:hanging="360"/>
      </w:pPr>
      <w:rPr>
        <w:rFonts w:cs="Times New Roman"/>
      </w:rPr>
    </w:lvl>
    <w:lvl w:ilvl="2" w:tplc="0419001B" w:tentative="1">
      <w:start w:val="1"/>
      <w:numFmt w:val="lowerRoman"/>
      <w:lvlText w:val="%3."/>
      <w:lvlJc w:val="right"/>
      <w:pPr>
        <w:ind w:left="1800" w:hanging="180"/>
      </w:pPr>
      <w:rPr>
        <w:rFonts w:cs="Times New Roman"/>
      </w:rPr>
    </w:lvl>
    <w:lvl w:ilvl="3" w:tplc="0419000F" w:tentative="1">
      <w:start w:val="1"/>
      <w:numFmt w:val="decimal"/>
      <w:lvlText w:val="%4."/>
      <w:lvlJc w:val="left"/>
      <w:pPr>
        <w:ind w:left="2520" w:hanging="360"/>
      </w:pPr>
      <w:rPr>
        <w:rFonts w:cs="Times New Roman"/>
      </w:rPr>
    </w:lvl>
    <w:lvl w:ilvl="4" w:tplc="04190019" w:tentative="1">
      <w:start w:val="1"/>
      <w:numFmt w:val="lowerLetter"/>
      <w:lvlText w:val="%5."/>
      <w:lvlJc w:val="left"/>
      <w:pPr>
        <w:ind w:left="3240" w:hanging="360"/>
      </w:pPr>
      <w:rPr>
        <w:rFonts w:cs="Times New Roman"/>
      </w:rPr>
    </w:lvl>
    <w:lvl w:ilvl="5" w:tplc="0419001B" w:tentative="1">
      <w:start w:val="1"/>
      <w:numFmt w:val="lowerRoman"/>
      <w:lvlText w:val="%6."/>
      <w:lvlJc w:val="right"/>
      <w:pPr>
        <w:ind w:left="3960" w:hanging="180"/>
      </w:pPr>
      <w:rPr>
        <w:rFonts w:cs="Times New Roman"/>
      </w:rPr>
    </w:lvl>
    <w:lvl w:ilvl="6" w:tplc="0419000F" w:tentative="1">
      <w:start w:val="1"/>
      <w:numFmt w:val="decimal"/>
      <w:lvlText w:val="%7."/>
      <w:lvlJc w:val="left"/>
      <w:pPr>
        <w:ind w:left="4680" w:hanging="360"/>
      </w:pPr>
      <w:rPr>
        <w:rFonts w:cs="Times New Roman"/>
      </w:rPr>
    </w:lvl>
    <w:lvl w:ilvl="7" w:tplc="04190019" w:tentative="1">
      <w:start w:val="1"/>
      <w:numFmt w:val="lowerLetter"/>
      <w:lvlText w:val="%8."/>
      <w:lvlJc w:val="left"/>
      <w:pPr>
        <w:ind w:left="5400" w:hanging="360"/>
      </w:pPr>
      <w:rPr>
        <w:rFonts w:cs="Times New Roman"/>
      </w:rPr>
    </w:lvl>
    <w:lvl w:ilvl="8" w:tplc="0419001B" w:tentative="1">
      <w:start w:val="1"/>
      <w:numFmt w:val="lowerRoman"/>
      <w:lvlText w:val="%9."/>
      <w:lvlJc w:val="right"/>
      <w:pPr>
        <w:ind w:left="6120" w:hanging="180"/>
      </w:pPr>
      <w:rPr>
        <w:rFonts w:cs="Times New Roman"/>
      </w:rPr>
    </w:lvl>
  </w:abstractNum>
  <w:abstractNum w:abstractNumId="1" w15:restartNumberingAfterBreak="0">
    <w:nsid w:val="13F254EC"/>
    <w:multiLevelType w:val="multilevel"/>
    <w:tmpl w:val="6ED2DDA2"/>
    <w:lvl w:ilvl="0">
      <w:start w:val="1"/>
      <w:numFmt w:val="decimal"/>
      <w:lvlText w:val="%1."/>
      <w:lvlJc w:val="left"/>
      <w:pPr>
        <w:ind w:left="567" w:hanging="207"/>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 w15:restartNumberingAfterBreak="0">
    <w:nsid w:val="16804F3E"/>
    <w:multiLevelType w:val="hybridMultilevel"/>
    <w:tmpl w:val="77E4E944"/>
    <w:lvl w:ilvl="0" w:tplc="8F16C408">
      <w:start w:val="1"/>
      <w:numFmt w:val="bullet"/>
      <w:lvlText w:val="–"/>
      <w:lvlJc w:val="left"/>
      <w:pPr>
        <w:ind w:left="1500" w:hanging="360"/>
      </w:pPr>
      <w:rPr>
        <w:rFonts w:ascii="Times New Roman" w:hAnsi="Times New Roman" w:cs="Times New Roman"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 w15:restartNumberingAfterBreak="0">
    <w:nsid w:val="1D0506A7"/>
    <w:multiLevelType w:val="multilevel"/>
    <w:tmpl w:val="D60E5CB4"/>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20964A89"/>
    <w:multiLevelType w:val="multilevel"/>
    <w:tmpl w:val="25AC890C"/>
    <w:lvl w:ilvl="0">
      <w:start w:val="1"/>
      <w:numFmt w:val="decimal"/>
      <w:lvlText w:val="%1."/>
      <w:lvlJc w:val="left"/>
      <w:pPr>
        <w:ind w:left="720" w:hanging="360"/>
      </w:pPr>
      <w:rPr>
        <w:rFonts w:hint="default"/>
      </w:rPr>
    </w:lvl>
    <w:lvl w:ilvl="1">
      <w:start w:val="2"/>
      <w:numFmt w:val="decimal"/>
      <w:isLgl/>
      <w:lvlText w:val="%1.%2."/>
      <w:lvlJc w:val="left"/>
      <w:pPr>
        <w:ind w:left="567" w:firstLine="142"/>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5" w15:restartNumberingAfterBreak="0">
    <w:nsid w:val="223457B4"/>
    <w:multiLevelType w:val="hybridMultilevel"/>
    <w:tmpl w:val="332C9CEC"/>
    <w:lvl w:ilvl="0" w:tplc="8912FF38">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65130D7"/>
    <w:multiLevelType w:val="hybridMultilevel"/>
    <w:tmpl w:val="D3DE9AC8"/>
    <w:lvl w:ilvl="0" w:tplc="3BAEF9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E3A6515"/>
    <w:multiLevelType w:val="hybridMultilevel"/>
    <w:tmpl w:val="329868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46265B4E"/>
    <w:multiLevelType w:val="hybridMultilevel"/>
    <w:tmpl w:val="F19CA2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83E0D7B"/>
    <w:multiLevelType w:val="multilevel"/>
    <w:tmpl w:val="5CA46382"/>
    <w:lvl w:ilvl="0">
      <w:start w:val="1"/>
      <w:numFmt w:val="decimal"/>
      <w:lvlText w:val="%1."/>
      <w:lvlJc w:val="left"/>
      <w:pPr>
        <w:ind w:left="720" w:hanging="360"/>
      </w:pPr>
      <w:rPr>
        <w:rFonts w:hint="default"/>
      </w:rPr>
    </w:lvl>
    <w:lvl w:ilvl="1">
      <w:start w:val="1"/>
      <w:numFmt w:val="decimal"/>
      <w:isLgl/>
      <w:lvlText w:val="%1.%2."/>
      <w:lvlJc w:val="left"/>
      <w:pPr>
        <w:ind w:left="567" w:firstLine="862"/>
      </w:pPr>
      <w:rPr>
        <w:rFonts w:hint="default"/>
      </w:rPr>
    </w:lvl>
    <w:lvl w:ilvl="2">
      <w:start w:val="1"/>
      <w:numFmt w:val="decimal"/>
      <w:isLgl/>
      <w:lvlText w:val="%1.%2.%3."/>
      <w:lvlJc w:val="left"/>
      <w:pPr>
        <w:ind w:left="3218" w:hanging="720"/>
      </w:pPr>
      <w:rPr>
        <w:rFonts w:hint="default"/>
      </w:rPr>
    </w:lvl>
    <w:lvl w:ilvl="3">
      <w:start w:val="1"/>
      <w:numFmt w:val="decimal"/>
      <w:isLgl/>
      <w:lvlText w:val="%1.%2.%3.%4."/>
      <w:lvlJc w:val="left"/>
      <w:pPr>
        <w:ind w:left="4647" w:hanging="1080"/>
      </w:pPr>
      <w:rPr>
        <w:rFonts w:hint="default"/>
      </w:rPr>
    </w:lvl>
    <w:lvl w:ilvl="4">
      <w:start w:val="1"/>
      <w:numFmt w:val="decimal"/>
      <w:isLgl/>
      <w:lvlText w:val="%1.%2.%3.%4.%5."/>
      <w:lvlJc w:val="left"/>
      <w:pPr>
        <w:ind w:left="5716" w:hanging="1080"/>
      </w:pPr>
      <w:rPr>
        <w:rFonts w:hint="default"/>
      </w:rPr>
    </w:lvl>
    <w:lvl w:ilvl="5">
      <w:start w:val="1"/>
      <w:numFmt w:val="decimal"/>
      <w:isLgl/>
      <w:lvlText w:val="%1.%2.%3.%4.%5.%6."/>
      <w:lvlJc w:val="left"/>
      <w:pPr>
        <w:ind w:left="7145" w:hanging="1440"/>
      </w:pPr>
      <w:rPr>
        <w:rFonts w:hint="default"/>
      </w:rPr>
    </w:lvl>
    <w:lvl w:ilvl="6">
      <w:start w:val="1"/>
      <w:numFmt w:val="decimal"/>
      <w:isLgl/>
      <w:lvlText w:val="%1.%2.%3.%4.%5.%6.%7."/>
      <w:lvlJc w:val="left"/>
      <w:pPr>
        <w:ind w:left="8574" w:hanging="1800"/>
      </w:pPr>
      <w:rPr>
        <w:rFonts w:hint="default"/>
      </w:rPr>
    </w:lvl>
    <w:lvl w:ilvl="7">
      <w:start w:val="1"/>
      <w:numFmt w:val="decimal"/>
      <w:isLgl/>
      <w:lvlText w:val="%1.%2.%3.%4.%5.%6.%7.%8."/>
      <w:lvlJc w:val="left"/>
      <w:pPr>
        <w:ind w:left="9643" w:hanging="1800"/>
      </w:pPr>
      <w:rPr>
        <w:rFonts w:hint="default"/>
      </w:rPr>
    </w:lvl>
    <w:lvl w:ilvl="8">
      <w:start w:val="1"/>
      <w:numFmt w:val="decimal"/>
      <w:isLgl/>
      <w:lvlText w:val="%1.%2.%3.%4.%5.%6.%7.%8.%9."/>
      <w:lvlJc w:val="left"/>
      <w:pPr>
        <w:ind w:left="11072" w:hanging="2160"/>
      </w:pPr>
      <w:rPr>
        <w:rFonts w:hint="default"/>
      </w:rPr>
    </w:lvl>
  </w:abstractNum>
  <w:abstractNum w:abstractNumId="10" w15:restartNumberingAfterBreak="0">
    <w:nsid w:val="5AFA6E9C"/>
    <w:multiLevelType w:val="multilevel"/>
    <w:tmpl w:val="C0CCC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0D46D0"/>
    <w:multiLevelType w:val="multilevel"/>
    <w:tmpl w:val="97AC4D1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5C6A0D42"/>
    <w:multiLevelType w:val="multilevel"/>
    <w:tmpl w:val="2DDE17CA"/>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15:restartNumberingAfterBreak="0">
    <w:nsid w:val="6D912F2A"/>
    <w:multiLevelType w:val="hybridMultilevel"/>
    <w:tmpl w:val="432C611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16E52E9"/>
    <w:multiLevelType w:val="hybridMultilevel"/>
    <w:tmpl w:val="18B8ADB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73FE276B"/>
    <w:multiLevelType w:val="hybridMultilevel"/>
    <w:tmpl w:val="30E4ED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94527D1"/>
    <w:multiLevelType w:val="hybridMultilevel"/>
    <w:tmpl w:val="70C24E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4"/>
  </w:num>
  <w:num w:numId="3">
    <w:abstractNumId w:val="12"/>
  </w:num>
  <w:num w:numId="4">
    <w:abstractNumId w:val="13"/>
  </w:num>
  <w:num w:numId="5">
    <w:abstractNumId w:val="8"/>
  </w:num>
  <w:num w:numId="6">
    <w:abstractNumId w:val="1"/>
  </w:num>
  <w:num w:numId="7">
    <w:abstractNumId w:val="10"/>
  </w:num>
  <w:num w:numId="8">
    <w:abstractNumId w:val="16"/>
  </w:num>
  <w:num w:numId="9">
    <w:abstractNumId w:val="14"/>
  </w:num>
  <w:num w:numId="10">
    <w:abstractNumId w:val="15"/>
  </w:num>
  <w:num w:numId="11">
    <w:abstractNumId w:val="7"/>
  </w:num>
  <w:num w:numId="12">
    <w:abstractNumId w:val="3"/>
  </w:num>
  <w:num w:numId="13">
    <w:abstractNumId w:val="5"/>
  </w:num>
  <w:num w:numId="14">
    <w:abstractNumId w:val="6"/>
  </w:num>
  <w:num w:numId="15">
    <w:abstractNumId w:val="2"/>
  </w:num>
  <w:num w:numId="16">
    <w:abstractNumId w:val="11"/>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lvlOverride w:ilvl="2"/>
    <w:lvlOverride w:ilvl="3"/>
    <w:lvlOverride w:ilvl="4"/>
    <w:lvlOverride w:ilvl="5"/>
    <w:lvlOverride w:ilvl="6"/>
    <w:lvlOverride w:ilvl="7"/>
    <w:lvlOverride w:ilvl="8"/>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ot">
    <w15:presenceInfo w15:providerId="Windows Live" w15:userId="9ef0bc9536001f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ocumentProtection w:edit="trackedChanges" w:enforcement="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A1A"/>
    <w:rsid w:val="00005D0C"/>
    <w:rsid w:val="00014DD0"/>
    <w:rsid w:val="00015DC0"/>
    <w:rsid w:val="00020BFD"/>
    <w:rsid w:val="00023A8E"/>
    <w:rsid w:val="00023B34"/>
    <w:rsid w:val="00025A2A"/>
    <w:rsid w:val="00027D04"/>
    <w:rsid w:val="00037467"/>
    <w:rsid w:val="000413FD"/>
    <w:rsid w:val="000437A4"/>
    <w:rsid w:val="00051B57"/>
    <w:rsid w:val="000600F1"/>
    <w:rsid w:val="000613CF"/>
    <w:rsid w:val="00070D25"/>
    <w:rsid w:val="00081434"/>
    <w:rsid w:val="00081C80"/>
    <w:rsid w:val="000825AC"/>
    <w:rsid w:val="000977BB"/>
    <w:rsid w:val="000B29C6"/>
    <w:rsid w:val="000C2834"/>
    <w:rsid w:val="000C2FC2"/>
    <w:rsid w:val="000C63C0"/>
    <w:rsid w:val="000E075D"/>
    <w:rsid w:val="000E4853"/>
    <w:rsid w:val="00102F2C"/>
    <w:rsid w:val="0010763F"/>
    <w:rsid w:val="00120D81"/>
    <w:rsid w:val="001230E4"/>
    <w:rsid w:val="001317E8"/>
    <w:rsid w:val="00131A0C"/>
    <w:rsid w:val="00132157"/>
    <w:rsid w:val="00133AC8"/>
    <w:rsid w:val="00134671"/>
    <w:rsid w:val="00140455"/>
    <w:rsid w:val="00147504"/>
    <w:rsid w:val="00147CEB"/>
    <w:rsid w:val="0015001C"/>
    <w:rsid w:val="00153662"/>
    <w:rsid w:val="00153FB5"/>
    <w:rsid w:val="00157498"/>
    <w:rsid w:val="0016267C"/>
    <w:rsid w:val="001646A5"/>
    <w:rsid w:val="001703F7"/>
    <w:rsid w:val="00177494"/>
    <w:rsid w:val="00180EC2"/>
    <w:rsid w:val="001829C8"/>
    <w:rsid w:val="00191544"/>
    <w:rsid w:val="00195233"/>
    <w:rsid w:val="00195CF6"/>
    <w:rsid w:val="001A1179"/>
    <w:rsid w:val="001B64DF"/>
    <w:rsid w:val="001C0EAE"/>
    <w:rsid w:val="001C42AC"/>
    <w:rsid w:val="001D075F"/>
    <w:rsid w:val="001D423D"/>
    <w:rsid w:val="001E3B88"/>
    <w:rsid w:val="001E53BE"/>
    <w:rsid w:val="001E6A1A"/>
    <w:rsid w:val="001E70F7"/>
    <w:rsid w:val="002035DA"/>
    <w:rsid w:val="00205969"/>
    <w:rsid w:val="002071C1"/>
    <w:rsid w:val="002116B8"/>
    <w:rsid w:val="002137E7"/>
    <w:rsid w:val="0021387D"/>
    <w:rsid w:val="00232650"/>
    <w:rsid w:val="00233C9C"/>
    <w:rsid w:val="00234421"/>
    <w:rsid w:val="00245C42"/>
    <w:rsid w:val="002523A0"/>
    <w:rsid w:val="002528CA"/>
    <w:rsid w:val="002544D5"/>
    <w:rsid w:val="00260334"/>
    <w:rsid w:val="00267764"/>
    <w:rsid w:val="00277975"/>
    <w:rsid w:val="00290711"/>
    <w:rsid w:val="0029208E"/>
    <w:rsid w:val="00294B1B"/>
    <w:rsid w:val="002971A2"/>
    <w:rsid w:val="002A142A"/>
    <w:rsid w:val="002A56AB"/>
    <w:rsid w:val="002A7BC2"/>
    <w:rsid w:val="002B5728"/>
    <w:rsid w:val="002C3A59"/>
    <w:rsid w:val="002D0FC4"/>
    <w:rsid w:val="002D238E"/>
    <w:rsid w:val="002D2458"/>
    <w:rsid w:val="002D50FB"/>
    <w:rsid w:val="002E3C37"/>
    <w:rsid w:val="002E5C92"/>
    <w:rsid w:val="002E6B6D"/>
    <w:rsid w:val="002E7356"/>
    <w:rsid w:val="002F3919"/>
    <w:rsid w:val="00306DFD"/>
    <w:rsid w:val="0031160B"/>
    <w:rsid w:val="003225DF"/>
    <w:rsid w:val="0033124F"/>
    <w:rsid w:val="00331606"/>
    <w:rsid w:val="00333E35"/>
    <w:rsid w:val="0034373B"/>
    <w:rsid w:val="003437B6"/>
    <w:rsid w:val="003461B6"/>
    <w:rsid w:val="00351300"/>
    <w:rsid w:val="00353F50"/>
    <w:rsid w:val="00363490"/>
    <w:rsid w:val="00364D9D"/>
    <w:rsid w:val="00385F00"/>
    <w:rsid w:val="003879CF"/>
    <w:rsid w:val="00396FBE"/>
    <w:rsid w:val="00396FF6"/>
    <w:rsid w:val="003A4884"/>
    <w:rsid w:val="003B62D2"/>
    <w:rsid w:val="003B7AFE"/>
    <w:rsid w:val="003C5CCF"/>
    <w:rsid w:val="003D106D"/>
    <w:rsid w:val="003D58D0"/>
    <w:rsid w:val="003D6313"/>
    <w:rsid w:val="003E00B8"/>
    <w:rsid w:val="003E2E94"/>
    <w:rsid w:val="003F1BC1"/>
    <w:rsid w:val="003F2A93"/>
    <w:rsid w:val="003F2B9E"/>
    <w:rsid w:val="003F31A7"/>
    <w:rsid w:val="00401858"/>
    <w:rsid w:val="004030F3"/>
    <w:rsid w:val="004038D9"/>
    <w:rsid w:val="004075D3"/>
    <w:rsid w:val="0041215A"/>
    <w:rsid w:val="004128C9"/>
    <w:rsid w:val="00421923"/>
    <w:rsid w:val="00444093"/>
    <w:rsid w:val="00445301"/>
    <w:rsid w:val="00450DD8"/>
    <w:rsid w:val="004532BA"/>
    <w:rsid w:val="00481497"/>
    <w:rsid w:val="0049118B"/>
    <w:rsid w:val="004917D0"/>
    <w:rsid w:val="00495F33"/>
    <w:rsid w:val="004A0976"/>
    <w:rsid w:val="004A41F2"/>
    <w:rsid w:val="004A4D68"/>
    <w:rsid w:val="004B046E"/>
    <w:rsid w:val="004B38B8"/>
    <w:rsid w:val="004C228F"/>
    <w:rsid w:val="004D3173"/>
    <w:rsid w:val="004E5159"/>
    <w:rsid w:val="004E7CD3"/>
    <w:rsid w:val="004F06C6"/>
    <w:rsid w:val="004F1DEC"/>
    <w:rsid w:val="004F359E"/>
    <w:rsid w:val="0051010C"/>
    <w:rsid w:val="005101FE"/>
    <w:rsid w:val="00531D89"/>
    <w:rsid w:val="005327CE"/>
    <w:rsid w:val="0053413E"/>
    <w:rsid w:val="005542CA"/>
    <w:rsid w:val="0057015E"/>
    <w:rsid w:val="00570A0F"/>
    <w:rsid w:val="0058110F"/>
    <w:rsid w:val="00590026"/>
    <w:rsid w:val="00594174"/>
    <w:rsid w:val="005A392C"/>
    <w:rsid w:val="005A39AD"/>
    <w:rsid w:val="005B27B8"/>
    <w:rsid w:val="005C2CA1"/>
    <w:rsid w:val="005C448A"/>
    <w:rsid w:val="005C4FF2"/>
    <w:rsid w:val="005C6EEE"/>
    <w:rsid w:val="005D3887"/>
    <w:rsid w:val="005D4A7E"/>
    <w:rsid w:val="005D64C8"/>
    <w:rsid w:val="005E1E10"/>
    <w:rsid w:val="005E2318"/>
    <w:rsid w:val="005E57E1"/>
    <w:rsid w:val="005F4171"/>
    <w:rsid w:val="00600E63"/>
    <w:rsid w:val="00610AAB"/>
    <w:rsid w:val="00611E99"/>
    <w:rsid w:val="00614EE5"/>
    <w:rsid w:val="00615068"/>
    <w:rsid w:val="00615820"/>
    <w:rsid w:val="00616D91"/>
    <w:rsid w:val="00620EFD"/>
    <w:rsid w:val="0062108F"/>
    <w:rsid w:val="0063418C"/>
    <w:rsid w:val="00655FB7"/>
    <w:rsid w:val="00661943"/>
    <w:rsid w:val="0066485F"/>
    <w:rsid w:val="00667F4A"/>
    <w:rsid w:val="00672B72"/>
    <w:rsid w:val="00676C2C"/>
    <w:rsid w:val="00686C29"/>
    <w:rsid w:val="006914E2"/>
    <w:rsid w:val="00694B46"/>
    <w:rsid w:val="006973F4"/>
    <w:rsid w:val="006A4709"/>
    <w:rsid w:val="006B3C7A"/>
    <w:rsid w:val="006C12A0"/>
    <w:rsid w:val="006C3ECF"/>
    <w:rsid w:val="006D4FBA"/>
    <w:rsid w:val="006D6A68"/>
    <w:rsid w:val="006D6AD6"/>
    <w:rsid w:val="006E17BC"/>
    <w:rsid w:val="006E4730"/>
    <w:rsid w:val="006F4519"/>
    <w:rsid w:val="006F6273"/>
    <w:rsid w:val="00700CF0"/>
    <w:rsid w:val="00702C6B"/>
    <w:rsid w:val="0070680D"/>
    <w:rsid w:val="00707728"/>
    <w:rsid w:val="007106C6"/>
    <w:rsid w:val="0071127E"/>
    <w:rsid w:val="00727815"/>
    <w:rsid w:val="00732AC0"/>
    <w:rsid w:val="00734704"/>
    <w:rsid w:val="00736520"/>
    <w:rsid w:val="00751DD8"/>
    <w:rsid w:val="00753E9B"/>
    <w:rsid w:val="0075709C"/>
    <w:rsid w:val="00763BFD"/>
    <w:rsid w:val="00790623"/>
    <w:rsid w:val="00793074"/>
    <w:rsid w:val="007935A8"/>
    <w:rsid w:val="007943F0"/>
    <w:rsid w:val="007A5125"/>
    <w:rsid w:val="007B091D"/>
    <w:rsid w:val="007C2C0B"/>
    <w:rsid w:val="007D2F85"/>
    <w:rsid w:val="007F4908"/>
    <w:rsid w:val="007F58BB"/>
    <w:rsid w:val="007F78E1"/>
    <w:rsid w:val="00800A2A"/>
    <w:rsid w:val="00803B43"/>
    <w:rsid w:val="00814EA8"/>
    <w:rsid w:val="008157ED"/>
    <w:rsid w:val="00824B4C"/>
    <w:rsid w:val="00824EA9"/>
    <w:rsid w:val="008340AE"/>
    <w:rsid w:val="00841812"/>
    <w:rsid w:val="00841DB1"/>
    <w:rsid w:val="00843067"/>
    <w:rsid w:val="00843411"/>
    <w:rsid w:val="00843A89"/>
    <w:rsid w:val="008470D5"/>
    <w:rsid w:val="00851E6C"/>
    <w:rsid w:val="00854989"/>
    <w:rsid w:val="00863997"/>
    <w:rsid w:val="00864E05"/>
    <w:rsid w:val="0086605D"/>
    <w:rsid w:val="00866A4A"/>
    <w:rsid w:val="00866A71"/>
    <w:rsid w:val="00866B51"/>
    <w:rsid w:val="00871C9B"/>
    <w:rsid w:val="0087504E"/>
    <w:rsid w:val="008750B8"/>
    <w:rsid w:val="0088638F"/>
    <w:rsid w:val="00886C91"/>
    <w:rsid w:val="008872D7"/>
    <w:rsid w:val="00892342"/>
    <w:rsid w:val="00896179"/>
    <w:rsid w:val="008A442E"/>
    <w:rsid w:val="008B204C"/>
    <w:rsid w:val="008B50E5"/>
    <w:rsid w:val="008C593C"/>
    <w:rsid w:val="008E41F0"/>
    <w:rsid w:val="008F7477"/>
    <w:rsid w:val="009023CC"/>
    <w:rsid w:val="00902913"/>
    <w:rsid w:val="00904C51"/>
    <w:rsid w:val="009056EB"/>
    <w:rsid w:val="00911710"/>
    <w:rsid w:val="00922431"/>
    <w:rsid w:val="009256EF"/>
    <w:rsid w:val="00927C82"/>
    <w:rsid w:val="00932B43"/>
    <w:rsid w:val="009523A4"/>
    <w:rsid w:val="00954C4A"/>
    <w:rsid w:val="009616A7"/>
    <w:rsid w:val="00962F08"/>
    <w:rsid w:val="00970313"/>
    <w:rsid w:val="00970E3C"/>
    <w:rsid w:val="00971AF3"/>
    <w:rsid w:val="00972E27"/>
    <w:rsid w:val="00982614"/>
    <w:rsid w:val="0099052D"/>
    <w:rsid w:val="009935AD"/>
    <w:rsid w:val="00997536"/>
    <w:rsid w:val="009A0DD1"/>
    <w:rsid w:val="009A6AB9"/>
    <w:rsid w:val="009B1A0A"/>
    <w:rsid w:val="009B319A"/>
    <w:rsid w:val="009B481D"/>
    <w:rsid w:val="009B66CA"/>
    <w:rsid w:val="009B7966"/>
    <w:rsid w:val="009C379F"/>
    <w:rsid w:val="009C5A54"/>
    <w:rsid w:val="009C7481"/>
    <w:rsid w:val="009C7D5A"/>
    <w:rsid w:val="009D2C8E"/>
    <w:rsid w:val="009E0E0B"/>
    <w:rsid w:val="009E723B"/>
    <w:rsid w:val="009F6FA9"/>
    <w:rsid w:val="00A03457"/>
    <w:rsid w:val="00A03CA0"/>
    <w:rsid w:val="00A11C9F"/>
    <w:rsid w:val="00A11EF7"/>
    <w:rsid w:val="00A234D4"/>
    <w:rsid w:val="00A269C0"/>
    <w:rsid w:val="00A26CCC"/>
    <w:rsid w:val="00A31D68"/>
    <w:rsid w:val="00A32B03"/>
    <w:rsid w:val="00A42A96"/>
    <w:rsid w:val="00A5030F"/>
    <w:rsid w:val="00A575D2"/>
    <w:rsid w:val="00A81F4D"/>
    <w:rsid w:val="00A84C69"/>
    <w:rsid w:val="00A8765B"/>
    <w:rsid w:val="00A94A5E"/>
    <w:rsid w:val="00A962B3"/>
    <w:rsid w:val="00A976E6"/>
    <w:rsid w:val="00A97858"/>
    <w:rsid w:val="00AA718A"/>
    <w:rsid w:val="00AB4BAA"/>
    <w:rsid w:val="00AB7250"/>
    <w:rsid w:val="00AC4D6F"/>
    <w:rsid w:val="00AC768B"/>
    <w:rsid w:val="00AD1CB7"/>
    <w:rsid w:val="00AD2D32"/>
    <w:rsid w:val="00AD5B37"/>
    <w:rsid w:val="00AD7FBA"/>
    <w:rsid w:val="00AE517A"/>
    <w:rsid w:val="00AF7DA1"/>
    <w:rsid w:val="00AF7F88"/>
    <w:rsid w:val="00B07B10"/>
    <w:rsid w:val="00B104E4"/>
    <w:rsid w:val="00B13D1F"/>
    <w:rsid w:val="00B14750"/>
    <w:rsid w:val="00B1523D"/>
    <w:rsid w:val="00B20C06"/>
    <w:rsid w:val="00B31E5A"/>
    <w:rsid w:val="00B50CFC"/>
    <w:rsid w:val="00B51635"/>
    <w:rsid w:val="00B52FA5"/>
    <w:rsid w:val="00B5367A"/>
    <w:rsid w:val="00B6050B"/>
    <w:rsid w:val="00B6364E"/>
    <w:rsid w:val="00B713A8"/>
    <w:rsid w:val="00B73734"/>
    <w:rsid w:val="00B85C95"/>
    <w:rsid w:val="00BA6F00"/>
    <w:rsid w:val="00BC6217"/>
    <w:rsid w:val="00BC639C"/>
    <w:rsid w:val="00BD3708"/>
    <w:rsid w:val="00BE5624"/>
    <w:rsid w:val="00BF5776"/>
    <w:rsid w:val="00C00AE4"/>
    <w:rsid w:val="00C01884"/>
    <w:rsid w:val="00C13364"/>
    <w:rsid w:val="00C1582C"/>
    <w:rsid w:val="00C30221"/>
    <w:rsid w:val="00C418C0"/>
    <w:rsid w:val="00C42D99"/>
    <w:rsid w:val="00C457D3"/>
    <w:rsid w:val="00C53993"/>
    <w:rsid w:val="00C72A13"/>
    <w:rsid w:val="00C8078E"/>
    <w:rsid w:val="00C833BF"/>
    <w:rsid w:val="00C87113"/>
    <w:rsid w:val="00C87EDE"/>
    <w:rsid w:val="00C9146F"/>
    <w:rsid w:val="00C93D76"/>
    <w:rsid w:val="00C96A72"/>
    <w:rsid w:val="00CA2396"/>
    <w:rsid w:val="00CA258D"/>
    <w:rsid w:val="00CA7861"/>
    <w:rsid w:val="00CB5E39"/>
    <w:rsid w:val="00CC06E3"/>
    <w:rsid w:val="00CE389F"/>
    <w:rsid w:val="00CF1844"/>
    <w:rsid w:val="00CF1BE5"/>
    <w:rsid w:val="00CF516D"/>
    <w:rsid w:val="00D02F2E"/>
    <w:rsid w:val="00D0555A"/>
    <w:rsid w:val="00D07688"/>
    <w:rsid w:val="00D1038B"/>
    <w:rsid w:val="00D10A6B"/>
    <w:rsid w:val="00D14A08"/>
    <w:rsid w:val="00D16D06"/>
    <w:rsid w:val="00D234EC"/>
    <w:rsid w:val="00D33CB1"/>
    <w:rsid w:val="00D34786"/>
    <w:rsid w:val="00D362D8"/>
    <w:rsid w:val="00D409AE"/>
    <w:rsid w:val="00D4350C"/>
    <w:rsid w:val="00D44A1D"/>
    <w:rsid w:val="00D473CF"/>
    <w:rsid w:val="00D4795B"/>
    <w:rsid w:val="00D53CCA"/>
    <w:rsid w:val="00D572C3"/>
    <w:rsid w:val="00D60A62"/>
    <w:rsid w:val="00D63A9F"/>
    <w:rsid w:val="00D81A1A"/>
    <w:rsid w:val="00D8211A"/>
    <w:rsid w:val="00D86499"/>
    <w:rsid w:val="00D95559"/>
    <w:rsid w:val="00DB0733"/>
    <w:rsid w:val="00DB1A43"/>
    <w:rsid w:val="00DB5EE6"/>
    <w:rsid w:val="00DC3675"/>
    <w:rsid w:val="00DC5001"/>
    <w:rsid w:val="00DC6CCD"/>
    <w:rsid w:val="00DD40E7"/>
    <w:rsid w:val="00DE1A45"/>
    <w:rsid w:val="00DE3CB9"/>
    <w:rsid w:val="00DF089C"/>
    <w:rsid w:val="00DF1B46"/>
    <w:rsid w:val="00E00045"/>
    <w:rsid w:val="00E06299"/>
    <w:rsid w:val="00E079B3"/>
    <w:rsid w:val="00E10232"/>
    <w:rsid w:val="00E17935"/>
    <w:rsid w:val="00E21C55"/>
    <w:rsid w:val="00E32F74"/>
    <w:rsid w:val="00E35EB1"/>
    <w:rsid w:val="00E370CA"/>
    <w:rsid w:val="00E44A7D"/>
    <w:rsid w:val="00E46069"/>
    <w:rsid w:val="00E54C21"/>
    <w:rsid w:val="00E57D19"/>
    <w:rsid w:val="00E6413A"/>
    <w:rsid w:val="00E652D8"/>
    <w:rsid w:val="00E66CA1"/>
    <w:rsid w:val="00E71476"/>
    <w:rsid w:val="00E73F3C"/>
    <w:rsid w:val="00E74049"/>
    <w:rsid w:val="00E75A40"/>
    <w:rsid w:val="00E84E25"/>
    <w:rsid w:val="00EA5FFE"/>
    <w:rsid w:val="00EB3E7C"/>
    <w:rsid w:val="00EB63AD"/>
    <w:rsid w:val="00EB73D5"/>
    <w:rsid w:val="00EC3F6D"/>
    <w:rsid w:val="00EC7B57"/>
    <w:rsid w:val="00ED6514"/>
    <w:rsid w:val="00ED6CD2"/>
    <w:rsid w:val="00EE53E3"/>
    <w:rsid w:val="00EE61B9"/>
    <w:rsid w:val="00EF05B7"/>
    <w:rsid w:val="00EF594C"/>
    <w:rsid w:val="00EF7852"/>
    <w:rsid w:val="00EF7BF9"/>
    <w:rsid w:val="00F005A6"/>
    <w:rsid w:val="00F0580B"/>
    <w:rsid w:val="00F125AB"/>
    <w:rsid w:val="00F14764"/>
    <w:rsid w:val="00F154B2"/>
    <w:rsid w:val="00F161AA"/>
    <w:rsid w:val="00F23C18"/>
    <w:rsid w:val="00F24868"/>
    <w:rsid w:val="00F376B3"/>
    <w:rsid w:val="00F412CA"/>
    <w:rsid w:val="00F42A22"/>
    <w:rsid w:val="00F42C16"/>
    <w:rsid w:val="00F43689"/>
    <w:rsid w:val="00F4691C"/>
    <w:rsid w:val="00F46E79"/>
    <w:rsid w:val="00F46F20"/>
    <w:rsid w:val="00F50639"/>
    <w:rsid w:val="00F949FE"/>
    <w:rsid w:val="00F94B9C"/>
    <w:rsid w:val="00F95941"/>
    <w:rsid w:val="00F95DC5"/>
    <w:rsid w:val="00F97E4F"/>
    <w:rsid w:val="00FA5B49"/>
    <w:rsid w:val="00FB3382"/>
    <w:rsid w:val="00FD0717"/>
    <w:rsid w:val="00FF44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875C881-5561-4C89-9090-0063EB8E5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CB5E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unhideWhenUsed/>
    <w:qFormat/>
    <w:rsid w:val="00D60A6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60A6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rfwpremovedmarginbottom">
    <w:name w:val="rfwp_removedmarginbottom"/>
    <w:basedOn w:val="a"/>
    <w:rsid w:val="00020BF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Strong"/>
    <w:basedOn w:val="a0"/>
    <w:uiPriority w:val="22"/>
    <w:qFormat/>
    <w:rsid w:val="00020BFD"/>
    <w:rPr>
      <w:b/>
      <w:bCs/>
    </w:rPr>
  </w:style>
  <w:style w:type="paragraph" w:styleId="a4">
    <w:name w:val="Normal (Web)"/>
    <w:basedOn w:val="a"/>
    <w:uiPriority w:val="99"/>
    <w:unhideWhenUsed/>
    <w:rsid w:val="005B27B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Hyperlink"/>
    <w:basedOn w:val="a0"/>
    <w:uiPriority w:val="99"/>
    <w:unhideWhenUsed/>
    <w:rsid w:val="005B27B8"/>
    <w:rPr>
      <w:color w:val="0000FF"/>
      <w:u w:val="single"/>
    </w:rPr>
  </w:style>
  <w:style w:type="character" w:styleId="a6">
    <w:name w:val="FollowedHyperlink"/>
    <w:basedOn w:val="a0"/>
    <w:uiPriority w:val="99"/>
    <w:semiHidden/>
    <w:unhideWhenUsed/>
    <w:rsid w:val="005B27B8"/>
    <w:rPr>
      <w:color w:val="954F72" w:themeColor="followedHyperlink"/>
      <w:u w:val="single"/>
    </w:rPr>
  </w:style>
  <w:style w:type="table" w:styleId="a7">
    <w:name w:val="Table Grid"/>
    <w:basedOn w:val="a1"/>
    <w:rsid w:val="008961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CB5E39"/>
    <w:rPr>
      <w:rFonts w:ascii="Times New Roman" w:eastAsia="Times New Roman" w:hAnsi="Times New Roman" w:cs="Times New Roman"/>
      <w:b/>
      <w:bCs/>
      <w:kern w:val="36"/>
      <w:sz w:val="48"/>
      <w:szCs w:val="48"/>
      <w:lang w:eastAsia="ru-RU"/>
    </w:rPr>
  </w:style>
  <w:style w:type="paragraph" w:styleId="a8">
    <w:name w:val="List Paragraph"/>
    <w:basedOn w:val="a"/>
    <w:qFormat/>
    <w:rsid w:val="00234421"/>
    <w:pPr>
      <w:ind w:left="720"/>
      <w:contextualSpacing/>
    </w:pPr>
  </w:style>
  <w:style w:type="character" w:styleId="a9">
    <w:name w:val="Emphasis"/>
    <w:basedOn w:val="a0"/>
    <w:uiPriority w:val="20"/>
    <w:qFormat/>
    <w:rsid w:val="00F005A6"/>
    <w:rPr>
      <w:i/>
      <w:iCs/>
    </w:rPr>
  </w:style>
  <w:style w:type="character" w:styleId="aa">
    <w:name w:val="Placeholder Text"/>
    <w:basedOn w:val="a0"/>
    <w:uiPriority w:val="99"/>
    <w:semiHidden/>
    <w:rsid w:val="00CC06E3"/>
    <w:rPr>
      <w:color w:val="808080"/>
    </w:rPr>
  </w:style>
  <w:style w:type="paragraph" w:styleId="ab">
    <w:name w:val="TOC Heading"/>
    <w:basedOn w:val="1"/>
    <w:next w:val="a"/>
    <w:uiPriority w:val="39"/>
    <w:unhideWhenUsed/>
    <w:qFormat/>
    <w:rsid w:val="003225DF"/>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843411"/>
    <w:pPr>
      <w:tabs>
        <w:tab w:val="right" w:leader="dot" w:pos="9345"/>
      </w:tabs>
      <w:spacing w:after="0" w:line="360" w:lineRule="auto"/>
    </w:pPr>
  </w:style>
  <w:style w:type="character" w:styleId="HTML">
    <w:name w:val="HTML Code"/>
    <w:basedOn w:val="a0"/>
    <w:uiPriority w:val="99"/>
    <w:semiHidden/>
    <w:unhideWhenUsed/>
    <w:rsid w:val="00C9146F"/>
    <w:rPr>
      <w:rFonts w:ascii="Courier New" w:eastAsia="Times New Roman" w:hAnsi="Courier New" w:cs="Courier New"/>
      <w:sz w:val="20"/>
      <w:szCs w:val="20"/>
    </w:rPr>
  </w:style>
  <w:style w:type="character" w:customStyle="1" w:styleId="30">
    <w:name w:val="Заголовок 3 Знак"/>
    <w:basedOn w:val="a0"/>
    <w:link w:val="3"/>
    <w:uiPriority w:val="9"/>
    <w:rsid w:val="00D60A62"/>
    <w:rPr>
      <w:rFonts w:asciiTheme="majorHAnsi" w:eastAsiaTheme="majorEastAsia" w:hAnsiTheme="majorHAnsi" w:cstheme="majorBidi"/>
      <w:color w:val="1F4D78" w:themeColor="accent1" w:themeShade="7F"/>
      <w:sz w:val="24"/>
      <w:szCs w:val="24"/>
    </w:rPr>
  </w:style>
  <w:style w:type="character" w:customStyle="1" w:styleId="20">
    <w:name w:val="Заголовок 2 Знак"/>
    <w:basedOn w:val="a0"/>
    <w:link w:val="2"/>
    <w:uiPriority w:val="9"/>
    <w:rsid w:val="00D60A62"/>
    <w:rPr>
      <w:rFonts w:asciiTheme="majorHAnsi" w:eastAsiaTheme="majorEastAsia" w:hAnsiTheme="majorHAnsi" w:cstheme="majorBidi"/>
      <w:color w:val="2E74B5" w:themeColor="accent1" w:themeShade="BF"/>
      <w:sz w:val="26"/>
      <w:szCs w:val="26"/>
    </w:rPr>
  </w:style>
  <w:style w:type="paragraph" w:customStyle="1" w:styleId="author-text">
    <w:name w:val="author-text"/>
    <w:basedOn w:val="a"/>
    <w:rsid w:val="00824B4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c">
    <w:name w:val="No Spacing"/>
    <w:aliases w:val="Маркерный,Список 1,Без интервала1"/>
    <w:link w:val="ad"/>
    <w:qFormat/>
    <w:rsid w:val="00824B4C"/>
    <w:pPr>
      <w:spacing w:after="0" w:line="240" w:lineRule="auto"/>
    </w:pPr>
  </w:style>
  <w:style w:type="character" w:customStyle="1" w:styleId="cm-property">
    <w:name w:val="cm-property"/>
    <w:basedOn w:val="a0"/>
    <w:rsid w:val="00205969"/>
  </w:style>
  <w:style w:type="character" w:customStyle="1" w:styleId="cm-string">
    <w:name w:val="cm-string"/>
    <w:basedOn w:val="a0"/>
    <w:rsid w:val="00205969"/>
  </w:style>
  <w:style w:type="character" w:customStyle="1" w:styleId="cm-number">
    <w:name w:val="cm-number"/>
    <w:basedOn w:val="a0"/>
    <w:rsid w:val="00205969"/>
  </w:style>
  <w:style w:type="paragraph" w:styleId="31">
    <w:name w:val="toc 3"/>
    <w:basedOn w:val="a"/>
    <w:next w:val="a"/>
    <w:autoRedefine/>
    <w:uiPriority w:val="39"/>
    <w:unhideWhenUsed/>
    <w:rsid w:val="007F78E1"/>
    <w:pPr>
      <w:spacing w:after="100"/>
      <w:ind w:left="440"/>
    </w:pPr>
  </w:style>
  <w:style w:type="paragraph" w:styleId="21">
    <w:name w:val="toc 2"/>
    <w:basedOn w:val="a"/>
    <w:next w:val="a"/>
    <w:autoRedefine/>
    <w:uiPriority w:val="39"/>
    <w:unhideWhenUsed/>
    <w:rsid w:val="007F78E1"/>
    <w:pPr>
      <w:spacing w:after="100"/>
      <w:ind w:left="220"/>
    </w:pPr>
  </w:style>
  <w:style w:type="character" w:customStyle="1" w:styleId="ad">
    <w:name w:val="Без интервала Знак"/>
    <w:aliases w:val="Маркерный Знак,Список 1 Знак,Без интервала1 Знак"/>
    <w:link w:val="ac"/>
    <w:rsid w:val="00902913"/>
  </w:style>
  <w:style w:type="paragraph" w:styleId="HTML0">
    <w:name w:val="HTML Preformatted"/>
    <w:basedOn w:val="a"/>
    <w:link w:val="HTML1"/>
    <w:uiPriority w:val="99"/>
    <w:semiHidden/>
    <w:unhideWhenUsed/>
    <w:rsid w:val="005A39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5A392C"/>
    <w:rPr>
      <w:rFonts w:ascii="Courier New" w:eastAsia="Times New Roman" w:hAnsi="Courier New" w:cs="Courier New"/>
      <w:sz w:val="20"/>
      <w:szCs w:val="20"/>
      <w:lang w:eastAsia="ru-RU"/>
    </w:rPr>
  </w:style>
  <w:style w:type="paragraph" w:styleId="ae">
    <w:name w:val="header"/>
    <w:basedOn w:val="a"/>
    <w:link w:val="af"/>
    <w:uiPriority w:val="99"/>
    <w:unhideWhenUsed/>
    <w:rsid w:val="001C42AC"/>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1C42AC"/>
  </w:style>
  <w:style w:type="paragraph" w:styleId="af0">
    <w:name w:val="footer"/>
    <w:basedOn w:val="a"/>
    <w:link w:val="af1"/>
    <w:uiPriority w:val="99"/>
    <w:unhideWhenUsed/>
    <w:rsid w:val="001C42AC"/>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1C42AC"/>
  </w:style>
  <w:style w:type="paragraph" w:styleId="af2">
    <w:name w:val="Balloon Text"/>
    <w:basedOn w:val="a"/>
    <w:link w:val="af3"/>
    <w:uiPriority w:val="99"/>
    <w:semiHidden/>
    <w:unhideWhenUsed/>
    <w:rsid w:val="002116B8"/>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2116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39164">
      <w:bodyDiv w:val="1"/>
      <w:marLeft w:val="0"/>
      <w:marRight w:val="0"/>
      <w:marTop w:val="0"/>
      <w:marBottom w:val="0"/>
      <w:divBdr>
        <w:top w:val="none" w:sz="0" w:space="0" w:color="auto"/>
        <w:left w:val="none" w:sz="0" w:space="0" w:color="auto"/>
        <w:bottom w:val="none" w:sz="0" w:space="0" w:color="auto"/>
        <w:right w:val="none" w:sz="0" w:space="0" w:color="auto"/>
      </w:divBdr>
      <w:divsChild>
        <w:div w:id="518083817">
          <w:marLeft w:val="0"/>
          <w:marRight w:val="0"/>
          <w:marTop w:val="0"/>
          <w:marBottom w:val="0"/>
          <w:divBdr>
            <w:top w:val="none" w:sz="0" w:space="0" w:color="auto"/>
            <w:left w:val="none" w:sz="0" w:space="0" w:color="auto"/>
            <w:bottom w:val="none" w:sz="0" w:space="0" w:color="auto"/>
            <w:right w:val="none" w:sz="0" w:space="0" w:color="auto"/>
          </w:divBdr>
          <w:divsChild>
            <w:div w:id="57312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9644">
      <w:bodyDiv w:val="1"/>
      <w:marLeft w:val="0"/>
      <w:marRight w:val="0"/>
      <w:marTop w:val="0"/>
      <w:marBottom w:val="0"/>
      <w:divBdr>
        <w:top w:val="none" w:sz="0" w:space="0" w:color="auto"/>
        <w:left w:val="none" w:sz="0" w:space="0" w:color="auto"/>
        <w:bottom w:val="none" w:sz="0" w:space="0" w:color="auto"/>
        <w:right w:val="none" w:sz="0" w:space="0" w:color="auto"/>
      </w:divBdr>
    </w:div>
    <w:div w:id="84352676">
      <w:bodyDiv w:val="1"/>
      <w:marLeft w:val="0"/>
      <w:marRight w:val="0"/>
      <w:marTop w:val="0"/>
      <w:marBottom w:val="0"/>
      <w:divBdr>
        <w:top w:val="none" w:sz="0" w:space="0" w:color="auto"/>
        <w:left w:val="none" w:sz="0" w:space="0" w:color="auto"/>
        <w:bottom w:val="none" w:sz="0" w:space="0" w:color="auto"/>
        <w:right w:val="none" w:sz="0" w:space="0" w:color="auto"/>
      </w:divBdr>
    </w:div>
    <w:div w:id="96099328">
      <w:bodyDiv w:val="1"/>
      <w:marLeft w:val="0"/>
      <w:marRight w:val="0"/>
      <w:marTop w:val="0"/>
      <w:marBottom w:val="0"/>
      <w:divBdr>
        <w:top w:val="none" w:sz="0" w:space="0" w:color="auto"/>
        <w:left w:val="none" w:sz="0" w:space="0" w:color="auto"/>
        <w:bottom w:val="none" w:sz="0" w:space="0" w:color="auto"/>
        <w:right w:val="none" w:sz="0" w:space="0" w:color="auto"/>
      </w:divBdr>
    </w:div>
    <w:div w:id="101610448">
      <w:bodyDiv w:val="1"/>
      <w:marLeft w:val="0"/>
      <w:marRight w:val="0"/>
      <w:marTop w:val="0"/>
      <w:marBottom w:val="0"/>
      <w:divBdr>
        <w:top w:val="none" w:sz="0" w:space="0" w:color="auto"/>
        <w:left w:val="none" w:sz="0" w:space="0" w:color="auto"/>
        <w:bottom w:val="none" w:sz="0" w:space="0" w:color="auto"/>
        <w:right w:val="none" w:sz="0" w:space="0" w:color="auto"/>
      </w:divBdr>
    </w:div>
    <w:div w:id="165441313">
      <w:bodyDiv w:val="1"/>
      <w:marLeft w:val="0"/>
      <w:marRight w:val="0"/>
      <w:marTop w:val="0"/>
      <w:marBottom w:val="0"/>
      <w:divBdr>
        <w:top w:val="none" w:sz="0" w:space="0" w:color="auto"/>
        <w:left w:val="none" w:sz="0" w:space="0" w:color="auto"/>
        <w:bottom w:val="none" w:sz="0" w:space="0" w:color="auto"/>
        <w:right w:val="none" w:sz="0" w:space="0" w:color="auto"/>
      </w:divBdr>
    </w:div>
    <w:div w:id="166097574">
      <w:bodyDiv w:val="1"/>
      <w:marLeft w:val="0"/>
      <w:marRight w:val="0"/>
      <w:marTop w:val="0"/>
      <w:marBottom w:val="0"/>
      <w:divBdr>
        <w:top w:val="none" w:sz="0" w:space="0" w:color="auto"/>
        <w:left w:val="none" w:sz="0" w:space="0" w:color="auto"/>
        <w:bottom w:val="none" w:sz="0" w:space="0" w:color="auto"/>
        <w:right w:val="none" w:sz="0" w:space="0" w:color="auto"/>
      </w:divBdr>
    </w:div>
    <w:div w:id="274413583">
      <w:bodyDiv w:val="1"/>
      <w:marLeft w:val="0"/>
      <w:marRight w:val="0"/>
      <w:marTop w:val="0"/>
      <w:marBottom w:val="0"/>
      <w:divBdr>
        <w:top w:val="none" w:sz="0" w:space="0" w:color="auto"/>
        <w:left w:val="none" w:sz="0" w:space="0" w:color="auto"/>
        <w:bottom w:val="none" w:sz="0" w:space="0" w:color="auto"/>
        <w:right w:val="none" w:sz="0" w:space="0" w:color="auto"/>
      </w:divBdr>
    </w:div>
    <w:div w:id="310720624">
      <w:bodyDiv w:val="1"/>
      <w:marLeft w:val="0"/>
      <w:marRight w:val="0"/>
      <w:marTop w:val="0"/>
      <w:marBottom w:val="0"/>
      <w:divBdr>
        <w:top w:val="none" w:sz="0" w:space="0" w:color="auto"/>
        <w:left w:val="none" w:sz="0" w:space="0" w:color="auto"/>
        <w:bottom w:val="none" w:sz="0" w:space="0" w:color="auto"/>
        <w:right w:val="none" w:sz="0" w:space="0" w:color="auto"/>
      </w:divBdr>
    </w:div>
    <w:div w:id="321200615">
      <w:bodyDiv w:val="1"/>
      <w:marLeft w:val="0"/>
      <w:marRight w:val="0"/>
      <w:marTop w:val="0"/>
      <w:marBottom w:val="0"/>
      <w:divBdr>
        <w:top w:val="none" w:sz="0" w:space="0" w:color="auto"/>
        <w:left w:val="none" w:sz="0" w:space="0" w:color="auto"/>
        <w:bottom w:val="none" w:sz="0" w:space="0" w:color="auto"/>
        <w:right w:val="none" w:sz="0" w:space="0" w:color="auto"/>
      </w:divBdr>
    </w:div>
    <w:div w:id="323359034">
      <w:bodyDiv w:val="1"/>
      <w:marLeft w:val="0"/>
      <w:marRight w:val="0"/>
      <w:marTop w:val="0"/>
      <w:marBottom w:val="0"/>
      <w:divBdr>
        <w:top w:val="none" w:sz="0" w:space="0" w:color="auto"/>
        <w:left w:val="none" w:sz="0" w:space="0" w:color="auto"/>
        <w:bottom w:val="none" w:sz="0" w:space="0" w:color="auto"/>
        <w:right w:val="none" w:sz="0" w:space="0" w:color="auto"/>
      </w:divBdr>
    </w:div>
    <w:div w:id="328099477">
      <w:bodyDiv w:val="1"/>
      <w:marLeft w:val="0"/>
      <w:marRight w:val="0"/>
      <w:marTop w:val="0"/>
      <w:marBottom w:val="0"/>
      <w:divBdr>
        <w:top w:val="none" w:sz="0" w:space="0" w:color="auto"/>
        <w:left w:val="none" w:sz="0" w:space="0" w:color="auto"/>
        <w:bottom w:val="none" w:sz="0" w:space="0" w:color="auto"/>
        <w:right w:val="none" w:sz="0" w:space="0" w:color="auto"/>
      </w:divBdr>
      <w:divsChild>
        <w:div w:id="291594347">
          <w:marLeft w:val="0"/>
          <w:marRight w:val="0"/>
          <w:marTop w:val="0"/>
          <w:marBottom w:val="0"/>
          <w:divBdr>
            <w:top w:val="none" w:sz="0" w:space="0" w:color="auto"/>
            <w:left w:val="none" w:sz="0" w:space="0" w:color="auto"/>
            <w:bottom w:val="none" w:sz="0" w:space="0" w:color="auto"/>
            <w:right w:val="none" w:sz="0" w:space="0" w:color="auto"/>
          </w:divBdr>
          <w:divsChild>
            <w:div w:id="191812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4450">
      <w:bodyDiv w:val="1"/>
      <w:marLeft w:val="0"/>
      <w:marRight w:val="0"/>
      <w:marTop w:val="0"/>
      <w:marBottom w:val="0"/>
      <w:divBdr>
        <w:top w:val="none" w:sz="0" w:space="0" w:color="auto"/>
        <w:left w:val="none" w:sz="0" w:space="0" w:color="auto"/>
        <w:bottom w:val="none" w:sz="0" w:space="0" w:color="auto"/>
        <w:right w:val="none" w:sz="0" w:space="0" w:color="auto"/>
      </w:divBdr>
    </w:div>
    <w:div w:id="412435391">
      <w:bodyDiv w:val="1"/>
      <w:marLeft w:val="0"/>
      <w:marRight w:val="0"/>
      <w:marTop w:val="0"/>
      <w:marBottom w:val="0"/>
      <w:divBdr>
        <w:top w:val="none" w:sz="0" w:space="0" w:color="auto"/>
        <w:left w:val="none" w:sz="0" w:space="0" w:color="auto"/>
        <w:bottom w:val="none" w:sz="0" w:space="0" w:color="auto"/>
        <w:right w:val="none" w:sz="0" w:space="0" w:color="auto"/>
      </w:divBdr>
    </w:div>
    <w:div w:id="440026838">
      <w:bodyDiv w:val="1"/>
      <w:marLeft w:val="0"/>
      <w:marRight w:val="0"/>
      <w:marTop w:val="0"/>
      <w:marBottom w:val="0"/>
      <w:divBdr>
        <w:top w:val="none" w:sz="0" w:space="0" w:color="auto"/>
        <w:left w:val="none" w:sz="0" w:space="0" w:color="auto"/>
        <w:bottom w:val="none" w:sz="0" w:space="0" w:color="auto"/>
        <w:right w:val="none" w:sz="0" w:space="0" w:color="auto"/>
      </w:divBdr>
    </w:div>
    <w:div w:id="452015071">
      <w:bodyDiv w:val="1"/>
      <w:marLeft w:val="0"/>
      <w:marRight w:val="0"/>
      <w:marTop w:val="0"/>
      <w:marBottom w:val="0"/>
      <w:divBdr>
        <w:top w:val="none" w:sz="0" w:space="0" w:color="auto"/>
        <w:left w:val="none" w:sz="0" w:space="0" w:color="auto"/>
        <w:bottom w:val="none" w:sz="0" w:space="0" w:color="auto"/>
        <w:right w:val="none" w:sz="0" w:space="0" w:color="auto"/>
      </w:divBdr>
    </w:div>
    <w:div w:id="459693153">
      <w:bodyDiv w:val="1"/>
      <w:marLeft w:val="0"/>
      <w:marRight w:val="0"/>
      <w:marTop w:val="0"/>
      <w:marBottom w:val="0"/>
      <w:divBdr>
        <w:top w:val="none" w:sz="0" w:space="0" w:color="auto"/>
        <w:left w:val="none" w:sz="0" w:space="0" w:color="auto"/>
        <w:bottom w:val="none" w:sz="0" w:space="0" w:color="auto"/>
        <w:right w:val="none" w:sz="0" w:space="0" w:color="auto"/>
      </w:divBdr>
    </w:div>
    <w:div w:id="478957027">
      <w:bodyDiv w:val="1"/>
      <w:marLeft w:val="0"/>
      <w:marRight w:val="0"/>
      <w:marTop w:val="0"/>
      <w:marBottom w:val="0"/>
      <w:divBdr>
        <w:top w:val="none" w:sz="0" w:space="0" w:color="auto"/>
        <w:left w:val="none" w:sz="0" w:space="0" w:color="auto"/>
        <w:bottom w:val="none" w:sz="0" w:space="0" w:color="auto"/>
        <w:right w:val="none" w:sz="0" w:space="0" w:color="auto"/>
      </w:divBdr>
    </w:div>
    <w:div w:id="499277625">
      <w:bodyDiv w:val="1"/>
      <w:marLeft w:val="0"/>
      <w:marRight w:val="0"/>
      <w:marTop w:val="0"/>
      <w:marBottom w:val="0"/>
      <w:divBdr>
        <w:top w:val="none" w:sz="0" w:space="0" w:color="auto"/>
        <w:left w:val="none" w:sz="0" w:space="0" w:color="auto"/>
        <w:bottom w:val="none" w:sz="0" w:space="0" w:color="auto"/>
        <w:right w:val="none" w:sz="0" w:space="0" w:color="auto"/>
      </w:divBdr>
    </w:div>
    <w:div w:id="513957896">
      <w:bodyDiv w:val="1"/>
      <w:marLeft w:val="0"/>
      <w:marRight w:val="0"/>
      <w:marTop w:val="0"/>
      <w:marBottom w:val="0"/>
      <w:divBdr>
        <w:top w:val="none" w:sz="0" w:space="0" w:color="auto"/>
        <w:left w:val="none" w:sz="0" w:space="0" w:color="auto"/>
        <w:bottom w:val="none" w:sz="0" w:space="0" w:color="auto"/>
        <w:right w:val="none" w:sz="0" w:space="0" w:color="auto"/>
      </w:divBdr>
    </w:div>
    <w:div w:id="515535257">
      <w:bodyDiv w:val="1"/>
      <w:marLeft w:val="0"/>
      <w:marRight w:val="0"/>
      <w:marTop w:val="0"/>
      <w:marBottom w:val="0"/>
      <w:divBdr>
        <w:top w:val="none" w:sz="0" w:space="0" w:color="auto"/>
        <w:left w:val="none" w:sz="0" w:space="0" w:color="auto"/>
        <w:bottom w:val="none" w:sz="0" w:space="0" w:color="auto"/>
        <w:right w:val="none" w:sz="0" w:space="0" w:color="auto"/>
      </w:divBdr>
    </w:div>
    <w:div w:id="523986117">
      <w:bodyDiv w:val="1"/>
      <w:marLeft w:val="0"/>
      <w:marRight w:val="0"/>
      <w:marTop w:val="0"/>
      <w:marBottom w:val="0"/>
      <w:divBdr>
        <w:top w:val="none" w:sz="0" w:space="0" w:color="auto"/>
        <w:left w:val="none" w:sz="0" w:space="0" w:color="auto"/>
        <w:bottom w:val="none" w:sz="0" w:space="0" w:color="auto"/>
        <w:right w:val="none" w:sz="0" w:space="0" w:color="auto"/>
      </w:divBdr>
      <w:divsChild>
        <w:div w:id="1368868086">
          <w:marLeft w:val="0"/>
          <w:marRight w:val="0"/>
          <w:marTop w:val="0"/>
          <w:marBottom w:val="0"/>
          <w:divBdr>
            <w:top w:val="none" w:sz="0" w:space="0" w:color="auto"/>
            <w:left w:val="none" w:sz="0" w:space="0" w:color="auto"/>
            <w:bottom w:val="none" w:sz="0" w:space="0" w:color="auto"/>
            <w:right w:val="none" w:sz="0" w:space="0" w:color="auto"/>
          </w:divBdr>
          <w:divsChild>
            <w:div w:id="6966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81741">
      <w:bodyDiv w:val="1"/>
      <w:marLeft w:val="0"/>
      <w:marRight w:val="0"/>
      <w:marTop w:val="0"/>
      <w:marBottom w:val="0"/>
      <w:divBdr>
        <w:top w:val="none" w:sz="0" w:space="0" w:color="auto"/>
        <w:left w:val="none" w:sz="0" w:space="0" w:color="auto"/>
        <w:bottom w:val="none" w:sz="0" w:space="0" w:color="auto"/>
        <w:right w:val="none" w:sz="0" w:space="0" w:color="auto"/>
      </w:divBdr>
    </w:div>
    <w:div w:id="549613419">
      <w:bodyDiv w:val="1"/>
      <w:marLeft w:val="0"/>
      <w:marRight w:val="0"/>
      <w:marTop w:val="0"/>
      <w:marBottom w:val="0"/>
      <w:divBdr>
        <w:top w:val="none" w:sz="0" w:space="0" w:color="auto"/>
        <w:left w:val="none" w:sz="0" w:space="0" w:color="auto"/>
        <w:bottom w:val="none" w:sz="0" w:space="0" w:color="auto"/>
        <w:right w:val="none" w:sz="0" w:space="0" w:color="auto"/>
      </w:divBdr>
      <w:divsChild>
        <w:div w:id="1059597666">
          <w:marLeft w:val="0"/>
          <w:marRight w:val="0"/>
          <w:marTop w:val="0"/>
          <w:marBottom w:val="0"/>
          <w:divBdr>
            <w:top w:val="none" w:sz="0" w:space="0" w:color="auto"/>
            <w:left w:val="none" w:sz="0" w:space="0" w:color="auto"/>
            <w:bottom w:val="none" w:sz="0" w:space="0" w:color="auto"/>
            <w:right w:val="none" w:sz="0" w:space="0" w:color="auto"/>
          </w:divBdr>
          <w:divsChild>
            <w:div w:id="6687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2440">
      <w:bodyDiv w:val="1"/>
      <w:marLeft w:val="0"/>
      <w:marRight w:val="0"/>
      <w:marTop w:val="0"/>
      <w:marBottom w:val="0"/>
      <w:divBdr>
        <w:top w:val="none" w:sz="0" w:space="0" w:color="auto"/>
        <w:left w:val="none" w:sz="0" w:space="0" w:color="auto"/>
        <w:bottom w:val="none" w:sz="0" w:space="0" w:color="auto"/>
        <w:right w:val="none" w:sz="0" w:space="0" w:color="auto"/>
      </w:divBdr>
    </w:div>
    <w:div w:id="588537352">
      <w:bodyDiv w:val="1"/>
      <w:marLeft w:val="0"/>
      <w:marRight w:val="0"/>
      <w:marTop w:val="0"/>
      <w:marBottom w:val="0"/>
      <w:divBdr>
        <w:top w:val="none" w:sz="0" w:space="0" w:color="auto"/>
        <w:left w:val="none" w:sz="0" w:space="0" w:color="auto"/>
        <w:bottom w:val="none" w:sz="0" w:space="0" w:color="auto"/>
        <w:right w:val="none" w:sz="0" w:space="0" w:color="auto"/>
      </w:divBdr>
    </w:div>
    <w:div w:id="595015985">
      <w:bodyDiv w:val="1"/>
      <w:marLeft w:val="0"/>
      <w:marRight w:val="0"/>
      <w:marTop w:val="0"/>
      <w:marBottom w:val="0"/>
      <w:divBdr>
        <w:top w:val="none" w:sz="0" w:space="0" w:color="auto"/>
        <w:left w:val="none" w:sz="0" w:space="0" w:color="auto"/>
        <w:bottom w:val="none" w:sz="0" w:space="0" w:color="auto"/>
        <w:right w:val="none" w:sz="0" w:space="0" w:color="auto"/>
      </w:divBdr>
    </w:div>
    <w:div w:id="625235576">
      <w:bodyDiv w:val="1"/>
      <w:marLeft w:val="0"/>
      <w:marRight w:val="0"/>
      <w:marTop w:val="0"/>
      <w:marBottom w:val="0"/>
      <w:divBdr>
        <w:top w:val="none" w:sz="0" w:space="0" w:color="auto"/>
        <w:left w:val="none" w:sz="0" w:space="0" w:color="auto"/>
        <w:bottom w:val="none" w:sz="0" w:space="0" w:color="auto"/>
        <w:right w:val="none" w:sz="0" w:space="0" w:color="auto"/>
      </w:divBdr>
    </w:div>
    <w:div w:id="701594474">
      <w:bodyDiv w:val="1"/>
      <w:marLeft w:val="0"/>
      <w:marRight w:val="0"/>
      <w:marTop w:val="0"/>
      <w:marBottom w:val="0"/>
      <w:divBdr>
        <w:top w:val="none" w:sz="0" w:space="0" w:color="auto"/>
        <w:left w:val="none" w:sz="0" w:space="0" w:color="auto"/>
        <w:bottom w:val="none" w:sz="0" w:space="0" w:color="auto"/>
        <w:right w:val="none" w:sz="0" w:space="0" w:color="auto"/>
      </w:divBdr>
    </w:div>
    <w:div w:id="703753425">
      <w:bodyDiv w:val="1"/>
      <w:marLeft w:val="0"/>
      <w:marRight w:val="0"/>
      <w:marTop w:val="0"/>
      <w:marBottom w:val="0"/>
      <w:divBdr>
        <w:top w:val="none" w:sz="0" w:space="0" w:color="auto"/>
        <w:left w:val="none" w:sz="0" w:space="0" w:color="auto"/>
        <w:bottom w:val="none" w:sz="0" w:space="0" w:color="auto"/>
        <w:right w:val="none" w:sz="0" w:space="0" w:color="auto"/>
      </w:divBdr>
    </w:div>
    <w:div w:id="720207419">
      <w:bodyDiv w:val="1"/>
      <w:marLeft w:val="0"/>
      <w:marRight w:val="0"/>
      <w:marTop w:val="0"/>
      <w:marBottom w:val="0"/>
      <w:divBdr>
        <w:top w:val="none" w:sz="0" w:space="0" w:color="auto"/>
        <w:left w:val="none" w:sz="0" w:space="0" w:color="auto"/>
        <w:bottom w:val="none" w:sz="0" w:space="0" w:color="auto"/>
        <w:right w:val="none" w:sz="0" w:space="0" w:color="auto"/>
      </w:divBdr>
    </w:div>
    <w:div w:id="728381676">
      <w:bodyDiv w:val="1"/>
      <w:marLeft w:val="0"/>
      <w:marRight w:val="0"/>
      <w:marTop w:val="0"/>
      <w:marBottom w:val="0"/>
      <w:divBdr>
        <w:top w:val="none" w:sz="0" w:space="0" w:color="auto"/>
        <w:left w:val="none" w:sz="0" w:space="0" w:color="auto"/>
        <w:bottom w:val="none" w:sz="0" w:space="0" w:color="auto"/>
        <w:right w:val="none" w:sz="0" w:space="0" w:color="auto"/>
      </w:divBdr>
    </w:div>
    <w:div w:id="783615317">
      <w:bodyDiv w:val="1"/>
      <w:marLeft w:val="0"/>
      <w:marRight w:val="0"/>
      <w:marTop w:val="0"/>
      <w:marBottom w:val="0"/>
      <w:divBdr>
        <w:top w:val="none" w:sz="0" w:space="0" w:color="auto"/>
        <w:left w:val="none" w:sz="0" w:space="0" w:color="auto"/>
        <w:bottom w:val="none" w:sz="0" w:space="0" w:color="auto"/>
        <w:right w:val="none" w:sz="0" w:space="0" w:color="auto"/>
      </w:divBdr>
    </w:div>
    <w:div w:id="806045675">
      <w:bodyDiv w:val="1"/>
      <w:marLeft w:val="0"/>
      <w:marRight w:val="0"/>
      <w:marTop w:val="0"/>
      <w:marBottom w:val="0"/>
      <w:divBdr>
        <w:top w:val="none" w:sz="0" w:space="0" w:color="auto"/>
        <w:left w:val="none" w:sz="0" w:space="0" w:color="auto"/>
        <w:bottom w:val="none" w:sz="0" w:space="0" w:color="auto"/>
        <w:right w:val="none" w:sz="0" w:space="0" w:color="auto"/>
      </w:divBdr>
      <w:divsChild>
        <w:div w:id="1406755661">
          <w:marLeft w:val="0"/>
          <w:marRight w:val="0"/>
          <w:marTop w:val="0"/>
          <w:marBottom w:val="0"/>
          <w:divBdr>
            <w:top w:val="none" w:sz="0" w:space="0" w:color="auto"/>
            <w:left w:val="none" w:sz="0" w:space="0" w:color="auto"/>
            <w:bottom w:val="none" w:sz="0" w:space="0" w:color="auto"/>
            <w:right w:val="none" w:sz="0" w:space="0" w:color="auto"/>
          </w:divBdr>
          <w:divsChild>
            <w:div w:id="50177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73578">
      <w:bodyDiv w:val="1"/>
      <w:marLeft w:val="0"/>
      <w:marRight w:val="0"/>
      <w:marTop w:val="0"/>
      <w:marBottom w:val="0"/>
      <w:divBdr>
        <w:top w:val="none" w:sz="0" w:space="0" w:color="auto"/>
        <w:left w:val="none" w:sz="0" w:space="0" w:color="auto"/>
        <w:bottom w:val="none" w:sz="0" w:space="0" w:color="auto"/>
        <w:right w:val="none" w:sz="0" w:space="0" w:color="auto"/>
      </w:divBdr>
    </w:div>
    <w:div w:id="844320526">
      <w:bodyDiv w:val="1"/>
      <w:marLeft w:val="0"/>
      <w:marRight w:val="0"/>
      <w:marTop w:val="0"/>
      <w:marBottom w:val="0"/>
      <w:divBdr>
        <w:top w:val="none" w:sz="0" w:space="0" w:color="auto"/>
        <w:left w:val="none" w:sz="0" w:space="0" w:color="auto"/>
        <w:bottom w:val="none" w:sz="0" w:space="0" w:color="auto"/>
        <w:right w:val="none" w:sz="0" w:space="0" w:color="auto"/>
      </w:divBdr>
      <w:divsChild>
        <w:div w:id="1984431963">
          <w:marLeft w:val="0"/>
          <w:marRight w:val="0"/>
          <w:marTop w:val="0"/>
          <w:marBottom w:val="0"/>
          <w:divBdr>
            <w:top w:val="none" w:sz="0" w:space="0" w:color="auto"/>
            <w:left w:val="none" w:sz="0" w:space="0" w:color="auto"/>
            <w:bottom w:val="none" w:sz="0" w:space="0" w:color="auto"/>
            <w:right w:val="none" w:sz="0" w:space="0" w:color="auto"/>
          </w:divBdr>
        </w:div>
      </w:divsChild>
    </w:div>
    <w:div w:id="863132066">
      <w:bodyDiv w:val="1"/>
      <w:marLeft w:val="0"/>
      <w:marRight w:val="0"/>
      <w:marTop w:val="0"/>
      <w:marBottom w:val="0"/>
      <w:divBdr>
        <w:top w:val="none" w:sz="0" w:space="0" w:color="auto"/>
        <w:left w:val="none" w:sz="0" w:space="0" w:color="auto"/>
        <w:bottom w:val="none" w:sz="0" w:space="0" w:color="auto"/>
        <w:right w:val="none" w:sz="0" w:space="0" w:color="auto"/>
      </w:divBdr>
    </w:div>
    <w:div w:id="863858272">
      <w:bodyDiv w:val="1"/>
      <w:marLeft w:val="0"/>
      <w:marRight w:val="0"/>
      <w:marTop w:val="0"/>
      <w:marBottom w:val="0"/>
      <w:divBdr>
        <w:top w:val="none" w:sz="0" w:space="0" w:color="auto"/>
        <w:left w:val="none" w:sz="0" w:space="0" w:color="auto"/>
        <w:bottom w:val="none" w:sz="0" w:space="0" w:color="auto"/>
        <w:right w:val="none" w:sz="0" w:space="0" w:color="auto"/>
      </w:divBdr>
    </w:div>
    <w:div w:id="867304112">
      <w:bodyDiv w:val="1"/>
      <w:marLeft w:val="0"/>
      <w:marRight w:val="0"/>
      <w:marTop w:val="0"/>
      <w:marBottom w:val="0"/>
      <w:divBdr>
        <w:top w:val="none" w:sz="0" w:space="0" w:color="auto"/>
        <w:left w:val="none" w:sz="0" w:space="0" w:color="auto"/>
        <w:bottom w:val="none" w:sz="0" w:space="0" w:color="auto"/>
        <w:right w:val="none" w:sz="0" w:space="0" w:color="auto"/>
      </w:divBdr>
    </w:div>
    <w:div w:id="867598325">
      <w:bodyDiv w:val="1"/>
      <w:marLeft w:val="0"/>
      <w:marRight w:val="0"/>
      <w:marTop w:val="0"/>
      <w:marBottom w:val="0"/>
      <w:divBdr>
        <w:top w:val="none" w:sz="0" w:space="0" w:color="auto"/>
        <w:left w:val="none" w:sz="0" w:space="0" w:color="auto"/>
        <w:bottom w:val="none" w:sz="0" w:space="0" w:color="auto"/>
        <w:right w:val="none" w:sz="0" w:space="0" w:color="auto"/>
      </w:divBdr>
    </w:div>
    <w:div w:id="898399900">
      <w:bodyDiv w:val="1"/>
      <w:marLeft w:val="0"/>
      <w:marRight w:val="0"/>
      <w:marTop w:val="0"/>
      <w:marBottom w:val="0"/>
      <w:divBdr>
        <w:top w:val="none" w:sz="0" w:space="0" w:color="auto"/>
        <w:left w:val="none" w:sz="0" w:space="0" w:color="auto"/>
        <w:bottom w:val="none" w:sz="0" w:space="0" w:color="auto"/>
        <w:right w:val="none" w:sz="0" w:space="0" w:color="auto"/>
      </w:divBdr>
    </w:div>
    <w:div w:id="904801371">
      <w:bodyDiv w:val="1"/>
      <w:marLeft w:val="0"/>
      <w:marRight w:val="0"/>
      <w:marTop w:val="0"/>
      <w:marBottom w:val="0"/>
      <w:divBdr>
        <w:top w:val="none" w:sz="0" w:space="0" w:color="auto"/>
        <w:left w:val="none" w:sz="0" w:space="0" w:color="auto"/>
        <w:bottom w:val="none" w:sz="0" w:space="0" w:color="auto"/>
        <w:right w:val="none" w:sz="0" w:space="0" w:color="auto"/>
      </w:divBdr>
    </w:div>
    <w:div w:id="925770865">
      <w:bodyDiv w:val="1"/>
      <w:marLeft w:val="0"/>
      <w:marRight w:val="0"/>
      <w:marTop w:val="0"/>
      <w:marBottom w:val="0"/>
      <w:divBdr>
        <w:top w:val="none" w:sz="0" w:space="0" w:color="auto"/>
        <w:left w:val="none" w:sz="0" w:space="0" w:color="auto"/>
        <w:bottom w:val="none" w:sz="0" w:space="0" w:color="auto"/>
        <w:right w:val="none" w:sz="0" w:space="0" w:color="auto"/>
      </w:divBdr>
    </w:div>
    <w:div w:id="939028391">
      <w:bodyDiv w:val="1"/>
      <w:marLeft w:val="0"/>
      <w:marRight w:val="0"/>
      <w:marTop w:val="0"/>
      <w:marBottom w:val="0"/>
      <w:divBdr>
        <w:top w:val="none" w:sz="0" w:space="0" w:color="auto"/>
        <w:left w:val="none" w:sz="0" w:space="0" w:color="auto"/>
        <w:bottom w:val="none" w:sz="0" w:space="0" w:color="auto"/>
        <w:right w:val="none" w:sz="0" w:space="0" w:color="auto"/>
      </w:divBdr>
    </w:div>
    <w:div w:id="947196358">
      <w:bodyDiv w:val="1"/>
      <w:marLeft w:val="0"/>
      <w:marRight w:val="0"/>
      <w:marTop w:val="0"/>
      <w:marBottom w:val="0"/>
      <w:divBdr>
        <w:top w:val="none" w:sz="0" w:space="0" w:color="auto"/>
        <w:left w:val="none" w:sz="0" w:space="0" w:color="auto"/>
        <w:bottom w:val="none" w:sz="0" w:space="0" w:color="auto"/>
        <w:right w:val="none" w:sz="0" w:space="0" w:color="auto"/>
      </w:divBdr>
      <w:divsChild>
        <w:div w:id="902645323">
          <w:marLeft w:val="0"/>
          <w:marRight w:val="0"/>
          <w:marTop w:val="0"/>
          <w:marBottom w:val="0"/>
          <w:divBdr>
            <w:top w:val="none" w:sz="0" w:space="0" w:color="auto"/>
            <w:left w:val="none" w:sz="0" w:space="0" w:color="auto"/>
            <w:bottom w:val="none" w:sz="0" w:space="0" w:color="auto"/>
            <w:right w:val="none" w:sz="0" w:space="0" w:color="auto"/>
          </w:divBdr>
          <w:divsChild>
            <w:div w:id="173057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531738">
      <w:bodyDiv w:val="1"/>
      <w:marLeft w:val="0"/>
      <w:marRight w:val="0"/>
      <w:marTop w:val="0"/>
      <w:marBottom w:val="0"/>
      <w:divBdr>
        <w:top w:val="none" w:sz="0" w:space="0" w:color="auto"/>
        <w:left w:val="none" w:sz="0" w:space="0" w:color="auto"/>
        <w:bottom w:val="none" w:sz="0" w:space="0" w:color="auto"/>
        <w:right w:val="none" w:sz="0" w:space="0" w:color="auto"/>
      </w:divBdr>
    </w:div>
    <w:div w:id="982733398">
      <w:bodyDiv w:val="1"/>
      <w:marLeft w:val="0"/>
      <w:marRight w:val="0"/>
      <w:marTop w:val="0"/>
      <w:marBottom w:val="0"/>
      <w:divBdr>
        <w:top w:val="none" w:sz="0" w:space="0" w:color="auto"/>
        <w:left w:val="none" w:sz="0" w:space="0" w:color="auto"/>
        <w:bottom w:val="none" w:sz="0" w:space="0" w:color="auto"/>
        <w:right w:val="none" w:sz="0" w:space="0" w:color="auto"/>
      </w:divBdr>
    </w:div>
    <w:div w:id="984547974">
      <w:bodyDiv w:val="1"/>
      <w:marLeft w:val="0"/>
      <w:marRight w:val="0"/>
      <w:marTop w:val="0"/>
      <w:marBottom w:val="0"/>
      <w:divBdr>
        <w:top w:val="none" w:sz="0" w:space="0" w:color="auto"/>
        <w:left w:val="none" w:sz="0" w:space="0" w:color="auto"/>
        <w:bottom w:val="none" w:sz="0" w:space="0" w:color="auto"/>
        <w:right w:val="none" w:sz="0" w:space="0" w:color="auto"/>
      </w:divBdr>
    </w:div>
    <w:div w:id="985621319">
      <w:bodyDiv w:val="1"/>
      <w:marLeft w:val="0"/>
      <w:marRight w:val="0"/>
      <w:marTop w:val="0"/>
      <w:marBottom w:val="0"/>
      <w:divBdr>
        <w:top w:val="none" w:sz="0" w:space="0" w:color="auto"/>
        <w:left w:val="none" w:sz="0" w:space="0" w:color="auto"/>
        <w:bottom w:val="none" w:sz="0" w:space="0" w:color="auto"/>
        <w:right w:val="none" w:sz="0" w:space="0" w:color="auto"/>
      </w:divBdr>
    </w:div>
    <w:div w:id="1001660628">
      <w:bodyDiv w:val="1"/>
      <w:marLeft w:val="0"/>
      <w:marRight w:val="0"/>
      <w:marTop w:val="0"/>
      <w:marBottom w:val="0"/>
      <w:divBdr>
        <w:top w:val="none" w:sz="0" w:space="0" w:color="auto"/>
        <w:left w:val="none" w:sz="0" w:space="0" w:color="auto"/>
        <w:bottom w:val="none" w:sz="0" w:space="0" w:color="auto"/>
        <w:right w:val="none" w:sz="0" w:space="0" w:color="auto"/>
      </w:divBdr>
    </w:div>
    <w:div w:id="1003969949">
      <w:bodyDiv w:val="1"/>
      <w:marLeft w:val="0"/>
      <w:marRight w:val="0"/>
      <w:marTop w:val="0"/>
      <w:marBottom w:val="0"/>
      <w:divBdr>
        <w:top w:val="none" w:sz="0" w:space="0" w:color="auto"/>
        <w:left w:val="none" w:sz="0" w:space="0" w:color="auto"/>
        <w:bottom w:val="none" w:sz="0" w:space="0" w:color="auto"/>
        <w:right w:val="none" w:sz="0" w:space="0" w:color="auto"/>
      </w:divBdr>
    </w:div>
    <w:div w:id="1004285627">
      <w:bodyDiv w:val="1"/>
      <w:marLeft w:val="0"/>
      <w:marRight w:val="0"/>
      <w:marTop w:val="0"/>
      <w:marBottom w:val="0"/>
      <w:divBdr>
        <w:top w:val="none" w:sz="0" w:space="0" w:color="auto"/>
        <w:left w:val="none" w:sz="0" w:space="0" w:color="auto"/>
        <w:bottom w:val="none" w:sz="0" w:space="0" w:color="auto"/>
        <w:right w:val="none" w:sz="0" w:space="0" w:color="auto"/>
      </w:divBdr>
    </w:div>
    <w:div w:id="1068923349">
      <w:bodyDiv w:val="1"/>
      <w:marLeft w:val="0"/>
      <w:marRight w:val="0"/>
      <w:marTop w:val="0"/>
      <w:marBottom w:val="0"/>
      <w:divBdr>
        <w:top w:val="none" w:sz="0" w:space="0" w:color="auto"/>
        <w:left w:val="none" w:sz="0" w:space="0" w:color="auto"/>
        <w:bottom w:val="none" w:sz="0" w:space="0" w:color="auto"/>
        <w:right w:val="none" w:sz="0" w:space="0" w:color="auto"/>
      </w:divBdr>
    </w:div>
    <w:div w:id="1086993511">
      <w:bodyDiv w:val="1"/>
      <w:marLeft w:val="0"/>
      <w:marRight w:val="0"/>
      <w:marTop w:val="0"/>
      <w:marBottom w:val="0"/>
      <w:divBdr>
        <w:top w:val="none" w:sz="0" w:space="0" w:color="auto"/>
        <w:left w:val="none" w:sz="0" w:space="0" w:color="auto"/>
        <w:bottom w:val="none" w:sz="0" w:space="0" w:color="auto"/>
        <w:right w:val="none" w:sz="0" w:space="0" w:color="auto"/>
      </w:divBdr>
    </w:div>
    <w:div w:id="1105926679">
      <w:bodyDiv w:val="1"/>
      <w:marLeft w:val="0"/>
      <w:marRight w:val="0"/>
      <w:marTop w:val="0"/>
      <w:marBottom w:val="0"/>
      <w:divBdr>
        <w:top w:val="none" w:sz="0" w:space="0" w:color="auto"/>
        <w:left w:val="none" w:sz="0" w:space="0" w:color="auto"/>
        <w:bottom w:val="none" w:sz="0" w:space="0" w:color="auto"/>
        <w:right w:val="none" w:sz="0" w:space="0" w:color="auto"/>
      </w:divBdr>
    </w:div>
    <w:div w:id="1121613490">
      <w:bodyDiv w:val="1"/>
      <w:marLeft w:val="0"/>
      <w:marRight w:val="0"/>
      <w:marTop w:val="0"/>
      <w:marBottom w:val="0"/>
      <w:divBdr>
        <w:top w:val="none" w:sz="0" w:space="0" w:color="auto"/>
        <w:left w:val="none" w:sz="0" w:space="0" w:color="auto"/>
        <w:bottom w:val="none" w:sz="0" w:space="0" w:color="auto"/>
        <w:right w:val="none" w:sz="0" w:space="0" w:color="auto"/>
      </w:divBdr>
    </w:div>
    <w:div w:id="1129935362">
      <w:bodyDiv w:val="1"/>
      <w:marLeft w:val="0"/>
      <w:marRight w:val="0"/>
      <w:marTop w:val="0"/>
      <w:marBottom w:val="0"/>
      <w:divBdr>
        <w:top w:val="none" w:sz="0" w:space="0" w:color="auto"/>
        <w:left w:val="none" w:sz="0" w:space="0" w:color="auto"/>
        <w:bottom w:val="none" w:sz="0" w:space="0" w:color="auto"/>
        <w:right w:val="none" w:sz="0" w:space="0" w:color="auto"/>
      </w:divBdr>
    </w:div>
    <w:div w:id="1135877170">
      <w:bodyDiv w:val="1"/>
      <w:marLeft w:val="0"/>
      <w:marRight w:val="0"/>
      <w:marTop w:val="0"/>
      <w:marBottom w:val="0"/>
      <w:divBdr>
        <w:top w:val="none" w:sz="0" w:space="0" w:color="auto"/>
        <w:left w:val="none" w:sz="0" w:space="0" w:color="auto"/>
        <w:bottom w:val="none" w:sz="0" w:space="0" w:color="auto"/>
        <w:right w:val="none" w:sz="0" w:space="0" w:color="auto"/>
      </w:divBdr>
    </w:div>
    <w:div w:id="1171020044">
      <w:bodyDiv w:val="1"/>
      <w:marLeft w:val="0"/>
      <w:marRight w:val="0"/>
      <w:marTop w:val="0"/>
      <w:marBottom w:val="0"/>
      <w:divBdr>
        <w:top w:val="none" w:sz="0" w:space="0" w:color="auto"/>
        <w:left w:val="none" w:sz="0" w:space="0" w:color="auto"/>
        <w:bottom w:val="none" w:sz="0" w:space="0" w:color="auto"/>
        <w:right w:val="none" w:sz="0" w:space="0" w:color="auto"/>
      </w:divBdr>
    </w:div>
    <w:div w:id="1198012267">
      <w:bodyDiv w:val="1"/>
      <w:marLeft w:val="0"/>
      <w:marRight w:val="0"/>
      <w:marTop w:val="0"/>
      <w:marBottom w:val="0"/>
      <w:divBdr>
        <w:top w:val="none" w:sz="0" w:space="0" w:color="auto"/>
        <w:left w:val="none" w:sz="0" w:space="0" w:color="auto"/>
        <w:bottom w:val="none" w:sz="0" w:space="0" w:color="auto"/>
        <w:right w:val="none" w:sz="0" w:space="0" w:color="auto"/>
      </w:divBdr>
    </w:div>
    <w:div w:id="1270703305">
      <w:bodyDiv w:val="1"/>
      <w:marLeft w:val="0"/>
      <w:marRight w:val="0"/>
      <w:marTop w:val="0"/>
      <w:marBottom w:val="0"/>
      <w:divBdr>
        <w:top w:val="none" w:sz="0" w:space="0" w:color="auto"/>
        <w:left w:val="none" w:sz="0" w:space="0" w:color="auto"/>
        <w:bottom w:val="none" w:sz="0" w:space="0" w:color="auto"/>
        <w:right w:val="none" w:sz="0" w:space="0" w:color="auto"/>
      </w:divBdr>
    </w:div>
    <w:div w:id="1326973469">
      <w:bodyDiv w:val="1"/>
      <w:marLeft w:val="0"/>
      <w:marRight w:val="0"/>
      <w:marTop w:val="0"/>
      <w:marBottom w:val="0"/>
      <w:divBdr>
        <w:top w:val="none" w:sz="0" w:space="0" w:color="auto"/>
        <w:left w:val="none" w:sz="0" w:space="0" w:color="auto"/>
        <w:bottom w:val="none" w:sz="0" w:space="0" w:color="auto"/>
        <w:right w:val="none" w:sz="0" w:space="0" w:color="auto"/>
      </w:divBdr>
    </w:div>
    <w:div w:id="1335382568">
      <w:bodyDiv w:val="1"/>
      <w:marLeft w:val="0"/>
      <w:marRight w:val="0"/>
      <w:marTop w:val="0"/>
      <w:marBottom w:val="0"/>
      <w:divBdr>
        <w:top w:val="none" w:sz="0" w:space="0" w:color="auto"/>
        <w:left w:val="none" w:sz="0" w:space="0" w:color="auto"/>
        <w:bottom w:val="none" w:sz="0" w:space="0" w:color="auto"/>
        <w:right w:val="none" w:sz="0" w:space="0" w:color="auto"/>
      </w:divBdr>
    </w:div>
    <w:div w:id="1384521548">
      <w:bodyDiv w:val="1"/>
      <w:marLeft w:val="0"/>
      <w:marRight w:val="0"/>
      <w:marTop w:val="0"/>
      <w:marBottom w:val="0"/>
      <w:divBdr>
        <w:top w:val="none" w:sz="0" w:space="0" w:color="auto"/>
        <w:left w:val="none" w:sz="0" w:space="0" w:color="auto"/>
        <w:bottom w:val="none" w:sz="0" w:space="0" w:color="auto"/>
        <w:right w:val="none" w:sz="0" w:space="0" w:color="auto"/>
      </w:divBdr>
    </w:div>
    <w:div w:id="1388140953">
      <w:bodyDiv w:val="1"/>
      <w:marLeft w:val="0"/>
      <w:marRight w:val="0"/>
      <w:marTop w:val="0"/>
      <w:marBottom w:val="0"/>
      <w:divBdr>
        <w:top w:val="none" w:sz="0" w:space="0" w:color="auto"/>
        <w:left w:val="none" w:sz="0" w:space="0" w:color="auto"/>
        <w:bottom w:val="none" w:sz="0" w:space="0" w:color="auto"/>
        <w:right w:val="none" w:sz="0" w:space="0" w:color="auto"/>
      </w:divBdr>
    </w:div>
    <w:div w:id="1425304062">
      <w:bodyDiv w:val="1"/>
      <w:marLeft w:val="0"/>
      <w:marRight w:val="0"/>
      <w:marTop w:val="0"/>
      <w:marBottom w:val="0"/>
      <w:divBdr>
        <w:top w:val="none" w:sz="0" w:space="0" w:color="auto"/>
        <w:left w:val="none" w:sz="0" w:space="0" w:color="auto"/>
        <w:bottom w:val="none" w:sz="0" w:space="0" w:color="auto"/>
        <w:right w:val="none" w:sz="0" w:space="0" w:color="auto"/>
      </w:divBdr>
      <w:divsChild>
        <w:div w:id="273831727">
          <w:marLeft w:val="0"/>
          <w:marRight w:val="0"/>
          <w:marTop w:val="0"/>
          <w:marBottom w:val="0"/>
          <w:divBdr>
            <w:top w:val="none" w:sz="0" w:space="0" w:color="auto"/>
            <w:left w:val="none" w:sz="0" w:space="0" w:color="auto"/>
            <w:bottom w:val="none" w:sz="0" w:space="0" w:color="auto"/>
            <w:right w:val="none" w:sz="0" w:space="0" w:color="auto"/>
          </w:divBdr>
          <w:divsChild>
            <w:div w:id="83264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64676">
      <w:bodyDiv w:val="1"/>
      <w:marLeft w:val="0"/>
      <w:marRight w:val="0"/>
      <w:marTop w:val="0"/>
      <w:marBottom w:val="0"/>
      <w:divBdr>
        <w:top w:val="none" w:sz="0" w:space="0" w:color="auto"/>
        <w:left w:val="none" w:sz="0" w:space="0" w:color="auto"/>
        <w:bottom w:val="none" w:sz="0" w:space="0" w:color="auto"/>
        <w:right w:val="none" w:sz="0" w:space="0" w:color="auto"/>
      </w:divBdr>
      <w:divsChild>
        <w:div w:id="1815372532">
          <w:marLeft w:val="0"/>
          <w:marRight w:val="0"/>
          <w:marTop w:val="0"/>
          <w:marBottom w:val="0"/>
          <w:divBdr>
            <w:top w:val="none" w:sz="0" w:space="0" w:color="auto"/>
            <w:left w:val="none" w:sz="0" w:space="0" w:color="auto"/>
            <w:bottom w:val="none" w:sz="0" w:space="0" w:color="auto"/>
            <w:right w:val="none" w:sz="0" w:space="0" w:color="auto"/>
          </w:divBdr>
          <w:divsChild>
            <w:div w:id="8969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88528">
      <w:bodyDiv w:val="1"/>
      <w:marLeft w:val="0"/>
      <w:marRight w:val="0"/>
      <w:marTop w:val="0"/>
      <w:marBottom w:val="0"/>
      <w:divBdr>
        <w:top w:val="none" w:sz="0" w:space="0" w:color="auto"/>
        <w:left w:val="none" w:sz="0" w:space="0" w:color="auto"/>
        <w:bottom w:val="none" w:sz="0" w:space="0" w:color="auto"/>
        <w:right w:val="none" w:sz="0" w:space="0" w:color="auto"/>
      </w:divBdr>
    </w:div>
    <w:div w:id="1458987899">
      <w:bodyDiv w:val="1"/>
      <w:marLeft w:val="0"/>
      <w:marRight w:val="0"/>
      <w:marTop w:val="0"/>
      <w:marBottom w:val="0"/>
      <w:divBdr>
        <w:top w:val="none" w:sz="0" w:space="0" w:color="auto"/>
        <w:left w:val="none" w:sz="0" w:space="0" w:color="auto"/>
        <w:bottom w:val="none" w:sz="0" w:space="0" w:color="auto"/>
        <w:right w:val="none" w:sz="0" w:space="0" w:color="auto"/>
      </w:divBdr>
    </w:div>
    <w:div w:id="1481842267">
      <w:bodyDiv w:val="1"/>
      <w:marLeft w:val="0"/>
      <w:marRight w:val="0"/>
      <w:marTop w:val="0"/>
      <w:marBottom w:val="0"/>
      <w:divBdr>
        <w:top w:val="none" w:sz="0" w:space="0" w:color="auto"/>
        <w:left w:val="none" w:sz="0" w:space="0" w:color="auto"/>
        <w:bottom w:val="none" w:sz="0" w:space="0" w:color="auto"/>
        <w:right w:val="none" w:sz="0" w:space="0" w:color="auto"/>
      </w:divBdr>
      <w:divsChild>
        <w:div w:id="519242507">
          <w:marLeft w:val="0"/>
          <w:marRight w:val="0"/>
          <w:marTop w:val="0"/>
          <w:marBottom w:val="0"/>
          <w:divBdr>
            <w:top w:val="none" w:sz="0" w:space="0" w:color="auto"/>
            <w:left w:val="none" w:sz="0" w:space="0" w:color="auto"/>
            <w:bottom w:val="none" w:sz="0" w:space="0" w:color="auto"/>
            <w:right w:val="none" w:sz="0" w:space="0" w:color="auto"/>
          </w:divBdr>
          <w:divsChild>
            <w:div w:id="207107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643">
      <w:bodyDiv w:val="1"/>
      <w:marLeft w:val="0"/>
      <w:marRight w:val="0"/>
      <w:marTop w:val="0"/>
      <w:marBottom w:val="0"/>
      <w:divBdr>
        <w:top w:val="none" w:sz="0" w:space="0" w:color="auto"/>
        <w:left w:val="none" w:sz="0" w:space="0" w:color="auto"/>
        <w:bottom w:val="none" w:sz="0" w:space="0" w:color="auto"/>
        <w:right w:val="none" w:sz="0" w:space="0" w:color="auto"/>
      </w:divBdr>
      <w:divsChild>
        <w:div w:id="596788811">
          <w:marLeft w:val="0"/>
          <w:marRight w:val="0"/>
          <w:marTop w:val="0"/>
          <w:marBottom w:val="0"/>
          <w:divBdr>
            <w:top w:val="none" w:sz="0" w:space="0" w:color="auto"/>
            <w:left w:val="none" w:sz="0" w:space="0" w:color="auto"/>
            <w:bottom w:val="none" w:sz="0" w:space="0" w:color="auto"/>
            <w:right w:val="none" w:sz="0" w:space="0" w:color="auto"/>
          </w:divBdr>
          <w:divsChild>
            <w:div w:id="12257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26921">
      <w:bodyDiv w:val="1"/>
      <w:marLeft w:val="0"/>
      <w:marRight w:val="0"/>
      <w:marTop w:val="0"/>
      <w:marBottom w:val="0"/>
      <w:divBdr>
        <w:top w:val="none" w:sz="0" w:space="0" w:color="auto"/>
        <w:left w:val="none" w:sz="0" w:space="0" w:color="auto"/>
        <w:bottom w:val="none" w:sz="0" w:space="0" w:color="auto"/>
        <w:right w:val="none" w:sz="0" w:space="0" w:color="auto"/>
      </w:divBdr>
    </w:div>
    <w:div w:id="1584605478">
      <w:bodyDiv w:val="1"/>
      <w:marLeft w:val="0"/>
      <w:marRight w:val="0"/>
      <w:marTop w:val="0"/>
      <w:marBottom w:val="0"/>
      <w:divBdr>
        <w:top w:val="none" w:sz="0" w:space="0" w:color="auto"/>
        <w:left w:val="none" w:sz="0" w:space="0" w:color="auto"/>
        <w:bottom w:val="none" w:sz="0" w:space="0" w:color="auto"/>
        <w:right w:val="none" w:sz="0" w:space="0" w:color="auto"/>
      </w:divBdr>
      <w:divsChild>
        <w:div w:id="1763338370">
          <w:marLeft w:val="547"/>
          <w:marRight w:val="0"/>
          <w:marTop w:val="200"/>
          <w:marBottom w:val="0"/>
          <w:divBdr>
            <w:top w:val="none" w:sz="0" w:space="0" w:color="auto"/>
            <w:left w:val="none" w:sz="0" w:space="0" w:color="auto"/>
            <w:bottom w:val="none" w:sz="0" w:space="0" w:color="auto"/>
            <w:right w:val="none" w:sz="0" w:space="0" w:color="auto"/>
          </w:divBdr>
        </w:div>
      </w:divsChild>
    </w:div>
    <w:div w:id="1594243483">
      <w:bodyDiv w:val="1"/>
      <w:marLeft w:val="0"/>
      <w:marRight w:val="0"/>
      <w:marTop w:val="0"/>
      <w:marBottom w:val="0"/>
      <w:divBdr>
        <w:top w:val="none" w:sz="0" w:space="0" w:color="auto"/>
        <w:left w:val="none" w:sz="0" w:space="0" w:color="auto"/>
        <w:bottom w:val="none" w:sz="0" w:space="0" w:color="auto"/>
        <w:right w:val="none" w:sz="0" w:space="0" w:color="auto"/>
      </w:divBdr>
    </w:div>
    <w:div w:id="1594387885">
      <w:bodyDiv w:val="1"/>
      <w:marLeft w:val="0"/>
      <w:marRight w:val="0"/>
      <w:marTop w:val="0"/>
      <w:marBottom w:val="0"/>
      <w:divBdr>
        <w:top w:val="none" w:sz="0" w:space="0" w:color="auto"/>
        <w:left w:val="none" w:sz="0" w:space="0" w:color="auto"/>
        <w:bottom w:val="none" w:sz="0" w:space="0" w:color="auto"/>
        <w:right w:val="none" w:sz="0" w:space="0" w:color="auto"/>
      </w:divBdr>
    </w:div>
    <w:div w:id="1648167422">
      <w:bodyDiv w:val="1"/>
      <w:marLeft w:val="0"/>
      <w:marRight w:val="0"/>
      <w:marTop w:val="0"/>
      <w:marBottom w:val="0"/>
      <w:divBdr>
        <w:top w:val="none" w:sz="0" w:space="0" w:color="auto"/>
        <w:left w:val="none" w:sz="0" w:space="0" w:color="auto"/>
        <w:bottom w:val="none" w:sz="0" w:space="0" w:color="auto"/>
        <w:right w:val="none" w:sz="0" w:space="0" w:color="auto"/>
      </w:divBdr>
    </w:div>
    <w:div w:id="1684168739">
      <w:bodyDiv w:val="1"/>
      <w:marLeft w:val="0"/>
      <w:marRight w:val="0"/>
      <w:marTop w:val="0"/>
      <w:marBottom w:val="0"/>
      <w:divBdr>
        <w:top w:val="none" w:sz="0" w:space="0" w:color="auto"/>
        <w:left w:val="none" w:sz="0" w:space="0" w:color="auto"/>
        <w:bottom w:val="none" w:sz="0" w:space="0" w:color="auto"/>
        <w:right w:val="none" w:sz="0" w:space="0" w:color="auto"/>
      </w:divBdr>
    </w:div>
    <w:div w:id="1691030674">
      <w:bodyDiv w:val="1"/>
      <w:marLeft w:val="0"/>
      <w:marRight w:val="0"/>
      <w:marTop w:val="0"/>
      <w:marBottom w:val="0"/>
      <w:divBdr>
        <w:top w:val="none" w:sz="0" w:space="0" w:color="auto"/>
        <w:left w:val="none" w:sz="0" w:space="0" w:color="auto"/>
        <w:bottom w:val="none" w:sz="0" w:space="0" w:color="auto"/>
        <w:right w:val="none" w:sz="0" w:space="0" w:color="auto"/>
      </w:divBdr>
    </w:div>
    <w:div w:id="1753626656">
      <w:bodyDiv w:val="1"/>
      <w:marLeft w:val="0"/>
      <w:marRight w:val="0"/>
      <w:marTop w:val="0"/>
      <w:marBottom w:val="0"/>
      <w:divBdr>
        <w:top w:val="none" w:sz="0" w:space="0" w:color="auto"/>
        <w:left w:val="none" w:sz="0" w:space="0" w:color="auto"/>
        <w:bottom w:val="none" w:sz="0" w:space="0" w:color="auto"/>
        <w:right w:val="none" w:sz="0" w:space="0" w:color="auto"/>
      </w:divBdr>
    </w:div>
    <w:div w:id="1761831326">
      <w:bodyDiv w:val="1"/>
      <w:marLeft w:val="0"/>
      <w:marRight w:val="0"/>
      <w:marTop w:val="0"/>
      <w:marBottom w:val="0"/>
      <w:divBdr>
        <w:top w:val="none" w:sz="0" w:space="0" w:color="auto"/>
        <w:left w:val="none" w:sz="0" w:space="0" w:color="auto"/>
        <w:bottom w:val="none" w:sz="0" w:space="0" w:color="auto"/>
        <w:right w:val="none" w:sz="0" w:space="0" w:color="auto"/>
      </w:divBdr>
    </w:div>
    <w:div w:id="1826973266">
      <w:bodyDiv w:val="1"/>
      <w:marLeft w:val="0"/>
      <w:marRight w:val="0"/>
      <w:marTop w:val="0"/>
      <w:marBottom w:val="0"/>
      <w:divBdr>
        <w:top w:val="none" w:sz="0" w:space="0" w:color="auto"/>
        <w:left w:val="none" w:sz="0" w:space="0" w:color="auto"/>
        <w:bottom w:val="none" w:sz="0" w:space="0" w:color="auto"/>
        <w:right w:val="none" w:sz="0" w:space="0" w:color="auto"/>
      </w:divBdr>
    </w:div>
    <w:div w:id="1827551956">
      <w:bodyDiv w:val="1"/>
      <w:marLeft w:val="0"/>
      <w:marRight w:val="0"/>
      <w:marTop w:val="0"/>
      <w:marBottom w:val="0"/>
      <w:divBdr>
        <w:top w:val="none" w:sz="0" w:space="0" w:color="auto"/>
        <w:left w:val="none" w:sz="0" w:space="0" w:color="auto"/>
        <w:bottom w:val="none" w:sz="0" w:space="0" w:color="auto"/>
        <w:right w:val="none" w:sz="0" w:space="0" w:color="auto"/>
      </w:divBdr>
    </w:div>
    <w:div w:id="1845129307">
      <w:bodyDiv w:val="1"/>
      <w:marLeft w:val="0"/>
      <w:marRight w:val="0"/>
      <w:marTop w:val="0"/>
      <w:marBottom w:val="0"/>
      <w:divBdr>
        <w:top w:val="none" w:sz="0" w:space="0" w:color="auto"/>
        <w:left w:val="none" w:sz="0" w:space="0" w:color="auto"/>
        <w:bottom w:val="none" w:sz="0" w:space="0" w:color="auto"/>
        <w:right w:val="none" w:sz="0" w:space="0" w:color="auto"/>
      </w:divBdr>
    </w:div>
    <w:div w:id="1857186055">
      <w:bodyDiv w:val="1"/>
      <w:marLeft w:val="0"/>
      <w:marRight w:val="0"/>
      <w:marTop w:val="0"/>
      <w:marBottom w:val="0"/>
      <w:divBdr>
        <w:top w:val="none" w:sz="0" w:space="0" w:color="auto"/>
        <w:left w:val="none" w:sz="0" w:space="0" w:color="auto"/>
        <w:bottom w:val="none" w:sz="0" w:space="0" w:color="auto"/>
        <w:right w:val="none" w:sz="0" w:space="0" w:color="auto"/>
      </w:divBdr>
    </w:div>
    <w:div w:id="1887714244">
      <w:bodyDiv w:val="1"/>
      <w:marLeft w:val="0"/>
      <w:marRight w:val="0"/>
      <w:marTop w:val="0"/>
      <w:marBottom w:val="0"/>
      <w:divBdr>
        <w:top w:val="none" w:sz="0" w:space="0" w:color="auto"/>
        <w:left w:val="none" w:sz="0" w:space="0" w:color="auto"/>
        <w:bottom w:val="none" w:sz="0" w:space="0" w:color="auto"/>
        <w:right w:val="none" w:sz="0" w:space="0" w:color="auto"/>
      </w:divBdr>
    </w:div>
    <w:div w:id="1894847484">
      <w:bodyDiv w:val="1"/>
      <w:marLeft w:val="0"/>
      <w:marRight w:val="0"/>
      <w:marTop w:val="0"/>
      <w:marBottom w:val="0"/>
      <w:divBdr>
        <w:top w:val="none" w:sz="0" w:space="0" w:color="auto"/>
        <w:left w:val="none" w:sz="0" w:space="0" w:color="auto"/>
        <w:bottom w:val="none" w:sz="0" w:space="0" w:color="auto"/>
        <w:right w:val="none" w:sz="0" w:space="0" w:color="auto"/>
      </w:divBdr>
    </w:div>
    <w:div w:id="1902010706">
      <w:bodyDiv w:val="1"/>
      <w:marLeft w:val="0"/>
      <w:marRight w:val="0"/>
      <w:marTop w:val="0"/>
      <w:marBottom w:val="0"/>
      <w:divBdr>
        <w:top w:val="none" w:sz="0" w:space="0" w:color="auto"/>
        <w:left w:val="none" w:sz="0" w:space="0" w:color="auto"/>
        <w:bottom w:val="none" w:sz="0" w:space="0" w:color="auto"/>
        <w:right w:val="none" w:sz="0" w:space="0" w:color="auto"/>
      </w:divBdr>
    </w:div>
    <w:div w:id="1929271705">
      <w:bodyDiv w:val="1"/>
      <w:marLeft w:val="0"/>
      <w:marRight w:val="0"/>
      <w:marTop w:val="0"/>
      <w:marBottom w:val="0"/>
      <w:divBdr>
        <w:top w:val="none" w:sz="0" w:space="0" w:color="auto"/>
        <w:left w:val="none" w:sz="0" w:space="0" w:color="auto"/>
        <w:bottom w:val="none" w:sz="0" w:space="0" w:color="auto"/>
        <w:right w:val="none" w:sz="0" w:space="0" w:color="auto"/>
      </w:divBdr>
    </w:div>
    <w:div w:id="1943105789">
      <w:bodyDiv w:val="1"/>
      <w:marLeft w:val="0"/>
      <w:marRight w:val="0"/>
      <w:marTop w:val="0"/>
      <w:marBottom w:val="0"/>
      <w:divBdr>
        <w:top w:val="none" w:sz="0" w:space="0" w:color="auto"/>
        <w:left w:val="none" w:sz="0" w:space="0" w:color="auto"/>
        <w:bottom w:val="none" w:sz="0" w:space="0" w:color="auto"/>
        <w:right w:val="none" w:sz="0" w:space="0" w:color="auto"/>
      </w:divBdr>
    </w:div>
    <w:div w:id="2010593275">
      <w:bodyDiv w:val="1"/>
      <w:marLeft w:val="0"/>
      <w:marRight w:val="0"/>
      <w:marTop w:val="0"/>
      <w:marBottom w:val="0"/>
      <w:divBdr>
        <w:top w:val="none" w:sz="0" w:space="0" w:color="auto"/>
        <w:left w:val="none" w:sz="0" w:space="0" w:color="auto"/>
        <w:bottom w:val="none" w:sz="0" w:space="0" w:color="auto"/>
        <w:right w:val="none" w:sz="0" w:space="0" w:color="auto"/>
      </w:divBdr>
    </w:div>
    <w:div w:id="2016565181">
      <w:bodyDiv w:val="1"/>
      <w:marLeft w:val="0"/>
      <w:marRight w:val="0"/>
      <w:marTop w:val="0"/>
      <w:marBottom w:val="0"/>
      <w:divBdr>
        <w:top w:val="none" w:sz="0" w:space="0" w:color="auto"/>
        <w:left w:val="none" w:sz="0" w:space="0" w:color="auto"/>
        <w:bottom w:val="none" w:sz="0" w:space="0" w:color="auto"/>
        <w:right w:val="none" w:sz="0" w:space="0" w:color="auto"/>
      </w:divBdr>
    </w:div>
    <w:div w:id="2105613741">
      <w:bodyDiv w:val="1"/>
      <w:marLeft w:val="0"/>
      <w:marRight w:val="0"/>
      <w:marTop w:val="0"/>
      <w:marBottom w:val="0"/>
      <w:divBdr>
        <w:top w:val="none" w:sz="0" w:space="0" w:color="auto"/>
        <w:left w:val="none" w:sz="0" w:space="0" w:color="auto"/>
        <w:bottom w:val="none" w:sz="0" w:space="0" w:color="auto"/>
        <w:right w:val="none" w:sz="0" w:space="0" w:color="auto"/>
      </w:divBdr>
    </w:div>
    <w:div w:id="211813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yperlink" Target="https://www.postgresql.org/docs/" TargetMode="External"/><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api.airmap.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api.airmap.com/elevation/v1/ele/" TargetMode="External"/><Relationship Id="rId32" Type="http://schemas.openxmlformats.org/officeDocument/2006/relationships/image" Target="media/image24.png"/><Relationship Id="rId37" Type="http://schemas.openxmlformats.org/officeDocument/2006/relationships/hyperlink" Target="https://scikit-learn.ru/1-10-decision-trees/"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docs.djangoproject.com/en/4.2/"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openweathermap.org" TargetMode="External"/><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scikit-learn.org/stable/index.html"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legacy.reactjs.org" TargetMode="External"/><Relationship Id="rId91" Type="http://schemas.openxmlformats.org/officeDocument/2006/relationships/hyperlink" Target="https://rest.isric.org/soilgrids/v2.0/doc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docs.python.org/3/index.html" TargetMode="External"/><Relationship Id="rId94" Type="http://schemas.openxmlformats.org/officeDocument/2006/relationships/hyperlink" Target="https://habr.com/ru/articles/27659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EB4F6-D3AF-4FA4-99A9-EB57AD05A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77</Pages>
  <Words>9738</Words>
  <Characters>55511</Characters>
  <Application>Microsoft Office Word</Application>
  <DocSecurity>0</DocSecurity>
  <Lines>462</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65119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root</dc:creator>
  <cp:keywords/>
  <dc:description/>
  <cp:lastModifiedBy>root</cp:lastModifiedBy>
  <cp:revision>8</cp:revision>
  <dcterms:created xsi:type="dcterms:W3CDTF">2023-06-09T08:59:00Z</dcterms:created>
  <dcterms:modified xsi:type="dcterms:W3CDTF">2023-06-09T09:08:00Z</dcterms:modified>
</cp:coreProperties>
</file>